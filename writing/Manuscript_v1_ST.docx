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56092" w14:textId="40D2B31D" w:rsidR="001957A2" w:rsidRDefault="001957A2" w:rsidP="00BA3DCD">
      <w:pPr>
        <w:rPr>
          <w:rFonts w:ascii="Times New Roman" w:hAnsi="Times New Roman" w:cs="Times New Roman"/>
          <w:b/>
          <w:bCs/>
          <w:sz w:val="32"/>
          <w:szCs w:val="32"/>
        </w:rPr>
      </w:pPr>
      <w:r>
        <w:rPr>
          <w:rFonts w:ascii="Times New Roman" w:hAnsi="Times New Roman" w:cs="Times New Roman"/>
          <w:b/>
          <w:bCs/>
          <w:sz w:val="32"/>
          <w:szCs w:val="32"/>
        </w:rPr>
        <w:t>Abstract</w:t>
      </w:r>
    </w:p>
    <w:p w14:paraId="6E2E3ED7" w14:textId="77777777" w:rsidR="001957A2" w:rsidRDefault="001957A2" w:rsidP="00BA3DCD">
      <w:pPr>
        <w:rPr>
          <w:rFonts w:ascii="Times New Roman" w:hAnsi="Times New Roman" w:cs="Times New Roman"/>
          <w:b/>
          <w:bCs/>
          <w:sz w:val="32"/>
          <w:szCs w:val="32"/>
        </w:rPr>
      </w:pPr>
    </w:p>
    <w:p w14:paraId="180EFD9A" w14:textId="1DA990D1" w:rsidR="00BA3DCD" w:rsidRPr="00BA3DCD" w:rsidRDefault="00BA3DCD" w:rsidP="00BA3DCD">
      <w:pPr>
        <w:rPr>
          <w:rFonts w:ascii="Times New Roman" w:hAnsi="Times New Roman" w:cs="Times New Roman"/>
          <w:b/>
          <w:bCs/>
          <w:sz w:val="32"/>
          <w:szCs w:val="32"/>
        </w:rPr>
      </w:pPr>
      <w:r w:rsidRPr="00BA3DCD">
        <w:rPr>
          <w:rFonts w:ascii="Times New Roman" w:hAnsi="Times New Roman" w:cs="Times New Roman"/>
          <w:b/>
          <w:bCs/>
          <w:sz w:val="32"/>
          <w:szCs w:val="32"/>
        </w:rPr>
        <w:t>Introduction</w:t>
      </w:r>
    </w:p>
    <w:p w14:paraId="6871DA43" w14:textId="679D1352" w:rsidR="005B6377"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Climate change is rapidly altering environmental conditions at the local level </w:t>
      </w:r>
      <w:r w:rsidR="00C0118D">
        <w:rPr>
          <w:rFonts w:ascii="Times New Roman" w:hAnsi="Times New Roman" w:cs="Times New Roman"/>
          <w:sz w:val="24"/>
          <w:szCs w:val="24"/>
        </w:rPr>
        <w:t xml:space="preserve">and </w:t>
      </w:r>
      <w:r w:rsidRPr="00BA3DCD">
        <w:rPr>
          <w:rFonts w:ascii="Times New Roman" w:hAnsi="Times New Roman" w:cs="Times New Roman"/>
          <w:sz w:val="24"/>
          <w:szCs w:val="24"/>
        </w:rPr>
        <w:t xml:space="preserve">in particular, temperature and precipitation regimes and the severity of weather events. </w:t>
      </w:r>
      <w:r w:rsidR="005B6377">
        <w:rPr>
          <w:rFonts w:ascii="Times New Roman" w:hAnsi="Times New Roman" w:cs="Times New Roman"/>
          <w:sz w:val="24"/>
          <w:szCs w:val="24"/>
        </w:rPr>
        <w:t>H</w:t>
      </w:r>
      <w:r w:rsidRPr="00BA3DCD">
        <w:rPr>
          <w:rFonts w:ascii="Times New Roman" w:hAnsi="Times New Roman" w:cs="Times New Roman"/>
          <w:sz w:val="24"/>
          <w:szCs w:val="24"/>
        </w:rPr>
        <w:t xml:space="preserve">ow will plants, a mostly sessile </w:t>
      </w:r>
      <w:r w:rsidR="005B6377">
        <w:rPr>
          <w:rFonts w:ascii="Times New Roman" w:hAnsi="Times New Roman" w:cs="Times New Roman"/>
          <w:sz w:val="24"/>
          <w:szCs w:val="24"/>
        </w:rPr>
        <w:t>taxa</w:t>
      </w:r>
      <w:r w:rsidRPr="00BA3DCD">
        <w:rPr>
          <w:rFonts w:ascii="Times New Roman" w:hAnsi="Times New Roman" w:cs="Times New Roman"/>
          <w:sz w:val="24"/>
          <w:szCs w:val="24"/>
        </w:rPr>
        <w:t xml:space="preserve">, cope with these rapid changes? Given the rapid change in local conditions, there are three ways plants can respond while avoiding extinction; quickly adapt, </w:t>
      </w:r>
      <w:r w:rsidR="005B6377">
        <w:rPr>
          <w:rFonts w:ascii="Times New Roman" w:hAnsi="Times New Roman" w:cs="Times New Roman"/>
          <w:sz w:val="24"/>
          <w:szCs w:val="24"/>
        </w:rPr>
        <w:t>tolerate changing conditions through</w:t>
      </w:r>
      <w:r w:rsidRPr="00BA3DCD">
        <w:rPr>
          <w:rFonts w:ascii="Times New Roman" w:hAnsi="Times New Roman" w:cs="Times New Roman"/>
          <w:sz w:val="24"/>
          <w:szCs w:val="24"/>
        </w:rPr>
        <w:t xml:space="preserve"> plasticity in phenotype that allows acclimation to the new conditions, or shift ranges. </w:t>
      </w:r>
      <w:r w:rsidR="005B6377">
        <w:rPr>
          <w:rFonts w:ascii="Times New Roman" w:hAnsi="Times New Roman" w:cs="Times New Roman"/>
          <w:sz w:val="24"/>
          <w:szCs w:val="24"/>
        </w:rPr>
        <w:t>We conducted a study that focuses</w:t>
      </w:r>
      <w:r w:rsidRPr="00BA3DCD">
        <w:rPr>
          <w:rFonts w:ascii="Times New Roman" w:hAnsi="Times New Roman" w:cs="Times New Roman"/>
          <w:sz w:val="24"/>
          <w:szCs w:val="24"/>
        </w:rPr>
        <w:t xml:space="preserve"> on the variation within populations</w:t>
      </w:r>
      <w:r w:rsidR="005B6377">
        <w:rPr>
          <w:rFonts w:ascii="Times New Roman" w:hAnsi="Times New Roman" w:cs="Times New Roman"/>
          <w:sz w:val="24"/>
          <w:szCs w:val="24"/>
        </w:rPr>
        <w:t xml:space="preserve"> and addresses the potential for the first two of these options in a widespread, weedy species</w:t>
      </w:r>
      <w:r w:rsidRPr="00BA3DCD">
        <w:rPr>
          <w:rFonts w:ascii="Times New Roman" w:hAnsi="Times New Roman" w:cs="Times New Roman"/>
          <w:sz w:val="24"/>
          <w:szCs w:val="24"/>
        </w:rPr>
        <w:t xml:space="preserve">. </w:t>
      </w:r>
    </w:p>
    <w:p w14:paraId="1223BD50" w14:textId="6C66A0A9"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The conditions across a species range are </w:t>
      </w:r>
      <w:r w:rsidR="005B6377">
        <w:rPr>
          <w:rFonts w:ascii="Times New Roman" w:hAnsi="Times New Roman" w:cs="Times New Roman"/>
          <w:sz w:val="24"/>
          <w:szCs w:val="24"/>
        </w:rPr>
        <w:t xml:space="preserve">potentially </w:t>
      </w:r>
      <w:r w:rsidRPr="00BA3DCD">
        <w:rPr>
          <w:rFonts w:ascii="Times New Roman" w:hAnsi="Times New Roman" w:cs="Times New Roman"/>
          <w:sz w:val="24"/>
          <w:szCs w:val="24"/>
        </w:rPr>
        <w:t xml:space="preserve">heterogeneous and </w:t>
      </w:r>
      <w:r w:rsidR="005B6377">
        <w:rPr>
          <w:rFonts w:ascii="Times New Roman" w:hAnsi="Times New Roman" w:cs="Times New Roman"/>
          <w:sz w:val="24"/>
          <w:szCs w:val="24"/>
        </w:rPr>
        <w:t>can</w:t>
      </w:r>
      <w:r w:rsidR="005B6377"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have </w:t>
      </w:r>
      <w:r w:rsidR="005B6377">
        <w:rPr>
          <w:rFonts w:ascii="Times New Roman" w:hAnsi="Times New Roman" w:cs="Times New Roman"/>
          <w:sz w:val="24"/>
          <w:szCs w:val="24"/>
        </w:rPr>
        <w:t xml:space="preserve">a variety </w:t>
      </w:r>
      <w:r w:rsidR="00B17FC4">
        <w:rPr>
          <w:rFonts w:ascii="Times New Roman" w:hAnsi="Times New Roman" w:cs="Times New Roman"/>
          <w:sz w:val="24"/>
          <w:szCs w:val="24"/>
        </w:rPr>
        <w:t xml:space="preserve">of </w:t>
      </w:r>
      <w:r w:rsidR="00B17FC4" w:rsidRPr="00BA3DCD">
        <w:rPr>
          <w:rFonts w:ascii="Times New Roman" w:hAnsi="Times New Roman" w:cs="Times New Roman"/>
          <w:sz w:val="24"/>
          <w:szCs w:val="24"/>
        </w:rPr>
        <w:t>selective</w:t>
      </w:r>
      <w:r w:rsidRPr="00BA3DCD">
        <w:rPr>
          <w:rFonts w:ascii="Times New Roman" w:hAnsi="Times New Roman" w:cs="Times New Roman"/>
          <w:sz w:val="24"/>
          <w:szCs w:val="24"/>
        </w:rPr>
        <w:t xml:space="preserve"> pressures that act on the populations</w:t>
      </w:r>
      <w:r w:rsidR="005B6377">
        <w:rPr>
          <w:rFonts w:ascii="Times New Roman" w:hAnsi="Times New Roman" w:cs="Times New Roman"/>
          <w:sz w:val="24"/>
          <w:szCs w:val="24"/>
        </w:rPr>
        <w:t xml:space="preserve"> differently</w:t>
      </w:r>
      <w:r w:rsidRPr="00BA3DCD">
        <w:rPr>
          <w:rFonts w:ascii="Times New Roman" w:hAnsi="Times New Roman" w:cs="Times New Roman"/>
          <w:sz w:val="24"/>
          <w:szCs w:val="24"/>
        </w:rPr>
        <w:t xml:space="preserve">. Divergent selection in two different locations can result in differing trait optima in separate populations, </w:t>
      </w:r>
      <w:r w:rsidR="00336788">
        <w:rPr>
          <w:rFonts w:ascii="Times New Roman" w:hAnsi="Times New Roman" w:cs="Times New Roman"/>
          <w:sz w:val="24"/>
          <w:szCs w:val="24"/>
        </w:rPr>
        <w:t>leading to</w:t>
      </w:r>
      <w:r w:rsidRPr="00BA3DCD">
        <w:rPr>
          <w:rFonts w:ascii="Times New Roman" w:hAnsi="Times New Roman" w:cs="Times New Roman"/>
          <w:sz w:val="24"/>
          <w:szCs w:val="24"/>
        </w:rPr>
        <w:t xml:space="preserve"> local adaptation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(Kawecki &amp; Ebert, 2004)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How a species adapts or acclimates to separate locations provides a clue to how a species in one location </w:t>
      </w:r>
      <w:r w:rsidR="005B6377">
        <w:rPr>
          <w:rFonts w:ascii="Times New Roman" w:hAnsi="Times New Roman" w:cs="Times New Roman"/>
          <w:sz w:val="24"/>
          <w:szCs w:val="24"/>
        </w:rPr>
        <w:t>might</w:t>
      </w:r>
      <w:r w:rsidR="005B6377"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respond as global warming changes local conditions. Temperature is a prominent variable that </w:t>
      </w:r>
      <w:r w:rsidR="00336788">
        <w:rPr>
          <w:rFonts w:ascii="Times New Roman" w:hAnsi="Times New Roman" w:cs="Times New Roman"/>
          <w:sz w:val="24"/>
          <w:szCs w:val="24"/>
        </w:rPr>
        <w:t>can determine</w:t>
      </w:r>
      <w:r w:rsidR="00336788" w:rsidRPr="00BA3DCD">
        <w:rPr>
          <w:rFonts w:ascii="Times New Roman" w:hAnsi="Times New Roman" w:cs="Times New Roman"/>
          <w:sz w:val="24"/>
          <w:szCs w:val="24"/>
        </w:rPr>
        <w:t xml:space="preserve"> </w:t>
      </w:r>
      <w:r w:rsidRPr="00BA3DCD">
        <w:rPr>
          <w:rFonts w:ascii="Times New Roman" w:hAnsi="Times New Roman" w:cs="Times New Roman"/>
          <w:sz w:val="24"/>
          <w:szCs w:val="24"/>
        </w:rPr>
        <w:t>species distribution</w:t>
      </w:r>
      <w:r w:rsidR="00336788">
        <w:rPr>
          <w:rFonts w:ascii="Times New Roman" w:hAnsi="Times New Roman" w:cs="Times New Roman"/>
          <w:sz w:val="24"/>
          <w:szCs w:val="24"/>
        </w:rPr>
        <w:t>s</w:t>
      </w:r>
      <w:r w:rsidRPr="00BA3DCD">
        <w:rPr>
          <w:rFonts w:ascii="Times New Roman" w:hAnsi="Times New Roman" w:cs="Times New Roman"/>
          <w:sz w:val="24"/>
          <w:szCs w:val="24"/>
        </w:rPr>
        <w:t xml:space="preserve"> and </w:t>
      </w:r>
      <w:r w:rsidR="00336788">
        <w:rPr>
          <w:rFonts w:ascii="Times New Roman" w:hAnsi="Times New Roman" w:cs="Times New Roman"/>
          <w:sz w:val="24"/>
          <w:szCs w:val="24"/>
        </w:rPr>
        <w:t>can vary</w:t>
      </w:r>
      <w:r w:rsidR="00336788" w:rsidRPr="00BA3DCD">
        <w:rPr>
          <w:rFonts w:ascii="Times New Roman" w:hAnsi="Times New Roman" w:cs="Times New Roman"/>
          <w:sz w:val="24"/>
          <w:szCs w:val="24"/>
        </w:rPr>
        <w:t xml:space="preserve"> </w:t>
      </w:r>
      <w:r w:rsidRPr="00BA3DCD">
        <w:rPr>
          <w:rFonts w:ascii="Times New Roman" w:hAnsi="Times New Roman" w:cs="Times New Roman"/>
          <w:sz w:val="24"/>
          <w:szCs w:val="24"/>
        </w:rPr>
        <w:t>greatly</w:t>
      </w:r>
      <w:r w:rsidR="00336788">
        <w:rPr>
          <w:rFonts w:ascii="Times New Roman" w:hAnsi="Times New Roman" w:cs="Times New Roman"/>
          <w:sz w:val="24"/>
          <w:szCs w:val="24"/>
        </w:rPr>
        <w:t xml:space="preserve"> </w:t>
      </w:r>
      <w:r w:rsidR="00336788" w:rsidRPr="00BA3DCD">
        <w:rPr>
          <w:rFonts w:ascii="Times New Roman" w:hAnsi="Times New Roman" w:cs="Times New Roman"/>
          <w:sz w:val="24"/>
          <w:szCs w:val="24"/>
        </w:rPr>
        <w:t>in both severity and consistency</w:t>
      </w:r>
      <w:r w:rsidRPr="00BA3DCD">
        <w:rPr>
          <w:rFonts w:ascii="Times New Roman" w:hAnsi="Times New Roman" w:cs="Times New Roman"/>
          <w:sz w:val="24"/>
          <w:szCs w:val="24"/>
        </w:rPr>
        <w:t xml:space="preserve"> with geographic region. There have been many adaptations in different species </w:t>
      </w:r>
      <w:r w:rsidR="00336788">
        <w:rPr>
          <w:rFonts w:ascii="Times New Roman" w:hAnsi="Times New Roman" w:cs="Times New Roman"/>
          <w:sz w:val="24"/>
          <w:szCs w:val="24"/>
        </w:rPr>
        <w:t>that improve</w:t>
      </w:r>
      <w:r w:rsidRPr="00BA3DCD">
        <w:rPr>
          <w:rFonts w:ascii="Times New Roman" w:hAnsi="Times New Roman" w:cs="Times New Roman"/>
          <w:sz w:val="24"/>
          <w:szCs w:val="24"/>
        </w:rPr>
        <w:t xml:space="preserve"> survival in extreme temperatures, but how do populations of the same species persist in different temperature regimes? To understand local adaptation to diverging temperature regimes, we must understand the biology of plants </w:t>
      </w:r>
      <w:r w:rsidR="005B6377">
        <w:rPr>
          <w:rFonts w:ascii="Times New Roman" w:hAnsi="Times New Roman" w:cs="Times New Roman"/>
          <w:sz w:val="24"/>
          <w:szCs w:val="24"/>
        </w:rPr>
        <w:t xml:space="preserve">under different </w:t>
      </w:r>
      <w:proofErr w:type="spellStart"/>
      <w:r w:rsidR="005B6377">
        <w:rPr>
          <w:rFonts w:ascii="Times New Roman" w:hAnsi="Times New Roman" w:cs="Times New Roman"/>
          <w:sz w:val="24"/>
          <w:szCs w:val="24"/>
        </w:rPr>
        <w:t>termperature</w:t>
      </w:r>
      <w:proofErr w:type="spellEnd"/>
      <w:r w:rsidR="005B6377">
        <w:rPr>
          <w:rFonts w:ascii="Times New Roman" w:hAnsi="Times New Roman" w:cs="Times New Roman"/>
          <w:sz w:val="24"/>
          <w:szCs w:val="24"/>
        </w:rPr>
        <w:t xml:space="preserve"> regimes </w:t>
      </w:r>
      <w:r w:rsidRPr="00BA3DCD">
        <w:rPr>
          <w:rFonts w:ascii="Times New Roman" w:hAnsi="Times New Roman" w:cs="Times New Roman"/>
          <w:sz w:val="24"/>
          <w:szCs w:val="24"/>
        </w:rPr>
        <w:t xml:space="preserve">and </w:t>
      </w:r>
      <w:r w:rsidR="00336788">
        <w:rPr>
          <w:rFonts w:ascii="Times New Roman" w:hAnsi="Times New Roman" w:cs="Times New Roman"/>
          <w:sz w:val="24"/>
          <w:szCs w:val="24"/>
        </w:rPr>
        <w:t>how</w:t>
      </w:r>
      <w:r w:rsidRPr="00BA3DCD">
        <w:rPr>
          <w:rFonts w:ascii="Times New Roman" w:hAnsi="Times New Roman" w:cs="Times New Roman"/>
          <w:sz w:val="24"/>
          <w:szCs w:val="24"/>
        </w:rPr>
        <w:t xml:space="preserve"> they are vulnerable to extreme temperatures. </w:t>
      </w:r>
    </w:p>
    <w:p w14:paraId="00225AAB" w14:textId="2EDFDA07" w:rsidR="00BA3DCD" w:rsidRPr="0050094E" w:rsidRDefault="00BA3DCD" w:rsidP="00BA3DCD">
      <w:pPr>
        <w:rPr>
          <w:rFonts w:ascii="Times New Roman" w:hAnsi="Times New Roman" w:cs="Times New Roman"/>
          <w:sz w:val="24"/>
          <w:szCs w:val="24"/>
          <w:highlight w:val="yellow"/>
          <w:rPrChange w:id="0" w:author="Steven Travers" w:date="2022-05-20T15:16:00Z">
            <w:rPr>
              <w:rFonts w:ascii="Times New Roman" w:hAnsi="Times New Roman" w:cs="Times New Roman"/>
              <w:sz w:val="24"/>
              <w:szCs w:val="24"/>
            </w:rPr>
          </w:rPrChange>
        </w:rPr>
      </w:pPr>
      <w:r w:rsidRPr="0050094E">
        <w:rPr>
          <w:rFonts w:ascii="Times New Roman" w:hAnsi="Times New Roman" w:cs="Times New Roman"/>
          <w:sz w:val="24"/>
          <w:szCs w:val="24"/>
          <w:highlight w:val="yellow"/>
          <w:rPrChange w:id="1" w:author="Steven Travers" w:date="2022-05-20T15:16:00Z">
            <w:rPr>
              <w:rFonts w:ascii="Times New Roman" w:hAnsi="Times New Roman" w:cs="Times New Roman"/>
              <w:sz w:val="24"/>
              <w:szCs w:val="24"/>
            </w:rPr>
          </w:rPrChange>
        </w:rPr>
        <w:t xml:space="preserve">Temperature can impact plant physiology and cell structure in a few ways. </w:t>
      </w:r>
      <w:commentRangeStart w:id="2"/>
      <w:commentRangeStart w:id="3"/>
      <w:r w:rsidR="00BF2DAE" w:rsidRPr="0050094E">
        <w:rPr>
          <w:rFonts w:ascii="Times New Roman" w:hAnsi="Times New Roman" w:cs="Times New Roman"/>
          <w:sz w:val="24"/>
          <w:szCs w:val="24"/>
          <w:highlight w:val="yellow"/>
          <w:rPrChange w:id="4" w:author="Steven Travers" w:date="2022-05-20T15:16:00Z">
            <w:rPr>
              <w:rFonts w:ascii="Times New Roman" w:hAnsi="Times New Roman" w:cs="Times New Roman"/>
              <w:sz w:val="24"/>
              <w:szCs w:val="24"/>
            </w:rPr>
          </w:rPrChange>
        </w:rPr>
        <w:t xml:space="preserve">Temperature stress changes the fluidity of phospholipid bilayers. Heat increases fluidity and dissociation, while cold decreases lipid adhesion and increases rigidity. Both heat and cold stress results in cytoplasm leaking from the cell membrane. Plants that are more tolerant of temperature stress would have the capacity to maintain cell membrane fluidity and reduce cytoplasm leakage. </w:t>
      </w:r>
      <w:r w:rsidRPr="0050094E">
        <w:rPr>
          <w:rFonts w:ascii="Times New Roman" w:hAnsi="Times New Roman" w:cs="Times New Roman"/>
          <w:sz w:val="24"/>
          <w:szCs w:val="24"/>
          <w:highlight w:val="yellow"/>
          <w:rPrChange w:id="5" w:author="Steven Travers" w:date="2022-05-20T15:16:00Z">
            <w:rPr>
              <w:rFonts w:ascii="Times New Roman" w:hAnsi="Times New Roman" w:cs="Times New Roman"/>
              <w:sz w:val="24"/>
              <w:szCs w:val="24"/>
            </w:rPr>
          </w:rPrChange>
        </w:rPr>
        <w:t>High temperatures</w:t>
      </w:r>
      <w:r w:rsidR="00BF2DAE" w:rsidRPr="0050094E">
        <w:rPr>
          <w:rFonts w:ascii="Times New Roman" w:hAnsi="Times New Roman" w:cs="Times New Roman"/>
          <w:sz w:val="24"/>
          <w:szCs w:val="24"/>
          <w:highlight w:val="yellow"/>
          <w:rPrChange w:id="6" w:author="Steven Travers" w:date="2022-05-20T15:16:00Z">
            <w:rPr>
              <w:rFonts w:ascii="Times New Roman" w:hAnsi="Times New Roman" w:cs="Times New Roman"/>
              <w:sz w:val="24"/>
              <w:szCs w:val="24"/>
            </w:rPr>
          </w:rPrChange>
        </w:rPr>
        <w:t xml:space="preserve"> also</w:t>
      </w:r>
      <w:r w:rsidRPr="0050094E">
        <w:rPr>
          <w:rFonts w:ascii="Times New Roman" w:hAnsi="Times New Roman" w:cs="Times New Roman"/>
          <w:sz w:val="24"/>
          <w:szCs w:val="24"/>
          <w:highlight w:val="yellow"/>
          <w:rPrChange w:id="7" w:author="Steven Travers" w:date="2022-05-20T15:16:00Z">
            <w:rPr>
              <w:rFonts w:ascii="Times New Roman" w:hAnsi="Times New Roman" w:cs="Times New Roman"/>
              <w:sz w:val="24"/>
              <w:szCs w:val="24"/>
            </w:rPr>
          </w:rPrChange>
        </w:rPr>
        <w:t xml:space="preserve"> decrease the affinity of </w:t>
      </w:r>
      <w:r w:rsidR="00336788" w:rsidRPr="0050094E">
        <w:rPr>
          <w:rFonts w:ascii="Times New Roman" w:hAnsi="Times New Roman" w:cs="Times New Roman"/>
          <w:sz w:val="24"/>
          <w:szCs w:val="24"/>
          <w:highlight w:val="yellow"/>
          <w:rPrChange w:id="8" w:author="Steven Travers" w:date="2022-05-20T15:16:00Z">
            <w:rPr>
              <w:rFonts w:ascii="Times New Roman" w:hAnsi="Times New Roman" w:cs="Times New Roman"/>
              <w:sz w:val="24"/>
              <w:szCs w:val="24"/>
            </w:rPr>
          </w:rPrChange>
        </w:rPr>
        <w:t>R</w:t>
      </w:r>
      <w:r w:rsidRPr="0050094E">
        <w:rPr>
          <w:rFonts w:ascii="Times New Roman" w:hAnsi="Times New Roman" w:cs="Times New Roman"/>
          <w:sz w:val="24"/>
          <w:szCs w:val="24"/>
          <w:highlight w:val="yellow"/>
          <w:rPrChange w:id="9" w:author="Steven Travers" w:date="2022-05-20T15:16:00Z">
            <w:rPr>
              <w:rFonts w:ascii="Times New Roman" w:hAnsi="Times New Roman" w:cs="Times New Roman"/>
              <w:sz w:val="24"/>
              <w:szCs w:val="24"/>
            </w:rPr>
          </w:rPrChange>
        </w:rPr>
        <w:t>ubisco</w:t>
      </w:r>
      <w:r w:rsidR="00BF2DAE" w:rsidRPr="0050094E">
        <w:rPr>
          <w:rFonts w:ascii="Times New Roman" w:hAnsi="Times New Roman" w:cs="Times New Roman"/>
          <w:sz w:val="24"/>
          <w:szCs w:val="24"/>
          <w:highlight w:val="yellow"/>
          <w:rPrChange w:id="10" w:author="Steven Travers" w:date="2022-05-20T15:16:00Z">
            <w:rPr>
              <w:rFonts w:ascii="Times New Roman" w:hAnsi="Times New Roman" w:cs="Times New Roman"/>
              <w:sz w:val="24"/>
              <w:szCs w:val="24"/>
            </w:rPr>
          </w:rPrChange>
        </w:rPr>
        <w:t xml:space="preserve"> (</w:t>
      </w:r>
      <w:r w:rsidRPr="0050094E">
        <w:rPr>
          <w:rFonts w:ascii="Times New Roman" w:hAnsi="Times New Roman" w:cs="Times New Roman"/>
          <w:sz w:val="24"/>
          <w:szCs w:val="24"/>
          <w:highlight w:val="yellow"/>
          <w:rPrChange w:id="11" w:author="Steven Travers" w:date="2022-05-20T15:16:00Z">
            <w:rPr>
              <w:rFonts w:ascii="Times New Roman" w:hAnsi="Times New Roman" w:cs="Times New Roman"/>
              <w:sz w:val="24"/>
              <w:szCs w:val="24"/>
            </w:rPr>
          </w:rPrChange>
        </w:rPr>
        <w:t>enzyme responsible for carbon fixation in photosynthesis</w:t>
      </w:r>
      <w:r w:rsidR="00BF2DAE" w:rsidRPr="0050094E">
        <w:rPr>
          <w:rFonts w:ascii="Times New Roman" w:hAnsi="Times New Roman" w:cs="Times New Roman"/>
          <w:sz w:val="24"/>
          <w:szCs w:val="24"/>
          <w:highlight w:val="yellow"/>
          <w:rPrChange w:id="12" w:author="Steven Travers" w:date="2022-05-20T15:16:00Z">
            <w:rPr>
              <w:rFonts w:ascii="Times New Roman" w:hAnsi="Times New Roman" w:cs="Times New Roman"/>
              <w:sz w:val="24"/>
              <w:szCs w:val="24"/>
            </w:rPr>
          </w:rPrChange>
        </w:rPr>
        <w:t>)</w:t>
      </w:r>
      <w:r w:rsidRPr="0050094E">
        <w:rPr>
          <w:rFonts w:ascii="Times New Roman" w:hAnsi="Times New Roman" w:cs="Times New Roman"/>
          <w:sz w:val="24"/>
          <w:szCs w:val="24"/>
          <w:highlight w:val="yellow"/>
          <w:rPrChange w:id="13" w:author="Steven Travers" w:date="2022-05-20T15:16:00Z">
            <w:rPr>
              <w:rFonts w:ascii="Times New Roman" w:hAnsi="Times New Roman" w:cs="Times New Roman"/>
              <w:sz w:val="24"/>
              <w:szCs w:val="24"/>
            </w:rPr>
          </w:rPrChange>
        </w:rPr>
        <w:t xml:space="preserve"> to CO</w:t>
      </w:r>
      <w:r w:rsidRPr="0050094E">
        <w:rPr>
          <w:rFonts w:ascii="Times New Roman" w:hAnsi="Times New Roman" w:cs="Times New Roman"/>
          <w:sz w:val="24"/>
          <w:szCs w:val="24"/>
          <w:highlight w:val="yellow"/>
          <w:vertAlign w:val="subscript"/>
          <w:rPrChange w:id="14" w:author="Steven Travers" w:date="2022-05-20T15:16:00Z">
            <w:rPr>
              <w:rFonts w:ascii="Times New Roman" w:hAnsi="Times New Roman" w:cs="Times New Roman"/>
              <w:sz w:val="24"/>
              <w:szCs w:val="24"/>
              <w:vertAlign w:val="subscript"/>
            </w:rPr>
          </w:rPrChange>
        </w:rPr>
        <w:t>2</w:t>
      </w:r>
      <w:r w:rsidRPr="0050094E">
        <w:rPr>
          <w:rFonts w:ascii="Times New Roman" w:hAnsi="Times New Roman" w:cs="Times New Roman"/>
          <w:sz w:val="24"/>
          <w:szCs w:val="24"/>
          <w:highlight w:val="yellow"/>
          <w:rPrChange w:id="15" w:author="Steven Travers" w:date="2022-05-20T15:16:00Z">
            <w:rPr>
              <w:rFonts w:ascii="Times New Roman" w:hAnsi="Times New Roman" w:cs="Times New Roman"/>
              <w:sz w:val="24"/>
              <w:szCs w:val="24"/>
            </w:rPr>
          </w:rPrChange>
        </w:rPr>
        <w:t xml:space="preserve"> and increase its affinity to O</w:t>
      </w:r>
      <w:r w:rsidRPr="0050094E">
        <w:rPr>
          <w:rFonts w:ascii="Times New Roman" w:hAnsi="Times New Roman" w:cs="Times New Roman"/>
          <w:sz w:val="24"/>
          <w:szCs w:val="24"/>
          <w:highlight w:val="yellow"/>
          <w:vertAlign w:val="subscript"/>
          <w:rPrChange w:id="16" w:author="Steven Travers" w:date="2022-05-20T15:16:00Z">
            <w:rPr>
              <w:rFonts w:ascii="Times New Roman" w:hAnsi="Times New Roman" w:cs="Times New Roman"/>
              <w:sz w:val="24"/>
              <w:szCs w:val="24"/>
              <w:vertAlign w:val="subscript"/>
            </w:rPr>
          </w:rPrChange>
        </w:rPr>
        <w:t>2</w:t>
      </w:r>
      <w:r w:rsidRPr="0050094E">
        <w:rPr>
          <w:rFonts w:ascii="Times New Roman" w:hAnsi="Times New Roman" w:cs="Times New Roman"/>
          <w:sz w:val="24"/>
          <w:szCs w:val="24"/>
          <w:highlight w:val="yellow"/>
          <w:rPrChange w:id="17" w:author="Steven Travers" w:date="2022-05-20T15:16:00Z">
            <w:rPr>
              <w:rFonts w:ascii="Times New Roman" w:hAnsi="Times New Roman" w:cs="Times New Roman"/>
              <w:sz w:val="24"/>
              <w:szCs w:val="24"/>
            </w:rPr>
          </w:rPrChange>
        </w:rPr>
        <w:t xml:space="preserve"> </w:t>
      </w:r>
      <w:r w:rsidRPr="0050094E">
        <w:rPr>
          <w:rFonts w:ascii="Times New Roman" w:hAnsi="Times New Roman" w:cs="Times New Roman"/>
          <w:sz w:val="24"/>
          <w:szCs w:val="24"/>
          <w:highlight w:val="yellow"/>
          <w:rPrChange w:id="18" w:author="Steven Travers" w:date="2022-05-20T15:16:00Z">
            <w:rPr>
              <w:rFonts w:ascii="Times New Roman" w:hAnsi="Times New Roman" w:cs="Times New Roman"/>
              <w:sz w:val="24"/>
              <w:szCs w:val="24"/>
            </w:rPr>
          </w:rPrChange>
        </w:rP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ZXh0PihCYXV3ZSBldCBhbC4sIDIwMTA7IFpodSBldCBhbC4sIDIwMTgpPC9EaXNwbGF5VGV4dD48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</w:fldData>
        </w:fldChar>
      </w:r>
      <w:r w:rsidRPr="0050094E">
        <w:rPr>
          <w:rFonts w:ascii="Times New Roman" w:hAnsi="Times New Roman" w:cs="Times New Roman"/>
          <w:sz w:val="24"/>
          <w:szCs w:val="24"/>
          <w:highlight w:val="yellow"/>
          <w:rPrChange w:id="19" w:author="Steven Travers" w:date="2022-05-20T15:16:00Z">
            <w:rPr>
              <w:rFonts w:ascii="Times New Roman" w:hAnsi="Times New Roman" w:cs="Times New Roman"/>
              <w:sz w:val="24"/>
              <w:szCs w:val="24"/>
            </w:rPr>
          </w:rPrChange>
        </w:rPr>
        <w:instrText xml:space="preserve"> ADDIN EN.CITE </w:instrText>
      </w:r>
      <w:r w:rsidRPr="0050094E">
        <w:rPr>
          <w:rFonts w:ascii="Times New Roman" w:hAnsi="Times New Roman" w:cs="Times New Roman"/>
          <w:sz w:val="24"/>
          <w:szCs w:val="24"/>
          <w:highlight w:val="yellow"/>
          <w:rPrChange w:id="20" w:author="Steven Travers" w:date="2022-05-20T15:16:00Z">
            <w:rPr>
              <w:rFonts w:ascii="Times New Roman" w:hAnsi="Times New Roman" w:cs="Times New Roman"/>
              <w:sz w:val="24"/>
              <w:szCs w:val="24"/>
            </w:rPr>
          </w:rPrChange>
        </w:rP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ZXh0PihCYXV3ZSBldCBhbC4sIDIwMTA7IFpodSBldCBhbC4sIDIwMTgpPC9EaXNwbGF5VGV4dD48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</w:fldData>
        </w:fldChar>
      </w:r>
      <w:r w:rsidRPr="0050094E">
        <w:rPr>
          <w:rFonts w:ascii="Times New Roman" w:hAnsi="Times New Roman" w:cs="Times New Roman"/>
          <w:sz w:val="24"/>
          <w:szCs w:val="24"/>
          <w:highlight w:val="yellow"/>
          <w:rPrChange w:id="21" w:author="Steven Travers" w:date="2022-05-20T15:16:00Z">
            <w:rPr>
              <w:rFonts w:ascii="Times New Roman" w:hAnsi="Times New Roman" w:cs="Times New Roman"/>
              <w:sz w:val="24"/>
              <w:szCs w:val="24"/>
            </w:rPr>
          </w:rPrChange>
        </w:rPr>
        <w:instrText xml:space="preserve"> ADDIN EN.CITE.DATA </w:instrText>
      </w:r>
      <w:r w:rsidRPr="0050094E">
        <w:rPr>
          <w:rFonts w:ascii="Times New Roman" w:hAnsi="Times New Roman" w:cs="Times New Roman"/>
          <w:sz w:val="24"/>
          <w:szCs w:val="24"/>
          <w:highlight w:val="yellow"/>
          <w:rPrChange w:id="22" w:author="Steven Travers" w:date="2022-05-20T15:16:00Z">
            <w:rPr>
              <w:rFonts w:ascii="Times New Roman" w:hAnsi="Times New Roman" w:cs="Times New Roman"/>
              <w:sz w:val="24"/>
              <w:szCs w:val="24"/>
              <w:highlight w:val="yellow"/>
            </w:rPr>
          </w:rPrChange>
        </w:rPr>
      </w:r>
      <w:r w:rsidRPr="0050094E">
        <w:rPr>
          <w:rFonts w:ascii="Times New Roman" w:hAnsi="Times New Roman" w:cs="Times New Roman"/>
          <w:sz w:val="24"/>
          <w:szCs w:val="24"/>
          <w:highlight w:val="yellow"/>
          <w:rPrChange w:id="23"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24" w:author="Steven Travers" w:date="2022-05-20T15:16:00Z">
            <w:rPr>
              <w:rFonts w:ascii="Times New Roman" w:hAnsi="Times New Roman" w:cs="Times New Roman"/>
              <w:sz w:val="24"/>
              <w:szCs w:val="24"/>
              <w:highlight w:val="yellow"/>
            </w:rPr>
          </w:rPrChange>
        </w:rPr>
      </w:r>
      <w:r w:rsidRPr="0050094E">
        <w:rPr>
          <w:rFonts w:ascii="Times New Roman" w:hAnsi="Times New Roman" w:cs="Times New Roman"/>
          <w:sz w:val="24"/>
          <w:szCs w:val="24"/>
          <w:highlight w:val="yellow"/>
          <w:rPrChange w:id="25" w:author="Steven Travers" w:date="2022-05-20T15:16:00Z">
            <w:rPr>
              <w:rFonts w:ascii="Times New Roman" w:hAnsi="Times New Roman" w:cs="Times New Roman"/>
              <w:sz w:val="24"/>
              <w:szCs w:val="24"/>
            </w:rPr>
          </w:rPrChange>
        </w:rPr>
        <w:fldChar w:fldCharType="separate"/>
      </w:r>
      <w:r w:rsidRPr="0050094E">
        <w:rPr>
          <w:rFonts w:ascii="Times New Roman" w:hAnsi="Times New Roman" w:cs="Times New Roman"/>
          <w:noProof/>
          <w:sz w:val="24"/>
          <w:szCs w:val="24"/>
          <w:highlight w:val="yellow"/>
          <w:rPrChange w:id="26" w:author="Steven Travers" w:date="2022-05-20T15:16:00Z">
            <w:rPr>
              <w:rFonts w:ascii="Times New Roman" w:hAnsi="Times New Roman" w:cs="Times New Roman"/>
              <w:noProof/>
              <w:sz w:val="24"/>
              <w:szCs w:val="24"/>
            </w:rPr>
          </w:rPrChange>
        </w:rPr>
        <w:t>(Bauwe et al., 2010; Zhu et al., 2018)</w:t>
      </w:r>
      <w:r w:rsidRPr="0050094E">
        <w:rPr>
          <w:rFonts w:ascii="Times New Roman" w:hAnsi="Times New Roman" w:cs="Times New Roman"/>
          <w:sz w:val="24"/>
          <w:szCs w:val="24"/>
          <w:highlight w:val="yellow"/>
          <w:rPrChange w:id="27"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28" w:author="Steven Travers" w:date="2022-05-20T15:16:00Z">
            <w:rPr>
              <w:rFonts w:ascii="Times New Roman" w:hAnsi="Times New Roman" w:cs="Times New Roman"/>
              <w:sz w:val="24"/>
              <w:szCs w:val="24"/>
            </w:rPr>
          </w:rPrChange>
        </w:rPr>
        <w:t>. The fixation of O</w:t>
      </w:r>
      <w:r w:rsidRPr="0050094E">
        <w:rPr>
          <w:rFonts w:ascii="Times New Roman" w:hAnsi="Times New Roman" w:cs="Times New Roman"/>
          <w:sz w:val="24"/>
          <w:szCs w:val="24"/>
          <w:highlight w:val="yellow"/>
          <w:vertAlign w:val="subscript"/>
          <w:rPrChange w:id="29" w:author="Steven Travers" w:date="2022-05-20T15:16:00Z">
            <w:rPr>
              <w:rFonts w:ascii="Times New Roman" w:hAnsi="Times New Roman" w:cs="Times New Roman"/>
              <w:sz w:val="24"/>
              <w:szCs w:val="24"/>
              <w:vertAlign w:val="subscript"/>
            </w:rPr>
          </w:rPrChange>
        </w:rPr>
        <w:t>2</w:t>
      </w:r>
      <w:r w:rsidRPr="0050094E">
        <w:rPr>
          <w:rFonts w:ascii="Times New Roman" w:hAnsi="Times New Roman" w:cs="Times New Roman"/>
          <w:sz w:val="24"/>
          <w:szCs w:val="24"/>
          <w:highlight w:val="yellow"/>
          <w:rPrChange w:id="30" w:author="Steven Travers" w:date="2022-05-20T15:16:00Z">
            <w:rPr>
              <w:rFonts w:ascii="Times New Roman" w:hAnsi="Times New Roman" w:cs="Times New Roman"/>
              <w:sz w:val="24"/>
              <w:szCs w:val="24"/>
            </w:rPr>
          </w:rPrChange>
        </w:rPr>
        <w:t xml:space="preserve"> produces compounds that are needless and requires photorespiration to recycle components necessary for photosynthesis, in the process, reducing the efficiency of photosynthesis </w:t>
      </w:r>
      <w:r w:rsidRPr="0050094E">
        <w:rPr>
          <w:rFonts w:ascii="Times New Roman" w:hAnsi="Times New Roman" w:cs="Times New Roman"/>
          <w:sz w:val="24"/>
          <w:szCs w:val="24"/>
          <w:highlight w:val="yellow"/>
          <w:rPrChange w:id="31" w:author="Steven Travers" w:date="2022-05-20T15:16:00Z">
            <w:rPr>
              <w:rFonts w:ascii="Times New Roman" w:hAnsi="Times New Roman" w:cs="Times New Roman"/>
              <w:sz w:val="24"/>
              <w:szCs w:val="24"/>
            </w:rPr>
          </w:rPrChange>
        </w:rPr>
        <w:fldChar w:fldCharType="begin"/>
      </w:r>
      <w:r w:rsidRPr="0050094E">
        <w:rPr>
          <w:rFonts w:ascii="Times New Roman" w:hAnsi="Times New Roman" w:cs="Times New Roman"/>
          <w:sz w:val="24"/>
          <w:szCs w:val="24"/>
          <w:highlight w:val="yellow"/>
          <w:rPrChange w:id="32" w:author="Steven Travers" w:date="2022-05-20T15:16:00Z">
            <w:rPr>
              <w:rFonts w:ascii="Times New Roman" w:hAnsi="Times New Roman" w:cs="Times New Roman"/>
              <w:sz w:val="24"/>
              <w:szCs w:val="24"/>
            </w:rPr>
          </w:rPrChange>
        </w:rPr>
        <w:instrText xml:space="preserve"> ADDIN EN.CITE &lt;EndNote&gt;&lt;Cite&gt;&lt;Author&gt;Bauwe&lt;/Author&gt;&lt;Year&gt;2010&lt;/Year&gt;&lt;IDText&gt;Photorespiration: players, partners and origin&lt;/IDText&gt;&lt;DisplayText&gt;(Bauwe et al., 2010)&lt;/DisplayText&gt;&lt;record&gt;&lt;keywords&gt;&lt;keyword&gt;Animals&lt;/keyword&gt;&lt;keyword&gt;Biological and medical sciences&lt;/keyword&gt;&lt;keyword&gt;Biological Evolution&lt;/keyword&gt;&lt;keyword&gt;Fundamental and applied biological sciences. Psychology&lt;/keyword&gt;&lt;keyword&gt;Mitochondria - metabolism&lt;/keyword&gt;&lt;keyword&gt;Nitrogen - metabolism&lt;/keyword&gt;&lt;keyword&gt;Phototrophic Processes&lt;/keyword&gt;&lt;keyword&gt;Plants - genetics&lt;/keyword&gt;&lt;keyword&gt;Plants - metabolism&lt;/keyword&gt;&lt;/keywords&gt;&lt;isbn&gt;1360-1385&lt;/isbn&gt;&lt;titles&gt;&lt;title&gt;Photorespiration: players, partners and origin&lt;/title&gt;&lt;secondary-title&gt;Trends in plant science&lt;/secondary-title&gt;&lt;/titles&gt;&lt;pages&gt;330-336&lt;/pages&gt;&lt;number&gt;6&lt;/number&gt;&lt;contributors&gt;&lt;authors&gt;&lt;author&gt;Bauwe, Hermann&lt;/author&gt;&lt;author&gt;Hagemann, Martin&lt;/author&gt;&lt;author&gt;Fernie, Alisdair R.&lt;/author&gt;&lt;/authors&gt;&lt;/contributors&gt;&lt;added-date format="utc"&gt;1637326372&lt;/added-date&gt;&lt;pub-location&gt;Kidlington&lt;/pub-location&gt;&lt;ref-type name="Journal Article"&gt;17&lt;/ref-type&gt;&lt;dates&gt;&lt;year&gt;2010&lt;/year&gt;&lt;/dates&gt;&lt;rec-number&gt;180&lt;/rec-number&gt;&lt;publisher&gt;Elsevier Ltd&lt;/publisher&gt;&lt;last-updated-date format="utc"&gt;1637326413&lt;/last-updated-date&gt;&lt;electronic-resource-num&gt;10.1016/j.tplants.2010.03.006&lt;/electronic-resource-num&gt;&lt;volume&gt;15&lt;/volume&gt;&lt;/record&gt;&lt;/Cite&gt;&lt;/EndNote&gt;</w:instrText>
      </w:r>
      <w:r w:rsidRPr="0050094E">
        <w:rPr>
          <w:rFonts w:ascii="Times New Roman" w:hAnsi="Times New Roman" w:cs="Times New Roman"/>
          <w:sz w:val="24"/>
          <w:szCs w:val="24"/>
          <w:highlight w:val="yellow"/>
          <w:rPrChange w:id="33" w:author="Steven Travers" w:date="2022-05-20T15:16:00Z">
            <w:rPr>
              <w:rFonts w:ascii="Times New Roman" w:hAnsi="Times New Roman" w:cs="Times New Roman"/>
              <w:sz w:val="24"/>
              <w:szCs w:val="24"/>
            </w:rPr>
          </w:rPrChange>
        </w:rPr>
        <w:fldChar w:fldCharType="separate"/>
      </w:r>
      <w:r w:rsidRPr="0050094E">
        <w:rPr>
          <w:rFonts w:ascii="Times New Roman" w:hAnsi="Times New Roman" w:cs="Times New Roman"/>
          <w:noProof/>
          <w:sz w:val="24"/>
          <w:szCs w:val="24"/>
          <w:highlight w:val="yellow"/>
          <w:rPrChange w:id="34" w:author="Steven Travers" w:date="2022-05-20T15:16:00Z">
            <w:rPr>
              <w:rFonts w:ascii="Times New Roman" w:hAnsi="Times New Roman" w:cs="Times New Roman"/>
              <w:noProof/>
              <w:sz w:val="24"/>
              <w:szCs w:val="24"/>
            </w:rPr>
          </w:rPrChange>
        </w:rPr>
        <w:t>(Bauwe et al., 2010)</w:t>
      </w:r>
      <w:r w:rsidRPr="0050094E">
        <w:rPr>
          <w:rFonts w:ascii="Times New Roman" w:hAnsi="Times New Roman" w:cs="Times New Roman"/>
          <w:sz w:val="24"/>
          <w:szCs w:val="24"/>
          <w:highlight w:val="yellow"/>
          <w:rPrChange w:id="35"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36" w:author="Steven Travers" w:date="2022-05-20T15:16:00Z">
            <w:rPr>
              <w:rFonts w:ascii="Times New Roman" w:hAnsi="Times New Roman" w:cs="Times New Roman"/>
              <w:sz w:val="24"/>
              <w:szCs w:val="24"/>
            </w:rPr>
          </w:rPrChange>
        </w:rPr>
        <w:t xml:space="preserve">. </w:t>
      </w:r>
      <w:commentRangeEnd w:id="2"/>
      <w:r w:rsidR="002D43F5" w:rsidRPr="0050094E">
        <w:rPr>
          <w:rStyle w:val="CommentReference"/>
          <w:highlight w:val="yellow"/>
          <w:rPrChange w:id="37" w:author="Steven Travers" w:date="2022-05-20T15:16:00Z">
            <w:rPr>
              <w:rStyle w:val="CommentReference"/>
            </w:rPr>
          </w:rPrChange>
        </w:rPr>
        <w:commentReference w:id="2"/>
      </w:r>
      <w:commentRangeEnd w:id="3"/>
      <w:r w:rsidR="00C35104">
        <w:rPr>
          <w:rStyle w:val="CommentReference"/>
        </w:rPr>
        <w:commentReference w:id="3"/>
      </w:r>
      <w:r w:rsidRPr="0050094E">
        <w:rPr>
          <w:rFonts w:ascii="Times New Roman" w:hAnsi="Times New Roman" w:cs="Times New Roman"/>
          <w:sz w:val="24"/>
          <w:szCs w:val="24"/>
          <w:highlight w:val="yellow"/>
          <w:rPrChange w:id="38" w:author="Steven Travers" w:date="2022-05-20T15:16:00Z">
            <w:rPr>
              <w:rFonts w:ascii="Times New Roman" w:hAnsi="Times New Roman" w:cs="Times New Roman"/>
              <w:sz w:val="24"/>
              <w:szCs w:val="24"/>
            </w:rPr>
          </w:rPrChange>
        </w:rPr>
        <w:t xml:space="preserve">In extreme temperatures, hot and cold, proteins and enzymes can be damaged or rendered inactive. This can have an immense effect on photosynthesis because the protein complexes in photosystem II and the electron transport chain can unfold </w:t>
      </w:r>
      <w:r w:rsidRPr="0050094E">
        <w:rPr>
          <w:rFonts w:ascii="Times New Roman" w:hAnsi="Times New Roman" w:cs="Times New Roman"/>
          <w:sz w:val="24"/>
          <w:szCs w:val="24"/>
          <w:highlight w:val="yellow"/>
          <w:rPrChange w:id="39" w:author="Steven Travers" w:date="2022-05-20T15:16:00Z">
            <w:rPr>
              <w:rFonts w:ascii="Times New Roman" w:hAnsi="Times New Roman" w:cs="Times New Roman"/>
              <w:sz w:val="24"/>
              <w:szCs w:val="24"/>
            </w:rPr>
          </w:rPrChange>
        </w:rPr>
        <w:fldChar w:fldCharType="begin"/>
      </w:r>
      <w:r w:rsidRPr="0050094E">
        <w:rPr>
          <w:rFonts w:ascii="Times New Roman" w:hAnsi="Times New Roman" w:cs="Times New Roman"/>
          <w:sz w:val="24"/>
          <w:szCs w:val="24"/>
          <w:highlight w:val="yellow"/>
          <w:rPrChange w:id="40" w:author="Steven Travers" w:date="2022-05-20T15:16:00Z">
            <w:rPr>
              <w:rFonts w:ascii="Times New Roman" w:hAnsi="Times New Roman" w:cs="Times New Roman"/>
              <w:sz w:val="24"/>
              <w:szCs w:val="24"/>
            </w:rPr>
          </w:rPrChange>
        </w:rP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rsidRPr="0050094E">
        <w:rPr>
          <w:rFonts w:ascii="Times New Roman" w:hAnsi="Times New Roman" w:cs="Times New Roman"/>
          <w:sz w:val="24"/>
          <w:szCs w:val="24"/>
          <w:highlight w:val="yellow"/>
          <w:rPrChange w:id="41" w:author="Steven Travers" w:date="2022-05-20T15:16:00Z">
            <w:rPr>
              <w:rFonts w:ascii="Times New Roman" w:hAnsi="Times New Roman" w:cs="Times New Roman"/>
              <w:sz w:val="24"/>
              <w:szCs w:val="24"/>
            </w:rPr>
          </w:rPrChange>
        </w:rPr>
        <w:fldChar w:fldCharType="separate"/>
      </w:r>
      <w:r w:rsidRPr="0050094E">
        <w:rPr>
          <w:rFonts w:ascii="Times New Roman" w:hAnsi="Times New Roman" w:cs="Times New Roman"/>
          <w:noProof/>
          <w:sz w:val="24"/>
          <w:szCs w:val="24"/>
          <w:highlight w:val="yellow"/>
          <w:rPrChange w:id="42" w:author="Steven Travers" w:date="2022-05-20T15:16:00Z">
            <w:rPr>
              <w:rFonts w:ascii="Times New Roman" w:hAnsi="Times New Roman" w:cs="Times New Roman"/>
              <w:noProof/>
              <w:sz w:val="24"/>
              <w:szCs w:val="24"/>
            </w:rPr>
          </w:rPrChange>
        </w:rPr>
        <w:t>(Zhu et al., 2018)</w:t>
      </w:r>
      <w:r w:rsidRPr="0050094E">
        <w:rPr>
          <w:rFonts w:ascii="Times New Roman" w:hAnsi="Times New Roman" w:cs="Times New Roman"/>
          <w:sz w:val="24"/>
          <w:szCs w:val="24"/>
          <w:highlight w:val="yellow"/>
          <w:rPrChange w:id="43"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44" w:author="Steven Travers" w:date="2022-05-20T15:16:00Z">
            <w:rPr>
              <w:rFonts w:ascii="Times New Roman" w:hAnsi="Times New Roman" w:cs="Times New Roman"/>
              <w:sz w:val="24"/>
              <w:szCs w:val="24"/>
            </w:rPr>
          </w:rPrChange>
        </w:rPr>
        <w:t xml:space="preserve">. The degradation of integral proteins and enzymes can also lead to the production of reactive oxygen species (ROS) through the excess absorption of light energy and prolonged excitation of chlorophyll molecules </w:t>
      </w:r>
      <w:r w:rsidRPr="0050094E">
        <w:rPr>
          <w:rFonts w:ascii="Times New Roman" w:hAnsi="Times New Roman" w:cs="Times New Roman"/>
          <w:sz w:val="24"/>
          <w:szCs w:val="24"/>
          <w:highlight w:val="yellow"/>
          <w:rPrChange w:id="45" w:author="Steven Travers" w:date="2022-05-20T15:16:00Z">
            <w:rPr>
              <w:rFonts w:ascii="Times New Roman" w:hAnsi="Times New Roman" w:cs="Times New Roman"/>
              <w:sz w:val="24"/>
              <w:szCs w:val="24"/>
            </w:rPr>
          </w:rPrChange>
        </w:rP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ZSBtZWFzdXJlbWVudHM8L0lEVGV4dD48RGlzcGxheVRleHQ+KE1pc2hyYSBldCBhbC4sIDIwMTk7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</w:fldData>
        </w:fldChar>
      </w:r>
      <w:r w:rsidRPr="0050094E">
        <w:rPr>
          <w:rFonts w:ascii="Times New Roman" w:hAnsi="Times New Roman" w:cs="Times New Roman"/>
          <w:sz w:val="24"/>
          <w:szCs w:val="24"/>
          <w:highlight w:val="yellow"/>
          <w:rPrChange w:id="46" w:author="Steven Travers" w:date="2022-05-20T15:16:00Z">
            <w:rPr>
              <w:rFonts w:ascii="Times New Roman" w:hAnsi="Times New Roman" w:cs="Times New Roman"/>
              <w:sz w:val="24"/>
              <w:szCs w:val="24"/>
            </w:rPr>
          </w:rPrChange>
        </w:rPr>
        <w:instrText xml:space="preserve"> ADDIN EN.CITE </w:instrText>
      </w:r>
      <w:r w:rsidRPr="0050094E">
        <w:rPr>
          <w:rFonts w:ascii="Times New Roman" w:hAnsi="Times New Roman" w:cs="Times New Roman"/>
          <w:sz w:val="24"/>
          <w:szCs w:val="24"/>
          <w:highlight w:val="yellow"/>
          <w:rPrChange w:id="47" w:author="Steven Travers" w:date="2022-05-20T15:16:00Z">
            <w:rPr>
              <w:rFonts w:ascii="Times New Roman" w:hAnsi="Times New Roman" w:cs="Times New Roman"/>
              <w:sz w:val="24"/>
              <w:szCs w:val="24"/>
            </w:rPr>
          </w:rPrChange>
        </w:rP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ZSBtZWFzdXJlbWVudHM8L0lEVGV4dD48RGlzcGxheVRleHQ+KE1pc2hyYSBldCBhbC4sIDIwMTk7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</w:fldData>
        </w:fldChar>
      </w:r>
      <w:r w:rsidRPr="0050094E">
        <w:rPr>
          <w:rFonts w:ascii="Times New Roman" w:hAnsi="Times New Roman" w:cs="Times New Roman"/>
          <w:sz w:val="24"/>
          <w:szCs w:val="24"/>
          <w:highlight w:val="yellow"/>
          <w:rPrChange w:id="48" w:author="Steven Travers" w:date="2022-05-20T15:16:00Z">
            <w:rPr>
              <w:rFonts w:ascii="Times New Roman" w:hAnsi="Times New Roman" w:cs="Times New Roman"/>
              <w:sz w:val="24"/>
              <w:szCs w:val="24"/>
            </w:rPr>
          </w:rPrChange>
        </w:rPr>
        <w:instrText xml:space="preserve"> ADDIN EN.CITE.DATA </w:instrText>
      </w:r>
      <w:r w:rsidRPr="0050094E">
        <w:rPr>
          <w:rFonts w:ascii="Times New Roman" w:hAnsi="Times New Roman" w:cs="Times New Roman"/>
          <w:sz w:val="24"/>
          <w:szCs w:val="24"/>
          <w:highlight w:val="yellow"/>
          <w:rPrChange w:id="49" w:author="Steven Travers" w:date="2022-05-20T15:16:00Z">
            <w:rPr>
              <w:rFonts w:ascii="Times New Roman" w:hAnsi="Times New Roman" w:cs="Times New Roman"/>
              <w:sz w:val="24"/>
              <w:szCs w:val="24"/>
              <w:highlight w:val="yellow"/>
            </w:rPr>
          </w:rPrChange>
        </w:rPr>
      </w:r>
      <w:r w:rsidRPr="0050094E">
        <w:rPr>
          <w:rFonts w:ascii="Times New Roman" w:hAnsi="Times New Roman" w:cs="Times New Roman"/>
          <w:sz w:val="24"/>
          <w:szCs w:val="24"/>
          <w:highlight w:val="yellow"/>
          <w:rPrChange w:id="50"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51" w:author="Steven Travers" w:date="2022-05-20T15:16:00Z">
            <w:rPr>
              <w:rFonts w:ascii="Times New Roman" w:hAnsi="Times New Roman" w:cs="Times New Roman"/>
              <w:sz w:val="24"/>
              <w:szCs w:val="24"/>
              <w:highlight w:val="yellow"/>
            </w:rPr>
          </w:rPrChange>
        </w:rPr>
      </w:r>
      <w:r w:rsidRPr="0050094E">
        <w:rPr>
          <w:rFonts w:ascii="Times New Roman" w:hAnsi="Times New Roman" w:cs="Times New Roman"/>
          <w:sz w:val="24"/>
          <w:szCs w:val="24"/>
          <w:highlight w:val="yellow"/>
          <w:rPrChange w:id="52" w:author="Steven Travers" w:date="2022-05-20T15:16:00Z">
            <w:rPr>
              <w:rFonts w:ascii="Times New Roman" w:hAnsi="Times New Roman" w:cs="Times New Roman"/>
              <w:sz w:val="24"/>
              <w:szCs w:val="24"/>
            </w:rPr>
          </w:rPrChange>
        </w:rPr>
        <w:fldChar w:fldCharType="separate"/>
      </w:r>
      <w:r w:rsidRPr="0050094E">
        <w:rPr>
          <w:rFonts w:ascii="Times New Roman" w:hAnsi="Times New Roman" w:cs="Times New Roman"/>
          <w:noProof/>
          <w:sz w:val="24"/>
          <w:szCs w:val="24"/>
          <w:highlight w:val="yellow"/>
          <w:rPrChange w:id="53" w:author="Steven Travers" w:date="2022-05-20T15:16:00Z">
            <w:rPr>
              <w:rFonts w:ascii="Times New Roman" w:hAnsi="Times New Roman" w:cs="Times New Roman"/>
              <w:noProof/>
              <w:sz w:val="24"/>
              <w:szCs w:val="24"/>
            </w:rPr>
          </w:rPrChange>
        </w:rPr>
        <w:t>(Mishra et al., 2019; Wahid, 2007; Wahid et al., 2007)</w:t>
      </w:r>
      <w:r w:rsidRPr="0050094E">
        <w:rPr>
          <w:rFonts w:ascii="Times New Roman" w:hAnsi="Times New Roman" w:cs="Times New Roman"/>
          <w:sz w:val="24"/>
          <w:szCs w:val="24"/>
          <w:highlight w:val="yellow"/>
          <w:rPrChange w:id="54"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55" w:author="Steven Travers" w:date="2022-05-20T15:16:00Z">
            <w:rPr>
              <w:rFonts w:ascii="Times New Roman" w:hAnsi="Times New Roman" w:cs="Times New Roman"/>
              <w:sz w:val="24"/>
              <w:szCs w:val="24"/>
            </w:rPr>
          </w:rPrChange>
        </w:rPr>
        <w:t xml:space="preserve">. </w:t>
      </w:r>
      <w:r w:rsidR="0056560A" w:rsidRPr="0050094E">
        <w:rPr>
          <w:rFonts w:ascii="Times New Roman" w:hAnsi="Times New Roman" w:cs="Times New Roman"/>
          <w:sz w:val="24"/>
          <w:szCs w:val="24"/>
          <w:highlight w:val="yellow"/>
          <w:rPrChange w:id="56" w:author="Steven Travers" w:date="2022-05-20T15:16:00Z">
            <w:rPr>
              <w:rFonts w:ascii="Times New Roman" w:hAnsi="Times New Roman" w:cs="Times New Roman"/>
              <w:sz w:val="24"/>
              <w:szCs w:val="24"/>
            </w:rPr>
          </w:rPrChange>
        </w:rPr>
        <w:t xml:space="preserve">Chlorophyll excitation isn’t exclusively in the thylakoid membrane, where the light reaction typically takes place. Temperature stress can damage thylakoid membranes releasing chlorophyll. Chlorophyll will continue to absorb light energy </w:t>
      </w:r>
      <w:r w:rsidR="00BF2DAE" w:rsidRPr="0050094E">
        <w:rPr>
          <w:rFonts w:ascii="Times New Roman" w:hAnsi="Times New Roman" w:cs="Times New Roman"/>
          <w:sz w:val="24"/>
          <w:szCs w:val="24"/>
          <w:highlight w:val="yellow"/>
          <w:rPrChange w:id="57" w:author="Steven Travers" w:date="2022-05-20T15:16:00Z">
            <w:rPr>
              <w:rFonts w:ascii="Times New Roman" w:hAnsi="Times New Roman" w:cs="Times New Roman"/>
              <w:sz w:val="24"/>
              <w:szCs w:val="24"/>
            </w:rPr>
          </w:rPrChange>
        </w:rPr>
        <w:t>even when</w:t>
      </w:r>
      <w:r w:rsidR="0056560A" w:rsidRPr="0050094E">
        <w:rPr>
          <w:rFonts w:ascii="Times New Roman" w:hAnsi="Times New Roman" w:cs="Times New Roman"/>
          <w:sz w:val="24"/>
          <w:szCs w:val="24"/>
          <w:highlight w:val="yellow"/>
          <w:rPrChange w:id="58" w:author="Steven Travers" w:date="2022-05-20T15:16:00Z">
            <w:rPr>
              <w:rFonts w:ascii="Times New Roman" w:hAnsi="Times New Roman" w:cs="Times New Roman"/>
              <w:sz w:val="24"/>
              <w:szCs w:val="24"/>
            </w:rPr>
          </w:rPrChange>
        </w:rPr>
        <w:t xml:space="preserve"> free from the </w:t>
      </w:r>
      <w:r w:rsidR="0056560A" w:rsidRPr="0050094E">
        <w:rPr>
          <w:rFonts w:ascii="Times New Roman" w:hAnsi="Times New Roman" w:cs="Times New Roman"/>
          <w:sz w:val="24"/>
          <w:szCs w:val="24"/>
          <w:highlight w:val="yellow"/>
          <w:rPrChange w:id="59" w:author="Steven Travers" w:date="2022-05-20T15:16:00Z">
            <w:rPr>
              <w:rFonts w:ascii="Times New Roman" w:hAnsi="Times New Roman" w:cs="Times New Roman"/>
              <w:sz w:val="24"/>
              <w:szCs w:val="24"/>
            </w:rPr>
          </w:rPrChange>
        </w:rPr>
        <w:lastRenderedPageBreak/>
        <w:t>membrane. Excess energy from chlorophyll form</w:t>
      </w:r>
      <w:r w:rsidR="00BF2DAE" w:rsidRPr="0050094E">
        <w:rPr>
          <w:rFonts w:ascii="Times New Roman" w:hAnsi="Times New Roman" w:cs="Times New Roman"/>
          <w:sz w:val="24"/>
          <w:szCs w:val="24"/>
          <w:highlight w:val="yellow"/>
          <w:rPrChange w:id="60" w:author="Steven Travers" w:date="2022-05-20T15:16:00Z">
            <w:rPr>
              <w:rFonts w:ascii="Times New Roman" w:hAnsi="Times New Roman" w:cs="Times New Roman"/>
              <w:sz w:val="24"/>
              <w:szCs w:val="24"/>
            </w:rPr>
          </w:rPrChange>
        </w:rPr>
        <w:t>s</w:t>
      </w:r>
      <w:r w:rsidR="0056560A" w:rsidRPr="0050094E">
        <w:rPr>
          <w:rFonts w:ascii="Times New Roman" w:hAnsi="Times New Roman" w:cs="Times New Roman"/>
          <w:sz w:val="24"/>
          <w:szCs w:val="24"/>
          <w:highlight w:val="yellow"/>
          <w:rPrChange w:id="61" w:author="Steven Travers" w:date="2022-05-20T15:16:00Z">
            <w:rPr>
              <w:rFonts w:ascii="Times New Roman" w:hAnsi="Times New Roman" w:cs="Times New Roman"/>
              <w:sz w:val="24"/>
              <w:szCs w:val="24"/>
            </w:rPr>
          </w:rPrChange>
        </w:rPr>
        <w:t xml:space="preserve"> free radical</w:t>
      </w:r>
      <w:r w:rsidR="00BF2DAE" w:rsidRPr="0050094E">
        <w:rPr>
          <w:rFonts w:ascii="Times New Roman" w:hAnsi="Times New Roman" w:cs="Times New Roman"/>
          <w:sz w:val="24"/>
          <w:szCs w:val="24"/>
          <w:highlight w:val="yellow"/>
          <w:rPrChange w:id="62" w:author="Steven Travers" w:date="2022-05-20T15:16:00Z">
            <w:rPr>
              <w:rFonts w:ascii="Times New Roman" w:hAnsi="Times New Roman" w:cs="Times New Roman"/>
              <w:sz w:val="24"/>
              <w:szCs w:val="24"/>
            </w:rPr>
          </w:rPrChange>
        </w:rPr>
        <w:t xml:space="preserve">s which are </w:t>
      </w:r>
      <w:r w:rsidR="0056560A" w:rsidRPr="0050094E">
        <w:rPr>
          <w:rFonts w:ascii="Times New Roman" w:hAnsi="Times New Roman" w:cs="Times New Roman"/>
          <w:sz w:val="24"/>
          <w:szCs w:val="24"/>
          <w:highlight w:val="yellow"/>
          <w:rPrChange w:id="63" w:author="Steven Travers" w:date="2022-05-20T15:16:00Z">
            <w:rPr>
              <w:rFonts w:ascii="Times New Roman" w:hAnsi="Times New Roman" w:cs="Times New Roman"/>
              <w:sz w:val="24"/>
              <w:szCs w:val="24"/>
            </w:rPr>
          </w:rPrChange>
        </w:rPr>
        <w:t xml:space="preserve">donated to oxygen molecules forming reactive oxygen species (ROS), which are highly reactive and damaging to cellular components. Therefore, plants typically degrade free chlorophyll </w:t>
      </w:r>
      <w:r w:rsidR="00BF2DAE" w:rsidRPr="0050094E">
        <w:rPr>
          <w:rFonts w:ascii="Times New Roman" w:hAnsi="Times New Roman" w:cs="Times New Roman"/>
          <w:sz w:val="24"/>
          <w:szCs w:val="24"/>
          <w:highlight w:val="yellow"/>
          <w:rPrChange w:id="64" w:author="Steven Travers" w:date="2022-05-20T15:16:00Z">
            <w:rPr>
              <w:rFonts w:ascii="Times New Roman" w:hAnsi="Times New Roman" w:cs="Times New Roman"/>
              <w:sz w:val="24"/>
              <w:szCs w:val="24"/>
            </w:rPr>
          </w:rPrChange>
        </w:rPr>
        <w:t xml:space="preserve">or transform chlorophyll into alternative configurations </w:t>
      </w:r>
      <w:r w:rsidR="0056560A" w:rsidRPr="0050094E">
        <w:rPr>
          <w:rFonts w:ascii="Times New Roman" w:hAnsi="Times New Roman" w:cs="Times New Roman"/>
          <w:sz w:val="24"/>
          <w:szCs w:val="24"/>
          <w:highlight w:val="yellow"/>
          <w:rPrChange w:id="65" w:author="Steven Travers" w:date="2022-05-20T15:16:00Z">
            <w:rPr>
              <w:rFonts w:ascii="Times New Roman" w:hAnsi="Times New Roman" w:cs="Times New Roman"/>
              <w:sz w:val="24"/>
              <w:szCs w:val="24"/>
            </w:rPr>
          </w:rPrChange>
        </w:rPr>
        <w:t xml:space="preserve">quickly, reducing the chlorophyll fluorescence </w:t>
      </w:r>
      <w:r w:rsidR="0056560A" w:rsidRPr="0050094E">
        <w:rPr>
          <w:rFonts w:ascii="Times New Roman" w:hAnsi="Times New Roman" w:cs="Times New Roman"/>
          <w:sz w:val="24"/>
          <w:szCs w:val="24"/>
          <w:highlight w:val="yellow"/>
          <w:rPrChange w:id="66" w:author="Steven Travers" w:date="2022-05-20T15:16:00Z">
            <w:rPr>
              <w:rFonts w:ascii="Times New Roman" w:hAnsi="Times New Roman" w:cs="Times New Roman"/>
              <w:sz w:val="24"/>
              <w:szCs w:val="24"/>
            </w:rPr>
          </w:rPrChange>
        </w:rP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RGlzcGxheVRleHQ+KEthcmlvbGEgZXQgYWwuLCAyMDA1KTwvRGlzcGxheVRleHQ+PHJlY29yZD48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</w:fldData>
        </w:fldChar>
      </w:r>
      <w:r w:rsidR="0056560A" w:rsidRPr="0050094E">
        <w:rPr>
          <w:rFonts w:ascii="Times New Roman" w:hAnsi="Times New Roman" w:cs="Times New Roman"/>
          <w:sz w:val="24"/>
          <w:szCs w:val="24"/>
          <w:highlight w:val="yellow"/>
          <w:rPrChange w:id="67" w:author="Steven Travers" w:date="2022-05-20T15:16:00Z">
            <w:rPr>
              <w:rFonts w:ascii="Times New Roman" w:hAnsi="Times New Roman" w:cs="Times New Roman"/>
              <w:sz w:val="24"/>
              <w:szCs w:val="24"/>
            </w:rPr>
          </w:rPrChange>
        </w:rPr>
        <w:instrText xml:space="preserve"> ADDIN EN.CITE </w:instrText>
      </w:r>
      <w:r w:rsidR="0056560A" w:rsidRPr="0050094E">
        <w:rPr>
          <w:rFonts w:ascii="Times New Roman" w:hAnsi="Times New Roman" w:cs="Times New Roman"/>
          <w:sz w:val="24"/>
          <w:szCs w:val="24"/>
          <w:highlight w:val="yellow"/>
          <w:rPrChange w:id="68" w:author="Steven Travers" w:date="2022-05-20T15:16:00Z">
            <w:rPr>
              <w:rFonts w:ascii="Times New Roman" w:hAnsi="Times New Roman" w:cs="Times New Roman"/>
              <w:sz w:val="24"/>
              <w:szCs w:val="24"/>
            </w:rPr>
          </w:rPrChange>
        </w:rP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RGlzcGxheVRleHQ+KEthcmlvbGEgZXQgYWwuLCAyMDA1KTwvRGlzcGxheVRleHQ+PHJlY29yZD48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</w:fldData>
        </w:fldChar>
      </w:r>
      <w:r w:rsidR="0056560A" w:rsidRPr="0050094E">
        <w:rPr>
          <w:rFonts w:ascii="Times New Roman" w:hAnsi="Times New Roman" w:cs="Times New Roman"/>
          <w:sz w:val="24"/>
          <w:szCs w:val="24"/>
          <w:highlight w:val="yellow"/>
          <w:rPrChange w:id="69" w:author="Steven Travers" w:date="2022-05-20T15:16:00Z">
            <w:rPr>
              <w:rFonts w:ascii="Times New Roman" w:hAnsi="Times New Roman" w:cs="Times New Roman"/>
              <w:sz w:val="24"/>
              <w:szCs w:val="24"/>
            </w:rPr>
          </w:rPrChange>
        </w:rPr>
        <w:instrText xml:space="preserve"> ADDIN EN.CITE.DATA </w:instrText>
      </w:r>
      <w:r w:rsidR="0056560A" w:rsidRPr="0050094E">
        <w:rPr>
          <w:rFonts w:ascii="Times New Roman" w:hAnsi="Times New Roman" w:cs="Times New Roman"/>
          <w:sz w:val="24"/>
          <w:szCs w:val="24"/>
          <w:highlight w:val="yellow"/>
          <w:rPrChange w:id="70" w:author="Steven Travers" w:date="2022-05-20T15:16:00Z">
            <w:rPr>
              <w:rFonts w:ascii="Times New Roman" w:hAnsi="Times New Roman" w:cs="Times New Roman"/>
              <w:sz w:val="24"/>
              <w:szCs w:val="24"/>
              <w:highlight w:val="yellow"/>
            </w:rPr>
          </w:rPrChange>
        </w:rPr>
      </w:r>
      <w:r w:rsidR="0056560A" w:rsidRPr="0050094E">
        <w:rPr>
          <w:rFonts w:ascii="Times New Roman" w:hAnsi="Times New Roman" w:cs="Times New Roman"/>
          <w:sz w:val="24"/>
          <w:szCs w:val="24"/>
          <w:highlight w:val="yellow"/>
          <w:rPrChange w:id="71" w:author="Steven Travers" w:date="2022-05-20T15:16:00Z">
            <w:rPr>
              <w:rFonts w:ascii="Times New Roman" w:hAnsi="Times New Roman" w:cs="Times New Roman"/>
              <w:sz w:val="24"/>
              <w:szCs w:val="24"/>
            </w:rPr>
          </w:rPrChange>
        </w:rPr>
        <w:fldChar w:fldCharType="end"/>
      </w:r>
      <w:r w:rsidR="0056560A" w:rsidRPr="0050094E">
        <w:rPr>
          <w:rFonts w:ascii="Times New Roman" w:hAnsi="Times New Roman" w:cs="Times New Roman"/>
          <w:sz w:val="24"/>
          <w:szCs w:val="24"/>
          <w:highlight w:val="yellow"/>
          <w:rPrChange w:id="72" w:author="Steven Travers" w:date="2022-05-20T15:16:00Z">
            <w:rPr>
              <w:rFonts w:ascii="Times New Roman" w:hAnsi="Times New Roman" w:cs="Times New Roman"/>
              <w:sz w:val="24"/>
              <w:szCs w:val="24"/>
              <w:highlight w:val="yellow"/>
            </w:rPr>
          </w:rPrChange>
        </w:rPr>
      </w:r>
      <w:r w:rsidR="0056560A" w:rsidRPr="0050094E">
        <w:rPr>
          <w:rFonts w:ascii="Times New Roman" w:hAnsi="Times New Roman" w:cs="Times New Roman"/>
          <w:sz w:val="24"/>
          <w:szCs w:val="24"/>
          <w:highlight w:val="yellow"/>
          <w:rPrChange w:id="73" w:author="Steven Travers" w:date="2022-05-20T15:16:00Z">
            <w:rPr>
              <w:rFonts w:ascii="Times New Roman" w:hAnsi="Times New Roman" w:cs="Times New Roman"/>
              <w:sz w:val="24"/>
              <w:szCs w:val="24"/>
            </w:rPr>
          </w:rPrChange>
        </w:rPr>
        <w:fldChar w:fldCharType="separate"/>
      </w:r>
      <w:r w:rsidR="0056560A" w:rsidRPr="0050094E">
        <w:rPr>
          <w:rFonts w:ascii="Times New Roman" w:hAnsi="Times New Roman" w:cs="Times New Roman"/>
          <w:noProof/>
          <w:sz w:val="24"/>
          <w:szCs w:val="24"/>
          <w:highlight w:val="yellow"/>
          <w:rPrChange w:id="74" w:author="Steven Travers" w:date="2022-05-20T15:16:00Z">
            <w:rPr>
              <w:rFonts w:ascii="Times New Roman" w:hAnsi="Times New Roman" w:cs="Times New Roman"/>
              <w:noProof/>
              <w:sz w:val="24"/>
              <w:szCs w:val="24"/>
            </w:rPr>
          </w:rPrChange>
        </w:rPr>
        <w:t>(Kariola et al., 2005)</w:t>
      </w:r>
      <w:r w:rsidR="0056560A" w:rsidRPr="0050094E">
        <w:rPr>
          <w:rFonts w:ascii="Times New Roman" w:hAnsi="Times New Roman" w:cs="Times New Roman"/>
          <w:sz w:val="24"/>
          <w:szCs w:val="24"/>
          <w:highlight w:val="yellow"/>
          <w:rPrChange w:id="75" w:author="Steven Travers" w:date="2022-05-20T15:16:00Z">
            <w:rPr>
              <w:rFonts w:ascii="Times New Roman" w:hAnsi="Times New Roman" w:cs="Times New Roman"/>
              <w:sz w:val="24"/>
              <w:szCs w:val="24"/>
            </w:rPr>
          </w:rPrChange>
        </w:rPr>
        <w:fldChar w:fldCharType="end"/>
      </w:r>
      <w:r w:rsidR="0056560A" w:rsidRPr="0050094E">
        <w:rPr>
          <w:rFonts w:ascii="Times New Roman" w:hAnsi="Times New Roman" w:cs="Times New Roman"/>
          <w:sz w:val="24"/>
          <w:szCs w:val="24"/>
          <w:highlight w:val="yellow"/>
          <w:rPrChange w:id="76" w:author="Steven Travers" w:date="2022-05-20T15:16:00Z">
            <w:rPr>
              <w:rFonts w:ascii="Times New Roman" w:hAnsi="Times New Roman" w:cs="Times New Roman"/>
              <w:sz w:val="24"/>
              <w:szCs w:val="24"/>
            </w:rPr>
          </w:rPrChange>
        </w:rPr>
        <w:t xml:space="preserve">. Plants that are capable of tolerating temperature stress would have less chlorophyll </w:t>
      </w:r>
      <w:r w:rsidR="00BF2DAE" w:rsidRPr="0050094E">
        <w:rPr>
          <w:rFonts w:ascii="Times New Roman" w:hAnsi="Times New Roman" w:cs="Times New Roman"/>
          <w:sz w:val="24"/>
          <w:szCs w:val="24"/>
          <w:highlight w:val="yellow"/>
          <w:rPrChange w:id="77" w:author="Steven Travers" w:date="2022-05-20T15:16:00Z">
            <w:rPr>
              <w:rFonts w:ascii="Times New Roman" w:hAnsi="Times New Roman" w:cs="Times New Roman"/>
              <w:sz w:val="24"/>
              <w:szCs w:val="24"/>
            </w:rPr>
          </w:rPrChange>
        </w:rPr>
        <w:t>degradation.</w:t>
      </w:r>
      <w:r w:rsidRPr="0050094E">
        <w:rPr>
          <w:rFonts w:ascii="Times New Roman" w:hAnsi="Times New Roman" w:cs="Times New Roman"/>
          <w:sz w:val="24"/>
          <w:szCs w:val="24"/>
          <w:highlight w:val="yellow"/>
          <w:rPrChange w:id="78" w:author="Steven Travers" w:date="2022-05-20T15:16:00Z">
            <w:rPr>
              <w:rFonts w:ascii="Times New Roman" w:hAnsi="Times New Roman" w:cs="Times New Roman"/>
              <w:sz w:val="24"/>
              <w:szCs w:val="24"/>
            </w:rPr>
          </w:rPrChange>
        </w:rPr>
        <w:t xml:space="preserve"> Oxidative stress due to ROS hinders physiological mechanisms such as photosynthesis, metabolism, and cellular structure directly or indirectly by reacting with metabolites or damaging macromolecules. Some of these cellular processes are not unique to diploid cells of the plants (sporophyte), but also occur in the haploid cells such as pollen and ovules (gametophyte). Extreme temperatures can limit pollen production, tube growth rate, and viability </w:t>
      </w:r>
      <w:r w:rsidRPr="0050094E">
        <w:rPr>
          <w:rFonts w:ascii="Times New Roman" w:hAnsi="Times New Roman" w:cs="Times New Roman"/>
          <w:sz w:val="24"/>
          <w:szCs w:val="24"/>
          <w:highlight w:val="yellow"/>
          <w:rPrChange w:id="79" w:author="Steven Travers" w:date="2022-05-20T15:16:00Z">
            <w:rPr>
              <w:rFonts w:ascii="Times New Roman" w:hAnsi="Times New Roman" w:cs="Times New Roman"/>
              <w:sz w:val="24"/>
              <w:szCs w:val="24"/>
            </w:rPr>
          </w:rPrChange>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czwvSURUZXh0PjxEaXNwbGF5VGV4dD4oR2FqYW5heWFrZSBldCBhbC4sIDIwMTE7IEtha2FuaSBl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</w:fldData>
        </w:fldChar>
      </w:r>
      <w:r w:rsidRPr="0050094E">
        <w:rPr>
          <w:rFonts w:ascii="Times New Roman" w:hAnsi="Times New Roman" w:cs="Times New Roman"/>
          <w:sz w:val="24"/>
          <w:szCs w:val="24"/>
          <w:highlight w:val="yellow"/>
          <w:rPrChange w:id="80" w:author="Steven Travers" w:date="2022-05-20T15:16:00Z">
            <w:rPr>
              <w:rFonts w:ascii="Times New Roman" w:hAnsi="Times New Roman" w:cs="Times New Roman"/>
              <w:sz w:val="24"/>
              <w:szCs w:val="24"/>
            </w:rPr>
          </w:rPrChange>
        </w:rPr>
        <w:instrText xml:space="preserve"> ADDIN EN.CITE </w:instrText>
      </w:r>
      <w:r w:rsidRPr="0050094E">
        <w:rPr>
          <w:rFonts w:ascii="Times New Roman" w:hAnsi="Times New Roman" w:cs="Times New Roman"/>
          <w:sz w:val="24"/>
          <w:szCs w:val="24"/>
          <w:highlight w:val="yellow"/>
          <w:rPrChange w:id="81" w:author="Steven Travers" w:date="2022-05-20T15:16:00Z">
            <w:rPr>
              <w:rFonts w:ascii="Times New Roman" w:hAnsi="Times New Roman" w:cs="Times New Roman"/>
              <w:sz w:val="24"/>
              <w:szCs w:val="24"/>
            </w:rPr>
          </w:rPrChange>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czwvSURUZXh0PjxEaXNwbGF5VGV4dD4oR2FqYW5heWFrZSBldCBhbC4sIDIwMTE7IEtha2FuaSBl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</w:fldData>
        </w:fldChar>
      </w:r>
      <w:r w:rsidRPr="0050094E">
        <w:rPr>
          <w:rFonts w:ascii="Times New Roman" w:hAnsi="Times New Roman" w:cs="Times New Roman"/>
          <w:sz w:val="24"/>
          <w:szCs w:val="24"/>
          <w:highlight w:val="yellow"/>
          <w:rPrChange w:id="82" w:author="Steven Travers" w:date="2022-05-20T15:16:00Z">
            <w:rPr>
              <w:rFonts w:ascii="Times New Roman" w:hAnsi="Times New Roman" w:cs="Times New Roman"/>
              <w:sz w:val="24"/>
              <w:szCs w:val="24"/>
            </w:rPr>
          </w:rPrChange>
        </w:rPr>
        <w:instrText xml:space="preserve"> ADDIN EN.CITE.DATA </w:instrText>
      </w:r>
      <w:r w:rsidRPr="0050094E">
        <w:rPr>
          <w:rFonts w:ascii="Times New Roman" w:hAnsi="Times New Roman" w:cs="Times New Roman"/>
          <w:sz w:val="24"/>
          <w:szCs w:val="24"/>
          <w:highlight w:val="yellow"/>
          <w:rPrChange w:id="83" w:author="Steven Travers" w:date="2022-05-20T15:16:00Z">
            <w:rPr>
              <w:rFonts w:ascii="Times New Roman" w:hAnsi="Times New Roman" w:cs="Times New Roman"/>
              <w:sz w:val="24"/>
              <w:szCs w:val="24"/>
              <w:highlight w:val="yellow"/>
            </w:rPr>
          </w:rPrChange>
        </w:rPr>
      </w:r>
      <w:r w:rsidRPr="0050094E">
        <w:rPr>
          <w:rFonts w:ascii="Times New Roman" w:hAnsi="Times New Roman" w:cs="Times New Roman"/>
          <w:sz w:val="24"/>
          <w:szCs w:val="24"/>
          <w:highlight w:val="yellow"/>
          <w:rPrChange w:id="84"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85" w:author="Steven Travers" w:date="2022-05-20T15:16:00Z">
            <w:rPr>
              <w:rFonts w:ascii="Times New Roman" w:hAnsi="Times New Roman" w:cs="Times New Roman"/>
              <w:sz w:val="24"/>
              <w:szCs w:val="24"/>
              <w:highlight w:val="yellow"/>
            </w:rPr>
          </w:rPrChange>
        </w:rPr>
      </w:r>
      <w:r w:rsidRPr="0050094E">
        <w:rPr>
          <w:rFonts w:ascii="Times New Roman" w:hAnsi="Times New Roman" w:cs="Times New Roman"/>
          <w:sz w:val="24"/>
          <w:szCs w:val="24"/>
          <w:highlight w:val="yellow"/>
          <w:rPrChange w:id="86" w:author="Steven Travers" w:date="2022-05-20T15:16:00Z">
            <w:rPr>
              <w:rFonts w:ascii="Times New Roman" w:hAnsi="Times New Roman" w:cs="Times New Roman"/>
              <w:sz w:val="24"/>
              <w:szCs w:val="24"/>
            </w:rPr>
          </w:rPrChange>
        </w:rPr>
        <w:fldChar w:fldCharType="separate"/>
      </w:r>
      <w:r w:rsidRPr="0050094E">
        <w:rPr>
          <w:rFonts w:ascii="Times New Roman" w:hAnsi="Times New Roman" w:cs="Times New Roman"/>
          <w:noProof/>
          <w:sz w:val="24"/>
          <w:szCs w:val="24"/>
          <w:highlight w:val="yellow"/>
          <w:rPrChange w:id="87" w:author="Steven Travers" w:date="2022-05-20T15:16:00Z">
            <w:rPr>
              <w:rFonts w:ascii="Times New Roman" w:hAnsi="Times New Roman" w:cs="Times New Roman"/>
              <w:noProof/>
              <w:sz w:val="24"/>
              <w:szCs w:val="24"/>
            </w:rPr>
          </w:rPrChange>
        </w:rPr>
        <w:t>(Gajanayake et al., 2011; Kakani et al., 2002; Singh et al., 2008)</w:t>
      </w:r>
      <w:r w:rsidRPr="0050094E">
        <w:rPr>
          <w:rFonts w:ascii="Times New Roman" w:hAnsi="Times New Roman" w:cs="Times New Roman"/>
          <w:sz w:val="24"/>
          <w:szCs w:val="24"/>
          <w:highlight w:val="yellow"/>
          <w:rPrChange w:id="88"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89" w:author="Steven Travers" w:date="2022-05-20T15:16:00Z">
            <w:rPr>
              <w:rFonts w:ascii="Times New Roman" w:hAnsi="Times New Roman" w:cs="Times New Roman"/>
              <w:sz w:val="24"/>
              <w:szCs w:val="24"/>
            </w:rPr>
          </w:rPrChange>
        </w:rPr>
        <w:t>.</w:t>
      </w:r>
    </w:p>
    <w:p w14:paraId="40FCF2DD" w14:textId="532C3FF9" w:rsidR="00BA3DCD" w:rsidRPr="00BA3DCD" w:rsidRDefault="00BA3DCD" w:rsidP="00BA3DCD">
      <w:pPr>
        <w:rPr>
          <w:rFonts w:ascii="Times New Roman" w:hAnsi="Times New Roman" w:cs="Times New Roman"/>
          <w:sz w:val="24"/>
          <w:szCs w:val="24"/>
        </w:rPr>
      </w:pPr>
      <w:r w:rsidRPr="0050094E">
        <w:rPr>
          <w:rFonts w:ascii="Times New Roman" w:hAnsi="Times New Roman" w:cs="Times New Roman"/>
          <w:sz w:val="24"/>
          <w:szCs w:val="24"/>
          <w:highlight w:val="yellow"/>
          <w:rPrChange w:id="90" w:author="Steven Travers" w:date="2022-05-20T15:16:00Z">
            <w:rPr>
              <w:rFonts w:ascii="Times New Roman" w:hAnsi="Times New Roman" w:cs="Times New Roman"/>
              <w:sz w:val="24"/>
              <w:szCs w:val="24"/>
            </w:rPr>
          </w:rPrChange>
        </w:rPr>
        <w:t xml:space="preserve">There is variation in the sensitivity to temperature stress and thus adaptations do lead to populations that are less sensitive. For example, cell membrane stability can be maintained in high or low temperature stress with the incorporation of fatty acids </w:t>
      </w:r>
      <w:r w:rsidRPr="0050094E">
        <w:rPr>
          <w:rFonts w:ascii="Times New Roman" w:hAnsi="Times New Roman" w:cs="Times New Roman"/>
          <w:sz w:val="24"/>
          <w:szCs w:val="24"/>
          <w:highlight w:val="yellow"/>
          <w:rPrChange w:id="91" w:author="Steven Travers" w:date="2022-05-20T15:16:00Z">
            <w:rPr>
              <w:rFonts w:ascii="Times New Roman" w:hAnsi="Times New Roman" w:cs="Times New Roman"/>
              <w:sz w:val="24"/>
              <w:szCs w:val="24"/>
            </w:rPr>
          </w:rPrChange>
        </w:rPr>
        <w:fldChar w:fldCharType="begin"/>
      </w:r>
      <w:r w:rsidRPr="0050094E">
        <w:rPr>
          <w:rFonts w:ascii="Times New Roman" w:hAnsi="Times New Roman" w:cs="Times New Roman"/>
          <w:sz w:val="24"/>
          <w:szCs w:val="24"/>
          <w:highlight w:val="yellow"/>
          <w:rPrChange w:id="92" w:author="Steven Travers" w:date="2022-05-20T15:16:00Z">
            <w:rPr>
              <w:rFonts w:ascii="Times New Roman" w:hAnsi="Times New Roman" w:cs="Times New Roman"/>
              <w:sz w:val="24"/>
              <w:szCs w:val="24"/>
            </w:rPr>
          </w:rPrChange>
        </w:rP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rsidRPr="0050094E">
        <w:rPr>
          <w:rFonts w:ascii="Times New Roman" w:hAnsi="Times New Roman" w:cs="Times New Roman"/>
          <w:sz w:val="24"/>
          <w:szCs w:val="24"/>
          <w:highlight w:val="yellow"/>
          <w:rPrChange w:id="93" w:author="Steven Travers" w:date="2022-05-20T15:16:00Z">
            <w:rPr>
              <w:rFonts w:ascii="Times New Roman" w:hAnsi="Times New Roman" w:cs="Times New Roman"/>
              <w:sz w:val="24"/>
              <w:szCs w:val="24"/>
            </w:rPr>
          </w:rPrChange>
        </w:rPr>
        <w:fldChar w:fldCharType="separate"/>
      </w:r>
      <w:r w:rsidRPr="0050094E">
        <w:rPr>
          <w:rFonts w:ascii="Times New Roman" w:hAnsi="Times New Roman" w:cs="Times New Roman"/>
          <w:noProof/>
          <w:sz w:val="24"/>
          <w:szCs w:val="24"/>
          <w:highlight w:val="yellow"/>
          <w:rPrChange w:id="94" w:author="Steven Travers" w:date="2022-05-20T15:16:00Z">
            <w:rPr>
              <w:rFonts w:ascii="Times New Roman" w:hAnsi="Times New Roman" w:cs="Times New Roman"/>
              <w:noProof/>
              <w:sz w:val="24"/>
              <w:szCs w:val="24"/>
            </w:rPr>
          </w:rPrChange>
        </w:rPr>
        <w:t>(Zhu et al., 2018)</w:t>
      </w:r>
      <w:r w:rsidRPr="0050094E">
        <w:rPr>
          <w:rFonts w:ascii="Times New Roman" w:hAnsi="Times New Roman" w:cs="Times New Roman"/>
          <w:sz w:val="24"/>
          <w:szCs w:val="24"/>
          <w:highlight w:val="yellow"/>
          <w:rPrChange w:id="95"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96" w:author="Steven Travers" w:date="2022-05-20T15:16:00Z">
            <w:rPr>
              <w:rFonts w:ascii="Times New Roman" w:hAnsi="Times New Roman" w:cs="Times New Roman"/>
              <w:sz w:val="24"/>
              <w:szCs w:val="24"/>
            </w:rPr>
          </w:rPrChange>
        </w:rPr>
        <w:t xml:space="preserve"> or sterols</w:t>
      </w:r>
      <w:r w:rsidR="00446EAB" w:rsidRPr="0050094E">
        <w:rPr>
          <w:rFonts w:ascii="Times New Roman" w:hAnsi="Times New Roman" w:cs="Times New Roman"/>
          <w:sz w:val="24"/>
          <w:szCs w:val="24"/>
          <w:highlight w:val="yellow"/>
          <w:rPrChange w:id="97" w:author="Steven Travers" w:date="2022-05-20T15:16:00Z">
            <w:rPr>
              <w:rFonts w:ascii="Times New Roman" w:hAnsi="Times New Roman" w:cs="Times New Roman"/>
              <w:sz w:val="24"/>
              <w:szCs w:val="24"/>
            </w:rPr>
          </w:rPrChange>
        </w:rPr>
        <w:t xml:space="preserve"> </w:t>
      </w:r>
      <w:r w:rsidR="00446EAB" w:rsidRPr="0050094E">
        <w:rPr>
          <w:rFonts w:ascii="Times New Roman" w:hAnsi="Times New Roman" w:cs="Times New Roman"/>
          <w:sz w:val="24"/>
          <w:szCs w:val="24"/>
          <w:highlight w:val="yellow"/>
          <w:rPrChange w:id="98" w:author="Steven Travers" w:date="2022-05-20T15:16:00Z">
            <w:rPr>
              <w:rFonts w:ascii="Times New Roman" w:hAnsi="Times New Roman" w:cs="Times New Roman"/>
              <w:sz w:val="24"/>
              <w:szCs w:val="24"/>
            </w:rPr>
          </w:rPrChange>
        </w:rPr>
        <w:fldChar w:fldCharType="begin">
          <w:fldData xml:space="preserve">PEVuZE5vdGU+PENpdGU+PEF1dGhvcj5EdWZvdXJjPC9BdXRob3I+PFllYXI+MjAwODwvWWVhcj48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</w:fldData>
        </w:fldChar>
      </w:r>
      <w:r w:rsidR="00446EAB" w:rsidRPr="0050094E">
        <w:rPr>
          <w:rFonts w:ascii="Times New Roman" w:hAnsi="Times New Roman" w:cs="Times New Roman"/>
          <w:sz w:val="24"/>
          <w:szCs w:val="24"/>
          <w:highlight w:val="yellow"/>
          <w:rPrChange w:id="99" w:author="Steven Travers" w:date="2022-05-20T15:16:00Z">
            <w:rPr>
              <w:rFonts w:ascii="Times New Roman" w:hAnsi="Times New Roman" w:cs="Times New Roman"/>
              <w:sz w:val="24"/>
              <w:szCs w:val="24"/>
            </w:rPr>
          </w:rPrChange>
        </w:rPr>
        <w:instrText xml:space="preserve"> ADDIN EN.CITE </w:instrText>
      </w:r>
      <w:r w:rsidR="00446EAB" w:rsidRPr="0050094E">
        <w:rPr>
          <w:rFonts w:ascii="Times New Roman" w:hAnsi="Times New Roman" w:cs="Times New Roman"/>
          <w:sz w:val="24"/>
          <w:szCs w:val="24"/>
          <w:highlight w:val="yellow"/>
          <w:rPrChange w:id="100" w:author="Steven Travers" w:date="2022-05-20T15:16:00Z">
            <w:rPr>
              <w:rFonts w:ascii="Times New Roman" w:hAnsi="Times New Roman" w:cs="Times New Roman"/>
              <w:sz w:val="24"/>
              <w:szCs w:val="24"/>
            </w:rPr>
          </w:rPrChange>
        </w:rPr>
        <w:fldChar w:fldCharType="begin">
          <w:fldData xml:space="preserve">PEVuZE5vdGU+PENpdGU+PEF1dGhvcj5EdWZvdXJjPC9BdXRob3I+PFllYXI+MjAwODwvWWVhcj48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</w:fldData>
        </w:fldChar>
      </w:r>
      <w:r w:rsidR="00446EAB" w:rsidRPr="0050094E">
        <w:rPr>
          <w:rFonts w:ascii="Times New Roman" w:hAnsi="Times New Roman" w:cs="Times New Roman"/>
          <w:sz w:val="24"/>
          <w:szCs w:val="24"/>
          <w:highlight w:val="yellow"/>
          <w:rPrChange w:id="101" w:author="Steven Travers" w:date="2022-05-20T15:16:00Z">
            <w:rPr>
              <w:rFonts w:ascii="Times New Roman" w:hAnsi="Times New Roman" w:cs="Times New Roman"/>
              <w:sz w:val="24"/>
              <w:szCs w:val="24"/>
            </w:rPr>
          </w:rPrChange>
        </w:rPr>
        <w:instrText xml:space="preserve"> ADDIN EN.CITE.DATA </w:instrText>
      </w:r>
      <w:r w:rsidR="00446EAB" w:rsidRPr="0050094E">
        <w:rPr>
          <w:rFonts w:ascii="Times New Roman" w:hAnsi="Times New Roman" w:cs="Times New Roman"/>
          <w:sz w:val="24"/>
          <w:szCs w:val="24"/>
          <w:highlight w:val="yellow"/>
          <w:rPrChange w:id="102" w:author="Steven Travers" w:date="2022-05-20T15:16:00Z">
            <w:rPr>
              <w:rFonts w:ascii="Times New Roman" w:hAnsi="Times New Roman" w:cs="Times New Roman"/>
              <w:sz w:val="24"/>
              <w:szCs w:val="24"/>
              <w:highlight w:val="yellow"/>
            </w:rPr>
          </w:rPrChange>
        </w:rPr>
      </w:r>
      <w:r w:rsidR="00446EAB" w:rsidRPr="0050094E">
        <w:rPr>
          <w:rFonts w:ascii="Times New Roman" w:hAnsi="Times New Roman" w:cs="Times New Roman"/>
          <w:sz w:val="24"/>
          <w:szCs w:val="24"/>
          <w:highlight w:val="yellow"/>
          <w:rPrChange w:id="103" w:author="Steven Travers" w:date="2022-05-20T15:16:00Z">
            <w:rPr>
              <w:rFonts w:ascii="Times New Roman" w:hAnsi="Times New Roman" w:cs="Times New Roman"/>
              <w:sz w:val="24"/>
              <w:szCs w:val="24"/>
            </w:rPr>
          </w:rPrChange>
        </w:rPr>
        <w:fldChar w:fldCharType="end"/>
      </w:r>
      <w:r w:rsidR="00446EAB" w:rsidRPr="0050094E">
        <w:rPr>
          <w:rFonts w:ascii="Times New Roman" w:hAnsi="Times New Roman" w:cs="Times New Roman"/>
          <w:sz w:val="24"/>
          <w:szCs w:val="24"/>
          <w:highlight w:val="yellow"/>
          <w:rPrChange w:id="104" w:author="Steven Travers" w:date="2022-05-20T15:16:00Z">
            <w:rPr>
              <w:rFonts w:ascii="Times New Roman" w:hAnsi="Times New Roman" w:cs="Times New Roman"/>
              <w:sz w:val="24"/>
              <w:szCs w:val="24"/>
              <w:highlight w:val="yellow"/>
            </w:rPr>
          </w:rPrChange>
        </w:rPr>
      </w:r>
      <w:r w:rsidR="00446EAB" w:rsidRPr="0050094E">
        <w:rPr>
          <w:rFonts w:ascii="Times New Roman" w:hAnsi="Times New Roman" w:cs="Times New Roman"/>
          <w:sz w:val="24"/>
          <w:szCs w:val="24"/>
          <w:highlight w:val="yellow"/>
          <w:rPrChange w:id="105" w:author="Steven Travers" w:date="2022-05-20T15:16:00Z">
            <w:rPr>
              <w:rFonts w:ascii="Times New Roman" w:hAnsi="Times New Roman" w:cs="Times New Roman"/>
              <w:sz w:val="24"/>
              <w:szCs w:val="24"/>
            </w:rPr>
          </w:rPrChange>
        </w:rPr>
        <w:fldChar w:fldCharType="separate"/>
      </w:r>
      <w:r w:rsidR="00446EAB" w:rsidRPr="0050094E">
        <w:rPr>
          <w:rFonts w:ascii="Times New Roman" w:hAnsi="Times New Roman" w:cs="Times New Roman"/>
          <w:noProof/>
          <w:sz w:val="24"/>
          <w:szCs w:val="24"/>
          <w:highlight w:val="yellow"/>
          <w:rPrChange w:id="106" w:author="Steven Travers" w:date="2022-05-20T15:16:00Z">
            <w:rPr>
              <w:rFonts w:ascii="Times New Roman" w:hAnsi="Times New Roman" w:cs="Times New Roman"/>
              <w:noProof/>
              <w:sz w:val="24"/>
              <w:szCs w:val="24"/>
            </w:rPr>
          </w:rPrChange>
        </w:rPr>
        <w:t>(Dufourc, 2008a, 2008b; Valitova et al., 2019)</w:t>
      </w:r>
      <w:r w:rsidR="00446EAB" w:rsidRPr="0050094E">
        <w:rPr>
          <w:rFonts w:ascii="Times New Roman" w:hAnsi="Times New Roman" w:cs="Times New Roman"/>
          <w:sz w:val="24"/>
          <w:szCs w:val="24"/>
          <w:highlight w:val="yellow"/>
          <w:rPrChange w:id="107"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108" w:author="Steven Travers" w:date="2022-05-20T15:16:00Z">
            <w:rPr>
              <w:rFonts w:ascii="Times New Roman" w:hAnsi="Times New Roman" w:cs="Times New Roman"/>
              <w:sz w:val="24"/>
              <w:szCs w:val="24"/>
            </w:rPr>
          </w:rPrChange>
        </w:rPr>
        <w:t>. The production of heat shock proteins, a chaperone protein, also reduces temperature stress by preserving the shape of other proteins and enzymes required for normal function</w:t>
      </w:r>
      <w:r w:rsidR="00446EAB" w:rsidRPr="0050094E">
        <w:rPr>
          <w:rFonts w:ascii="Times New Roman" w:hAnsi="Times New Roman" w:cs="Times New Roman"/>
          <w:sz w:val="24"/>
          <w:szCs w:val="24"/>
          <w:highlight w:val="yellow"/>
          <w:rPrChange w:id="109" w:author="Steven Travers" w:date="2022-05-20T15:16:00Z">
            <w:rPr>
              <w:rFonts w:ascii="Times New Roman" w:hAnsi="Times New Roman" w:cs="Times New Roman"/>
              <w:sz w:val="24"/>
              <w:szCs w:val="24"/>
            </w:rPr>
          </w:rPrChange>
        </w:rPr>
        <w:t xml:space="preserve"> </w:t>
      </w:r>
      <w:r w:rsidR="00446EAB" w:rsidRPr="0050094E">
        <w:rPr>
          <w:rFonts w:ascii="Times New Roman" w:hAnsi="Times New Roman" w:cs="Times New Roman"/>
          <w:sz w:val="24"/>
          <w:szCs w:val="24"/>
          <w:highlight w:val="yellow"/>
          <w:rPrChange w:id="110" w:author="Steven Travers" w:date="2022-05-20T15:16:00Z">
            <w:rPr>
              <w:rFonts w:ascii="Times New Roman" w:hAnsi="Times New Roman" w:cs="Times New Roman"/>
              <w:sz w:val="24"/>
              <w:szCs w:val="24"/>
            </w:rPr>
          </w:rPrChange>
        </w:rP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IGV0IGFsLiwgMjAwOTsgR29zd2FtaSBldCBhbC4sIDIwMTA7IEtuaWdodCAmYW1wOyBBY2tlcmx5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</w:fldData>
        </w:fldChar>
      </w:r>
      <w:r w:rsidR="00653571" w:rsidRPr="0050094E">
        <w:rPr>
          <w:rFonts w:ascii="Times New Roman" w:hAnsi="Times New Roman" w:cs="Times New Roman"/>
          <w:sz w:val="24"/>
          <w:szCs w:val="24"/>
          <w:highlight w:val="yellow"/>
          <w:rPrChange w:id="111" w:author="Steven Travers" w:date="2022-05-20T15:16:00Z">
            <w:rPr>
              <w:rFonts w:ascii="Times New Roman" w:hAnsi="Times New Roman" w:cs="Times New Roman"/>
              <w:sz w:val="24"/>
              <w:szCs w:val="24"/>
            </w:rPr>
          </w:rPrChange>
        </w:rPr>
        <w:instrText xml:space="preserve"> ADDIN EN.CITE </w:instrText>
      </w:r>
      <w:r w:rsidR="00653571" w:rsidRPr="0050094E">
        <w:rPr>
          <w:rFonts w:ascii="Times New Roman" w:hAnsi="Times New Roman" w:cs="Times New Roman"/>
          <w:sz w:val="24"/>
          <w:szCs w:val="24"/>
          <w:highlight w:val="yellow"/>
          <w:rPrChange w:id="112" w:author="Steven Travers" w:date="2022-05-20T15:16:00Z">
            <w:rPr>
              <w:rFonts w:ascii="Times New Roman" w:hAnsi="Times New Roman" w:cs="Times New Roman"/>
              <w:sz w:val="24"/>
              <w:szCs w:val="24"/>
            </w:rPr>
          </w:rPrChange>
        </w:rP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IGV0IGFsLiwgMjAwOTsgR29zd2FtaSBldCBhbC4sIDIwMTA7IEtuaWdodCAmYW1wOyBBY2tlcmx5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</w:fldData>
        </w:fldChar>
      </w:r>
      <w:r w:rsidR="00653571" w:rsidRPr="0050094E">
        <w:rPr>
          <w:rFonts w:ascii="Times New Roman" w:hAnsi="Times New Roman" w:cs="Times New Roman"/>
          <w:sz w:val="24"/>
          <w:szCs w:val="24"/>
          <w:highlight w:val="yellow"/>
          <w:rPrChange w:id="113" w:author="Steven Travers" w:date="2022-05-20T15:16:00Z">
            <w:rPr>
              <w:rFonts w:ascii="Times New Roman" w:hAnsi="Times New Roman" w:cs="Times New Roman"/>
              <w:sz w:val="24"/>
              <w:szCs w:val="24"/>
            </w:rPr>
          </w:rPrChange>
        </w:rPr>
        <w:instrText xml:space="preserve"> ADDIN EN.CITE.DATA </w:instrText>
      </w:r>
      <w:r w:rsidR="00653571" w:rsidRPr="0050094E">
        <w:rPr>
          <w:rFonts w:ascii="Times New Roman" w:hAnsi="Times New Roman" w:cs="Times New Roman"/>
          <w:sz w:val="24"/>
          <w:szCs w:val="24"/>
          <w:highlight w:val="yellow"/>
          <w:rPrChange w:id="114" w:author="Steven Travers" w:date="2022-05-20T15:16:00Z">
            <w:rPr>
              <w:rFonts w:ascii="Times New Roman" w:hAnsi="Times New Roman" w:cs="Times New Roman"/>
              <w:sz w:val="24"/>
              <w:szCs w:val="24"/>
              <w:highlight w:val="yellow"/>
            </w:rPr>
          </w:rPrChange>
        </w:rPr>
      </w:r>
      <w:r w:rsidR="00653571" w:rsidRPr="0050094E">
        <w:rPr>
          <w:rFonts w:ascii="Times New Roman" w:hAnsi="Times New Roman" w:cs="Times New Roman"/>
          <w:sz w:val="24"/>
          <w:szCs w:val="24"/>
          <w:highlight w:val="yellow"/>
          <w:rPrChange w:id="115" w:author="Steven Travers" w:date="2022-05-20T15:16:00Z">
            <w:rPr>
              <w:rFonts w:ascii="Times New Roman" w:hAnsi="Times New Roman" w:cs="Times New Roman"/>
              <w:sz w:val="24"/>
              <w:szCs w:val="24"/>
            </w:rPr>
          </w:rPrChange>
        </w:rPr>
        <w:fldChar w:fldCharType="end"/>
      </w:r>
      <w:r w:rsidR="00446EAB" w:rsidRPr="0050094E">
        <w:rPr>
          <w:rFonts w:ascii="Times New Roman" w:hAnsi="Times New Roman" w:cs="Times New Roman"/>
          <w:sz w:val="24"/>
          <w:szCs w:val="24"/>
          <w:highlight w:val="yellow"/>
          <w:rPrChange w:id="116" w:author="Steven Travers" w:date="2022-05-20T15:16:00Z">
            <w:rPr>
              <w:rFonts w:ascii="Times New Roman" w:hAnsi="Times New Roman" w:cs="Times New Roman"/>
              <w:sz w:val="24"/>
              <w:szCs w:val="24"/>
              <w:highlight w:val="yellow"/>
            </w:rPr>
          </w:rPrChange>
        </w:rPr>
      </w:r>
      <w:r w:rsidR="00446EAB" w:rsidRPr="0050094E">
        <w:rPr>
          <w:rFonts w:ascii="Times New Roman" w:hAnsi="Times New Roman" w:cs="Times New Roman"/>
          <w:sz w:val="24"/>
          <w:szCs w:val="24"/>
          <w:highlight w:val="yellow"/>
          <w:rPrChange w:id="117" w:author="Steven Travers" w:date="2022-05-20T15:16:00Z">
            <w:rPr>
              <w:rFonts w:ascii="Times New Roman" w:hAnsi="Times New Roman" w:cs="Times New Roman"/>
              <w:sz w:val="24"/>
              <w:szCs w:val="24"/>
            </w:rPr>
          </w:rPrChange>
        </w:rPr>
        <w:fldChar w:fldCharType="separate"/>
      </w:r>
      <w:r w:rsidR="00653571" w:rsidRPr="0050094E">
        <w:rPr>
          <w:rFonts w:ascii="Times New Roman" w:hAnsi="Times New Roman" w:cs="Times New Roman"/>
          <w:noProof/>
          <w:sz w:val="24"/>
          <w:szCs w:val="24"/>
          <w:highlight w:val="yellow"/>
          <w:rPrChange w:id="118" w:author="Steven Travers" w:date="2022-05-20T15:16:00Z">
            <w:rPr>
              <w:rFonts w:ascii="Times New Roman" w:hAnsi="Times New Roman" w:cs="Times New Roman"/>
              <w:noProof/>
              <w:sz w:val="24"/>
              <w:szCs w:val="24"/>
            </w:rPr>
          </w:rPrChange>
        </w:rPr>
        <w:t>(Frank et al., 2009; Goswami et al., 2010; Knight &amp; Ackerly, 2001; Lin et al., 2018; Liu et al., 2016; Nurminsky et al., 2018; Rhoads et al., 2005)</w:t>
      </w:r>
      <w:r w:rsidR="00446EAB" w:rsidRPr="0050094E">
        <w:rPr>
          <w:rFonts w:ascii="Times New Roman" w:hAnsi="Times New Roman" w:cs="Times New Roman"/>
          <w:sz w:val="24"/>
          <w:szCs w:val="24"/>
          <w:highlight w:val="yellow"/>
          <w:rPrChange w:id="119"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120" w:author="Steven Travers" w:date="2022-05-20T15:16:00Z">
            <w:rPr>
              <w:rFonts w:ascii="Times New Roman" w:hAnsi="Times New Roman" w:cs="Times New Roman"/>
              <w:sz w:val="24"/>
              <w:szCs w:val="24"/>
            </w:rPr>
          </w:rPrChange>
        </w:rPr>
        <w:t xml:space="preserve">. For these adaptations to occur, temperature must be a selective pressure that influences the survival or reproduction of the species. In angiosperms, selection can act independently in the two life stages, the sporophyte (diploid; full plants, vegetation) and the gametophyte (haploid; ovules, pollen). It has been shown that there is a substantial overlap in genes and gene expression between the two stages </w:t>
      </w:r>
      <w:r w:rsidRPr="0050094E">
        <w:rPr>
          <w:rFonts w:ascii="Times New Roman" w:hAnsi="Times New Roman" w:cs="Times New Roman"/>
          <w:sz w:val="24"/>
          <w:szCs w:val="24"/>
          <w:highlight w:val="yellow"/>
          <w:rPrChange w:id="121" w:author="Steven Travers" w:date="2022-05-20T15:16:00Z">
            <w:rPr>
              <w:rFonts w:ascii="Times New Roman" w:hAnsi="Times New Roman" w:cs="Times New Roman"/>
              <w:sz w:val="24"/>
              <w:szCs w:val="24"/>
            </w:rPr>
          </w:rPrChange>
        </w:rPr>
        <w:fldChar w:fldCharType="begin">
          <w:fldData xml:space="preserve">PEVuZE5vdGU+PENpdGU+PEF1dGhvcj5CZWF1ZHJ5PC9BdXRob3I+PFllYXI+MjAyMDwvWWVhcj48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</w:fldData>
        </w:fldChar>
      </w:r>
      <w:r w:rsidRPr="0050094E">
        <w:rPr>
          <w:rFonts w:ascii="Times New Roman" w:hAnsi="Times New Roman" w:cs="Times New Roman"/>
          <w:sz w:val="24"/>
          <w:szCs w:val="24"/>
          <w:highlight w:val="yellow"/>
          <w:rPrChange w:id="122" w:author="Steven Travers" w:date="2022-05-20T15:16:00Z">
            <w:rPr>
              <w:rFonts w:ascii="Times New Roman" w:hAnsi="Times New Roman" w:cs="Times New Roman"/>
              <w:sz w:val="24"/>
              <w:szCs w:val="24"/>
            </w:rPr>
          </w:rPrChange>
        </w:rPr>
        <w:instrText xml:space="preserve"> ADDIN EN.CITE </w:instrText>
      </w:r>
      <w:r w:rsidRPr="0050094E">
        <w:rPr>
          <w:rFonts w:ascii="Times New Roman" w:hAnsi="Times New Roman" w:cs="Times New Roman"/>
          <w:sz w:val="24"/>
          <w:szCs w:val="24"/>
          <w:highlight w:val="yellow"/>
          <w:rPrChange w:id="123" w:author="Steven Travers" w:date="2022-05-20T15:16:00Z">
            <w:rPr>
              <w:rFonts w:ascii="Times New Roman" w:hAnsi="Times New Roman" w:cs="Times New Roman"/>
              <w:sz w:val="24"/>
              <w:szCs w:val="24"/>
            </w:rPr>
          </w:rPrChange>
        </w:rPr>
        <w:fldChar w:fldCharType="begin">
          <w:fldData xml:space="preserve">PEVuZE5vdGU+PENpdGU+PEF1dGhvcj5CZWF1ZHJ5PC9BdXRob3I+PFllYXI+MjAyMDwvWWVhcj48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</w:fldData>
        </w:fldChar>
      </w:r>
      <w:r w:rsidRPr="0050094E">
        <w:rPr>
          <w:rFonts w:ascii="Times New Roman" w:hAnsi="Times New Roman" w:cs="Times New Roman"/>
          <w:sz w:val="24"/>
          <w:szCs w:val="24"/>
          <w:highlight w:val="yellow"/>
          <w:rPrChange w:id="124" w:author="Steven Travers" w:date="2022-05-20T15:16:00Z">
            <w:rPr>
              <w:rFonts w:ascii="Times New Roman" w:hAnsi="Times New Roman" w:cs="Times New Roman"/>
              <w:sz w:val="24"/>
              <w:szCs w:val="24"/>
            </w:rPr>
          </w:rPrChange>
        </w:rPr>
        <w:instrText xml:space="preserve"> ADDIN EN.CITE.DATA </w:instrText>
      </w:r>
      <w:r w:rsidRPr="0050094E">
        <w:rPr>
          <w:rFonts w:ascii="Times New Roman" w:hAnsi="Times New Roman" w:cs="Times New Roman"/>
          <w:sz w:val="24"/>
          <w:szCs w:val="24"/>
          <w:highlight w:val="yellow"/>
          <w:rPrChange w:id="125" w:author="Steven Travers" w:date="2022-05-20T15:16:00Z">
            <w:rPr>
              <w:rFonts w:ascii="Times New Roman" w:hAnsi="Times New Roman" w:cs="Times New Roman"/>
              <w:sz w:val="24"/>
              <w:szCs w:val="24"/>
              <w:highlight w:val="yellow"/>
            </w:rPr>
          </w:rPrChange>
        </w:rPr>
      </w:r>
      <w:r w:rsidRPr="0050094E">
        <w:rPr>
          <w:rFonts w:ascii="Times New Roman" w:hAnsi="Times New Roman" w:cs="Times New Roman"/>
          <w:sz w:val="24"/>
          <w:szCs w:val="24"/>
          <w:highlight w:val="yellow"/>
          <w:rPrChange w:id="126"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127" w:author="Steven Travers" w:date="2022-05-20T15:16:00Z">
            <w:rPr>
              <w:rFonts w:ascii="Times New Roman" w:hAnsi="Times New Roman" w:cs="Times New Roman"/>
              <w:sz w:val="24"/>
              <w:szCs w:val="24"/>
              <w:highlight w:val="yellow"/>
            </w:rPr>
          </w:rPrChange>
        </w:rPr>
      </w:r>
      <w:r w:rsidRPr="0050094E">
        <w:rPr>
          <w:rFonts w:ascii="Times New Roman" w:hAnsi="Times New Roman" w:cs="Times New Roman"/>
          <w:sz w:val="24"/>
          <w:szCs w:val="24"/>
          <w:highlight w:val="yellow"/>
          <w:rPrChange w:id="128" w:author="Steven Travers" w:date="2022-05-20T15:16:00Z">
            <w:rPr>
              <w:rFonts w:ascii="Times New Roman" w:hAnsi="Times New Roman" w:cs="Times New Roman"/>
              <w:sz w:val="24"/>
              <w:szCs w:val="24"/>
            </w:rPr>
          </w:rPrChange>
        </w:rPr>
        <w:fldChar w:fldCharType="separate"/>
      </w:r>
      <w:r w:rsidRPr="0050094E">
        <w:rPr>
          <w:rFonts w:ascii="Times New Roman" w:hAnsi="Times New Roman" w:cs="Times New Roman"/>
          <w:noProof/>
          <w:sz w:val="24"/>
          <w:szCs w:val="24"/>
          <w:highlight w:val="yellow"/>
          <w:rPrChange w:id="129" w:author="Steven Travers" w:date="2022-05-20T15:16:00Z">
            <w:rPr>
              <w:rFonts w:ascii="Times New Roman" w:hAnsi="Times New Roman" w:cs="Times New Roman"/>
              <w:noProof/>
              <w:sz w:val="24"/>
              <w:szCs w:val="24"/>
            </w:rPr>
          </w:rPrChange>
        </w:rPr>
        <w:t>(Beaudry et al., 2020; Pedersen et al., 1987; Tanksley et al., 1981b; Willing &amp; Mascarenhas, 1984)</w:t>
      </w:r>
      <w:r w:rsidRPr="0050094E">
        <w:rPr>
          <w:rFonts w:ascii="Times New Roman" w:hAnsi="Times New Roman" w:cs="Times New Roman"/>
          <w:sz w:val="24"/>
          <w:szCs w:val="24"/>
          <w:highlight w:val="yellow"/>
          <w:rPrChange w:id="130"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131" w:author="Steven Travers" w:date="2022-05-20T15:16:00Z">
            <w:rPr>
              <w:rFonts w:ascii="Times New Roman" w:hAnsi="Times New Roman" w:cs="Times New Roman"/>
              <w:sz w:val="24"/>
              <w:szCs w:val="24"/>
            </w:rPr>
          </w:rPrChange>
        </w:rPr>
        <w:t xml:space="preserve">. There is also evidence of a correlation between the gametophytic and </w:t>
      </w:r>
      <w:proofErr w:type="spellStart"/>
      <w:r w:rsidRPr="0050094E">
        <w:rPr>
          <w:rFonts w:ascii="Times New Roman" w:hAnsi="Times New Roman" w:cs="Times New Roman"/>
          <w:sz w:val="24"/>
          <w:szCs w:val="24"/>
          <w:highlight w:val="yellow"/>
          <w:rPrChange w:id="132" w:author="Steven Travers" w:date="2022-05-20T15:16:00Z">
            <w:rPr>
              <w:rFonts w:ascii="Times New Roman" w:hAnsi="Times New Roman" w:cs="Times New Roman"/>
              <w:sz w:val="24"/>
              <w:szCs w:val="24"/>
            </w:rPr>
          </w:rPrChange>
        </w:rPr>
        <w:t>sporophytic</w:t>
      </w:r>
      <w:proofErr w:type="spellEnd"/>
      <w:r w:rsidRPr="0050094E">
        <w:rPr>
          <w:rFonts w:ascii="Times New Roman" w:hAnsi="Times New Roman" w:cs="Times New Roman"/>
          <w:sz w:val="24"/>
          <w:szCs w:val="24"/>
          <w:highlight w:val="yellow"/>
          <w:rPrChange w:id="133" w:author="Steven Travers" w:date="2022-05-20T15:16:00Z">
            <w:rPr>
              <w:rFonts w:ascii="Times New Roman" w:hAnsi="Times New Roman" w:cs="Times New Roman"/>
              <w:sz w:val="24"/>
              <w:szCs w:val="24"/>
            </w:rPr>
          </w:rPrChange>
        </w:rPr>
        <w:t xml:space="preserve"> stages in temperature tolerance traits </w:t>
      </w:r>
      <w:r w:rsidRPr="0050094E">
        <w:rPr>
          <w:rFonts w:ascii="Times New Roman" w:hAnsi="Times New Roman" w:cs="Times New Roman"/>
          <w:sz w:val="24"/>
          <w:szCs w:val="24"/>
          <w:highlight w:val="yellow"/>
          <w:rPrChange w:id="134" w:author="Steven Travers" w:date="2022-05-20T15:16:00Z">
            <w:rPr>
              <w:rFonts w:ascii="Times New Roman" w:hAnsi="Times New Roman" w:cs="Times New Roman"/>
              <w:sz w:val="24"/>
              <w:szCs w:val="24"/>
            </w:rPr>
          </w:rPrChange>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cmxzPjx1cmw+Jmx0O0dvIHRvIElTSSZndDs6Ly9XT1M6MDAwNDUyNjU1MjAwMDA0PC91cmw+PC9y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</w:fldData>
        </w:fldChar>
      </w:r>
      <w:r w:rsidRPr="0050094E">
        <w:rPr>
          <w:rFonts w:ascii="Times New Roman" w:hAnsi="Times New Roman" w:cs="Times New Roman"/>
          <w:sz w:val="24"/>
          <w:szCs w:val="24"/>
          <w:highlight w:val="yellow"/>
          <w:rPrChange w:id="135" w:author="Steven Travers" w:date="2022-05-20T15:16:00Z">
            <w:rPr>
              <w:rFonts w:ascii="Times New Roman" w:hAnsi="Times New Roman" w:cs="Times New Roman"/>
              <w:sz w:val="24"/>
              <w:szCs w:val="24"/>
            </w:rPr>
          </w:rPrChange>
        </w:rPr>
        <w:instrText xml:space="preserve"> ADDIN EN.CITE </w:instrText>
      </w:r>
      <w:r w:rsidRPr="0050094E">
        <w:rPr>
          <w:rFonts w:ascii="Times New Roman" w:hAnsi="Times New Roman" w:cs="Times New Roman"/>
          <w:sz w:val="24"/>
          <w:szCs w:val="24"/>
          <w:highlight w:val="yellow"/>
          <w:rPrChange w:id="136" w:author="Steven Travers" w:date="2022-05-20T15:16:00Z">
            <w:rPr>
              <w:rFonts w:ascii="Times New Roman" w:hAnsi="Times New Roman" w:cs="Times New Roman"/>
              <w:sz w:val="24"/>
              <w:szCs w:val="24"/>
            </w:rPr>
          </w:rPrChange>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cmxzPjx1cmw+Jmx0O0dvIHRvIElTSSZndDs6Ly9XT1M6MDAwNDUyNjU1MjAwMDA0PC91cmw+PC9y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</w:fldData>
        </w:fldChar>
      </w:r>
      <w:r w:rsidRPr="0050094E">
        <w:rPr>
          <w:rFonts w:ascii="Times New Roman" w:hAnsi="Times New Roman" w:cs="Times New Roman"/>
          <w:sz w:val="24"/>
          <w:szCs w:val="24"/>
          <w:highlight w:val="yellow"/>
          <w:rPrChange w:id="137" w:author="Steven Travers" w:date="2022-05-20T15:16:00Z">
            <w:rPr>
              <w:rFonts w:ascii="Times New Roman" w:hAnsi="Times New Roman" w:cs="Times New Roman"/>
              <w:sz w:val="24"/>
              <w:szCs w:val="24"/>
            </w:rPr>
          </w:rPrChange>
        </w:rPr>
        <w:instrText xml:space="preserve"> ADDIN EN.CITE.DATA </w:instrText>
      </w:r>
      <w:r w:rsidRPr="0050094E">
        <w:rPr>
          <w:rFonts w:ascii="Times New Roman" w:hAnsi="Times New Roman" w:cs="Times New Roman"/>
          <w:sz w:val="24"/>
          <w:szCs w:val="24"/>
          <w:highlight w:val="yellow"/>
          <w:rPrChange w:id="138" w:author="Steven Travers" w:date="2022-05-20T15:16:00Z">
            <w:rPr>
              <w:rFonts w:ascii="Times New Roman" w:hAnsi="Times New Roman" w:cs="Times New Roman"/>
              <w:sz w:val="24"/>
              <w:szCs w:val="24"/>
              <w:highlight w:val="yellow"/>
            </w:rPr>
          </w:rPrChange>
        </w:rPr>
      </w:r>
      <w:r w:rsidRPr="0050094E">
        <w:rPr>
          <w:rFonts w:ascii="Times New Roman" w:hAnsi="Times New Roman" w:cs="Times New Roman"/>
          <w:sz w:val="24"/>
          <w:szCs w:val="24"/>
          <w:highlight w:val="yellow"/>
          <w:rPrChange w:id="139"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140" w:author="Steven Travers" w:date="2022-05-20T15:16:00Z">
            <w:rPr>
              <w:rFonts w:ascii="Times New Roman" w:hAnsi="Times New Roman" w:cs="Times New Roman"/>
              <w:sz w:val="24"/>
              <w:szCs w:val="24"/>
              <w:highlight w:val="yellow"/>
            </w:rPr>
          </w:rPrChange>
        </w:rPr>
      </w:r>
      <w:r w:rsidRPr="0050094E">
        <w:rPr>
          <w:rFonts w:ascii="Times New Roman" w:hAnsi="Times New Roman" w:cs="Times New Roman"/>
          <w:sz w:val="24"/>
          <w:szCs w:val="24"/>
          <w:highlight w:val="yellow"/>
          <w:rPrChange w:id="141" w:author="Steven Travers" w:date="2022-05-20T15:16:00Z">
            <w:rPr>
              <w:rFonts w:ascii="Times New Roman" w:hAnsi="Times New Roman" w:cs="Times New Roman"/>
              <w:sz w:val="24"/>
              <w:szCs w:val="24"/>
            </w:rPr>
          </w:rPrChange>
        </w:rPr>
        <w:fldChar w:fldCharType="separate"/>
      </w:r>
      <w:r w:rsidRPr="0050094E">
        <w:rPr>
          <w:rFonts w:ascii="Times New Roman" w:hAnsi="Times New Roman" w:cs="Times New Roman"/>
          <w:noProof/>
          <w:sz w:val="24"/>
          <w:szCs w:val="24"/>
          <w:highlight w:val="yellow"/>
          <w:rPrChange w:id="142" w:author="Steven Travers" w:date="2022-05-20T15:16:00Z">
            <w:rPr>
              <w:rFonts w:ascii="Times New Roman" w:hAnsi="Times New Roman" w:cs="Times New Roman"/>
              <w:noProof/>
              <w:sz w:val="24"/>
              <w:szCs w:val="24"/>
            </w:rPr>
          </w:rPrChange>
        </w:rPr>
        <w:t>(Hedhly et al., 2005; Poudyal et al., 2019)</w:t>
      </w:r>
      <w:r w:rsidRPr="0050094E">
        <w:rPr>
          <w:rFonts w:ascii="Times New Roman" w:hAnsi="Times New Roman" w:cs="Times New Roman"/>
          <w:sz w:val="24"/>
          <w:szCs w:val="24"/>
          <w:highlight w:val="yellow"/>
          <w:rPrChange w:id="143" w:author="Steven Travers" w:date="2022-05-20T15:16:00Z">
            <w:rPr>
              <w:rFonts w:ascii="Times New Roman" w:hAnsi="Times New Roman" w:cs="Times New Roman"/>
              <w:sz w:val="24"/>
              <w:szCs w:val="24"/>
            </w:rPr>
          </w:rPrChange>
        </w:rPr>
        <w:fldChar w:fldCharType="end"/>
      </w:r>
      <w:r w:rsidRPr="0050094E">
        <w:rPr>
          <w:rFonts w:ascii="Times New Roman" w:hAnsi="Times New Roman" w:cs="Times New Roman"/>
          <w:sz w:val="24"/>
          <w:szCs w:val="24"/>
          <w:highlight w:val="yellow"/>
          <w:rPrChange w:id="144" w:author="Steven Travers" w:date="2022-05-20T15:16:00Z">
            <w:rPr>
              <w:rFonts w:ascii="Times New Roman" w:hAnsi="Times New Roman" w:cs="Times New Roman"/>
              <w:sz w:val="24"/>
              <w:szCs w:val="24"/>
            </w:rPr>
          </w:rPrChange>
        </w:rPr>
        <w:t>.</w:t>
      </w:r>
    </w:p>
    <w:p w14:paraId="42FDF096" w14:textId="44E4326C"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In this study, we compared plants from Minnesota and Texas </w:t>
      </w:r>
      <w:r w:rsidR="0050094E">
        <w:rPr>
          <w:rFonts w:ascii="Times New Roman" w:hAnsi="Times New Roman" w:cs="Times New Roman"/>
          <w:sz w:val="24"/>
          <w:szCs w:val="24"/>
        </w:rPr>
        <w:t>for</w:t>
      </w:r>
      <w:r w:rsidR="0050094E"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temperature tolerance to extreme hot and cold conditions. Since temperature-based selection in the two life stages has the potential for inter-generational adaptations, we incorporated variables from both stages.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tolerance was measured using leaf measurements </w:t>
      </w:r>
      <w:r w:rsidR="006C7BC8">
        <w:rPr>
          <w:rFonts w:ascii="Times New Roman" w:hAnsi="Times New Roman" w:cs="Times New Roman"/>
          <w:sz w:val="24"/>
          <w:szCs w:val="24"/>
        </w:rPr>
        <w:t xml:space="preserve">such as </w:t>
      </w:r>
      <w:r w:rsidRPr="00BA3DCD">
        <w:rPr>
          <w:rFonts w:ascii="Times New Roman" w:hAnsi="Times New Roman" w:cs="Times New Roman"/>
          <w:sz w:val="24"/>
          <w:szCs w:val="24"/>
        </w:rPr>
        <w:t xml:space="preserve">net photosynthesis, chlorophyll fluorescence, and cell membrane stability. The gametophytic variables were pollen germination (viability) and pollen tube growth rate. The first objective was to 1) determine if local thermal conditions have </w:t>
      </w:r>
      <w:r w:rsidR="006C7BC8">
        <w:rPr>
          <w:rFonts w:ascii="Times New Roman" w:hAnsi="Times New Roman" w:cs="Times New Roman"/>
          <w:sz w:val="24"/>
          <w:szCs w:val="24"/>
        </w:rPr>
        <w:t xml:space="preserve">divergently </w:t>
      </w:r>
      <w:r w:rsidRPr="00BA3DCD">
        <w:rPr>
          <w:rFonts w:ascii="Times New Roman" w:hAnsi="Times New Roman" w:cs="Times New Roman"/>
          <w:sz w:val="24"/>
          <w:szCs w:val="24"/>
        </w:rPr>
        <w:t>selected for temperature tolerance tra</w:t>
      </w:r>
      <w:r w:rsidR="006C7BC8">
        <w:rPr>
          <w:rFonts w:ascii="Times New Roman" w:hAnsi="Times New Roman" w:cs="Times New Roman"/>
          <w:sz w:val="24"/>
          <w:szCs w:val="24"/>
        </w:rPr>
        <w:t>its to fit regional climate regimes</w:t>
      </w:r>
      <w:r w:rsidRPr="00BA3DCD">
        <w:rPr>
          <w:rFonts w:ascii="Times New Roman" w:hAnsi="Times New Roman" w:cs="Times New Roman"/>
          <w:sz w:val="24"/>
          <w:szCs w:val="24"/>
        </w:rPr>
        <w:t>. We hypothesized that if the temperature regimes in the north and south have resulted in divergent selection and local adaptation of temperature tolerance, then the plants in the north would be more tolerant of cold stress and plants from the south would be more tolerant of heat stress. The second objective was to 2) determine if there is a correlation between temperature tolerance in the gametophyte and sporophyte. If temperature stress is similar in both stages and gene expression patterns in the gametophyt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and sporophyt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overlap, then there would be a </w:t>
      </w:r>
      <w:r w:rsidR="00825383">
        <w:rPr>
          <w:rFonts w:ascii="Times New Roman" w:hAnsi="Times New Roman" w:cs="Times New Roman"/>
          <w:sz w:val="24"/>
          <w:szCs w:val="24"/>
        </w:rPr>
        <w:t>positive correlation for temperature tolerance in the two life stages</w:t>
      </w:r>
      <w:r w:rsidRPr="00BA3DCD">
        <w:rPr>
          <w:rFonts w:ascii="Times New Roman" w:hAnsi="Times New Roman" w:cs="Times New Roman"/>
          <w:sz w:val="24"/>
          <w:szCs w:val="24"/>
        </w:rPr>
        <w:t xml:space="preserve">. </w:t>
      </w:r>
    </w:p>
    <w:p w14:paraId="5A3A7411" w14:textId="77777777" w:rsidR="00BA3DCD" w:rsidRPr="00BA3DCD" w:rsidRDefault="00BA3DCD">
      <w:pPr>
        <w:rPr>
          <w:rFonts w:ascii="Times New Roman" w:hAnsi="Times New Roman" w:cs="Times New Roman"/>
          <w:b/>
          <w:bCs/>
          <w:sz w:val="24"/>
          <w:szCs w:val="24"/>
        </w:rPr>
      </w:pPr>
    </w:p>
    <w:p w14:paraId="078374D1" w14:textId="23038CBA" w:rsidR="00961956" w:rsidRPr="00BA3DCD" w:rsidRDefault="00961956">
      <w:pPr>
        <w:rPr>
          <w:rFonts w:ascii="Times New Roman" w:hAnsi="Times New Roman" w:cs="Times New Roman"/>
          <w:b/>
          <w:bCs/>
          <w:sz w:val="24"/>
          <w:szCs w:val="24"/>
        </w:rPr>
      </w:pPr>
      <w:r w:rsidRPr="00BA3DCD">
        <w:rPr>
          <w:rFonts w:ascii="Times New Roman" w:hAnsi="Times New Roman" w:cs="Times New Roman"/>
          <w:b/>
          <w:bCs/>
          <w:sz w:val="32"/>
          <w:szCs w:val="32"/>
        </w:rPr>
        <w:t>Methods</w:t>
      </w:r>
    </w:p>
    <w:p w14:paraId="079CBB68" w14:textId="3406E88A" w:rsidR="00DC2A54" w:rsidRPr="00BA3DCD" w:rsidRDefault="00DC2A54">
      <w:pPr>
        <w:rPr>
          <w:rFonts w:ascii="Times New Roman" w:hAnsi="Times New Roman" w:cs="Times New Roman"/>
          <w:b/>
          <w:bCs/>
          <w:i/>
          <w:iCs/>
          <w:sz w:val="24"/>
          <w:szCs w:val="24"/>
        </w:rPr>
      </w:pPr>
      <w:r w:rsidRPr="00BA3DCD">
        <w:rPr>
          <w:rFonts w:ascii="Times New Roman" w:hAnsi="Times New Roman" w:cs="Times New Roman"/>
          <w:b/>
          <w:bCs/>
          <w:i/>
          <w:iCs/>
          <w:sz w:val="24"/>
          <w:szCs w:val="24"/>
        </w:rPr>
        <w:lastRenderedPageBreak/>
        <w:t>Plant Collection</w:t>
      </w:r>
    </w:p>
    <w:p w14:paraId="18227E21" w14:textId="15BE0C30" w:rsidR="0050094E" w:rsidRPr="00C524C9" w:rsidRDefault="0050094E" w:rsidP="00C41E25">
      <w:pPr>
        <w:rPr>
          <w:rFonts w:ascii="Times New Roman" w:hAnsi="Times New Roman" w:cs="Times New Roman"/>
          <w:iCs/>
          <w:sz w:val="24"/>
          <w:szCs w:val="24"/>
        </w:rPr>
      </w:pPr>
      <w:r>
        <w:rPr>
          <w:rFonts w:ascii="Times New Roman" w:hAnsi="Times New Roman" w:cs="Times New Roman"/>
          <w:iCs/>
          <w:sz w:val="24"/>
          <w:szCs w:val="24"/>
        </w:rPr>
        <w:t>HOW ABOUT A SHORT DESCRIPTION OF HORSENETTLE HERE INCLUDING TAXONOMY, BREEDING SYSTEM, ASEXUAL REPRODUCTION, CENTER OF ORIGIN, RANGE AND POLLINATION CHARACTERISTICS</w:t>
      </w:r>
    </w:p>
    <w:p w14:paraId="25882D47" w14:textId="387BB7D7" w:rsidR="00C41E25" w:rsidRPr="00BA3DCD" w:rsidRDefault="006F4B42" w:rsidP="00C41E25">
      <w:pPr>
        <w:rPr>
          <w:rFonts w:ascii="Times New Roman" w:hAnsi="Times New Roman" w:cs="Times New Roman"/>
          <w:sz w:val="24"/>
          <w:szCs w:val="24"/>
        </w:rPr>
      </w:pP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0050094E">
        <w:rPr>
          <w:rFonts w:ascii="Times New Roman" w:hAnsi="Times New Roman" w:cs="Times New Roman"/>
          <w:i/>
          <w:iCs/>
          <w:sz w:val="24"/>
          <w:szCs w:val="24"/>
        </w:rPr>
        <w:t xml:space="preserve"> </w:t>
      </w:r>
      <w:r w:rsidR="0050094E" w:rsidRPr="00C524C9">
        <w:rPr>
          <w:rFonts w:ascii="Times New Roman" w:hAnsi="Times New Roman" w:cs="Times New Roman"/>
          <w:iCs/>
          <w:sz w:val="24"/>
          <w:szCs w:val="24"/>
        </w:rPr>
        <w:t>(Solanaceae)</w:t>
      </w:r>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plants from three populations in Texas and two populations in Minnesota were collected between October 2019 and August 2020</w:t>
      </w:r>
      <w:r w:rsidR="002E66E9" w:rsidRPr="00BA3DCD">
        <w:rPr>
          <w:rFonts w:ascii="Times New Roman" w:hAnsi="Times New Roman" w:cs="Times New Roman"/>
          <w:sz w:val="24"/>
          <w:szCs w:val="24"/>
        </w:rPr>
        <w:t xml:space="preserve"> (</w:t>
      </w:r>
      <w:ins w:id="145" w:author="Steven Travers" w:date="2022-05-20T15:22:00Z">
        <w:r w:rsidR="0050094E">
          <w:rPr>
            <w:rFonts w:ascii="Times New Roman" w:hAnsi="Times New Roman" w:cs="Times New Roman"/>
            <w:sz w:val="24"/>
            <w:szCs w:val="24"/>
          </w:rPr>
          <w:t>F</w:t>
        </w:r>
      </w:ins>
      <w:del w:id="146" w:author="Steven Travers" w:date="2022-05-20T15:22:00Z">
        <w:r w:rsidR="002E66E9" w:rsidRPr="00BA3DCD" w:rsidDel="0050094E">
          <w:rPr>
            <w:rFonts w:ascii="Times New Roman" w:hAnsi="Times New Roman" w:cs="Times New Roman"/>
            <w:sz w:val="24"/>
            <w:szCs w:val="24"/>
          </w:rPr>
          <w:delText>f</w:delText>
        </w:r>
      </w:del>
      <w:r w:rsidR="002E66E9" w:rsidRPr="00BA3DCD">
        <w:rPr>
          <w:rFonts w:ascii="Times New Roman" w:hAnsi="Times New Roman" w:cs="Times New Roman"/>
          <w:sz w:val="24"/>
          <w:szCs w:val="24"/>
        </w:rPr>
        <w:t>igure 1)</w:t>
      </w:r>
      <w:r w:rsidRPr="00BA3DCD">
        <w:rPr>
          <w:rFonts w:ascii="Times New Roman" w:hAnsi="Times New Roman" w:cs="Times New Roman"/>
          <w:sz w:val="24"/>
          <w:szCs w:val="24"/>
        </w:rPr>
        <w:t>. The three southern populations were from Colin County, Texas near McKinney (</w:t>
      </w:r>
      <w:r w:rsidRPr="00BA3DCD">
        <w:rPr>
          <w:rFonts w:ascii="Times New Roman" w:hAnsi="Times New Roman" w:cs="Times New Roman"/>
          <w:sz w:val="24"/>
          <w:szCs w:val="24"/>
          <w:u w:val="single"/>
        </w:rPr>
        <w:t>Oil Patch</w:t>
      </w:r>
      <w:r w:rsidRPr="00BA3DCD">
        <w:rPr>
          <w:rFonts w:ascii="Times New Roman" w:hAnsi="Times New Roman" w:cs="Times New Roman"/>
          <w:sz w:val="24"/>
          <w:szCs w:val="24"/>
        </w:rPr>
        <w:t xml:space="preserve">: 33.173465 N, -96.615402 W; </w:t>
      </w:r>
      <w:r w:rsidRPr="00BA3DCD">
        <w:rPr>
          <w:rFonts w:ascii="Times New Roman" w:hAnsi="Times New Roman" w:cs="Times New Roman"/>
          <w:sz w:val="24"/>
          <w:szCs w:val="24"/>
          <w:u w:val="single"/>
        </w:rPr>
        <w:t>Reserve</w:t>
      </w:r>
      <w:r w:rsidRPr="00BA3DCD">
        <w:rPr>
          <w:rFonts w:ascii="Times New Roman" w:hAnsi="Times New Roman" w:cs="Times New Roman"/>
          <w:sz w:val="24"/>
          <w:szCs w:val="24"/>
        </w:rPr>
        <w:t xml:space="preserve">: 33.159962 N, -96.619011 W; and </w:t>
      </w:r>
      <w:r w:rsidRPr="00BA3DCD">
        <w:rPr>
          <w:rFonts w:ascii="Times New Roman" w:hAnsi="Times New Roman" w:cs="Times New Roman"/>
          <w:sz w:val="24"/>
          <w:szCs w:val="24"/>
          <w:u w:val="single"/>
        </w:rPr>
        <w:t>Cemetery</w:t>
      </w:r>
      <w:r w:rsidRPr="00BA3DCD">
        <w:rPr>
          <w:rFonts w:ascii="Times New Roman" w:hAnsi="Times New Roman" w:cs="Times New Roman"/>
          <w:sz w:val="24"/>
          <w:szCs w:val="24"/>
        </w:rPr>
        <w:t>: 33.173672, -96.615096 W).  Each population consisted of between 10 and 50 plants in the fruiting stage of their life history. The Reserve population was located approximately 1.5 km from the Oil Patch and Cemetery populations which were adjacent to each other (</w:t>
      </w:r>
      <w:ins w:id="147" w:author="Steven Travers" w:date="2022-05-20T15:23:00Z">
        <w:r w:rsidR="0050094E">
          <w:rPr>
            <w:rFonts w:ascii="Times New Roman" w:hAnsi="Times New Roman" w:cs="Times New Roman"/>
            <w:sz w:val="24"/>
            <w:szCs w:val="24"/>
          </w:rPr>
          <w:t>F</w:t>
        </w:r>
      </w:ins>
      <w:del w:id="148" w:author="Steven Travers" w:date="2022-05-20T15:23:00Z">
        <w:r w:rsidR="002E66E9" w:rsidRPr="00BA3DCD" w:rsidDel="0050094E">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w:t>
      </w:r>
      <w:r w:rsidR="002E66E9" w:rsidRPr="00BA3DCD">
        <w:rPr>
          <w:rFonts w:ascii="Times New Roman" w:hAnsi="Times New Roman" w:cs="Times New Roman"/>
          <w:sz w:val="24"/>
          <w:szCs w:val="24"/>
        </w:rPr>
        <w:t>2</w:t>
      </w:r>
      <w:r w:rsidRPr="00BA3DCD">
        <w:rPr>
          <w:rFonts w:ascii="Times New Roman" w:hAnsi="Times New Roman" w:cs="Times New Roman"/>
          <w:sz w:val="24"/>
          <w:szCs w:val="24"/>
        </w:rPr>
        <w:t xml:space="preserve">). The two populations from the north were from Houston County, Minnesota and from here on will be referred to as plants from the northern region or </w:t>
      </w:r>
      <w:r w:rsidRPr="00BA3DCD">
        <w:rPr>
          <w:rFonts w:ascii="Times New Roman" w:hAnsi="Times New Roman" w:cs="Times New Roman"/>
          <w:sz w:val="24"/>
          <w:szCs w:val="24"/>
          <w:u w:val="single"/>
        </w:rPr>
        <w:t>Prairie Island</w:t>
      </w:r>
      <w:r w:rsidRPr="00BA3DCD">
        <w:rPr>
          <w:rFonts w:ascii="Times New Roman" w:hAnsi="Times New Roman" w:cs="Times New Roman"/>
          <w:sz w:val="24"/>
          <w:szCs w:val="24"/>
        </w:rPr>
        <w:t xml:space="preserve"> (44.07959 N, -91.684545 W) and </w:t>
      </w:r>
      <w:r w:rsidRPr="00BA3DCD">
        <w:rPr>
          <w:rFonts w:ascii="Times New Roman" w:hAnsi="Times New Roman" w:cs="Times New Roman"/>
          <w:sz w:val="24"/>
          <w:szCs w:val="24"/>
          <w:u w:val="single"/>
        </w:rPr>
        <w:t>Frontenac</w:t>
      </w:r>
      <w:r w:rsidRPr="00BA3DCD">
        <w:rPr>
          <w:rFonts w:ascii="Times New Roman" w:hAnsi="Times New Roman" w:cs="Times New Roman"/>
          <w:sz w:val="24"/>
          <w:szCs w:val="24"/>
        </w:rPr>
        <w:t xml:space="preserve"> (44.523056 N, -92.338611 W).  These populations are separated by approximately 50 miles (</w:t>
      </w:r>
      <w:r w:rsidR="002E66E9" w:rsidRPr="00BA3DCD">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2E66E9" w:rsidRPr="00BA3DCD">
        <w:rPr>
          <w:rFonts w:ascii="Times New Roman" w:hAnsi="Times New Roman" w:cs="Times New Roman"/>
          <w:sz w:val="24"/>
          <w:szCs w:val="24"/>
        </w:rPr>
        <w:t>3</w:t>
      </w:r>
      <w:r w:rsidRPr="00BA3DCD">
        <w:rPr>
          <w:rFonts w:ascii="Times New Roman" w:hAnsi="Times New Roman" w:cs="Times New Roman"/>
          <w:sz w:val="24"/>
          <w:szCs w:val="24"/>
        </w:rPr>
        <w:t>).</w:t>
      </w:r>
      <w:r w:rsidR="00C41E25" w:rsidRPr="00BA3DCD">
        <w:rPr>
          <w:rFonts w:ascii="Times New Roman" w:hAnsi="Times New Roman" w:cs="Times New Roman"/>
          <w:sz w:val="24"/>
          <w:szCs w:val="24"/>
        </w:rPr>
        <w:t xml:space="preserve"> In Colin County TX, the average monthly low temperature is 18°C (65°F) and the average monthly high is 43°C (111°F). In Houston County, MN, the average, the average monthly low temperature is -14°C (7°F) and the average monthly high is 29°C (85°F).</w:t>
      </w:r>
    </w:p>
    <w:p w14:paraId="17B5A61B" w14:textId="572D42CD" w:rsidR="006F4B42" w:rsidRPr="00BA3DCD" w:rsidRDefault="00DA5E97" w:rsidP="006F4B42">
      <w:pPr>
        <w:rPr>
          <w:rFonts w:ascii="Times New Roman" w:hAnsi="Times New Roman" w:cs="Times New Roman"/>
          <w:sz w:val="24"/>
          <w:szCs w:val="24"/>
        </w:rPr>
      </w:pP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is a rhizomatous, herbaceous perennial that disperses via sexual reproduction </w:t>
      </w:r>
      <w:r w:rsidR="004F74BE" w:rsidRPr="00BA3DCD">
        <w:rPr>
          <w:rFonts w:ascii="Times New Roman" w:hAnsi="Times New Roman" w:cs="Times New Roman"/>
          <w:sz w:val="24"/>
          <w:szCs w:val="24"/>
        </w:rPr>
        <w:t>with a tomato-like fruit</w:t>
      </w:r>
      <w:r w:rsidRPr="00BA3DCD">
        <w:rPr>
          <w:rFonts w:ascii="Times New Roman" w:hAnsi="Times New Roman" w:cs="Times New Roman"/>
          <w:sz w:val="24"/>
          <w:szCs w:val="24"/>
        </w:rPr>
        <w:t xml:space="preserve"> and by growing ramets from the rhizomes. </w:t>
      </w:r>
      <w:r w:rsidR="00C41E25" w:rsidRPr="00BA3DCD">
        <w:rPr>
          <w:rFonts w:ascii="Times New Roman" w:hAnsi="Times New Roman" w:cs="Times New Roman"/>
          <w:sz w:val="24"/>
          <w:szCs w:val="24"/>
        </w:rPr>
        <w:t xml:space="preserve">Therefore, plants in close proximity may be genetically identical or ramets. </w:t>
      </w:r>
      <w:r w:rsidRPr="00BA3DCD">
        <w:rPr>
          <w:rFonts w:ascii="Times New Roman" w:hAnsi="Times New Roman" w:cs="Times New Roman"/>
          <w:sz w:val="24"/>
          <w:szCs w:val="24"/>
        </w:rPr>
        <w:t>To avoid sampling two plants of the same genotype,</w:t>
      </w:r>
      <w:r w:rsidR="004F74BE" w:rsidRPr="00BA3DCD">
        <w:rPr>
          <w:rFonts w:ascii="Times New Roman" w:hAnsi="Times New Roman" w:cs="Times New Roman"/>
          <w:sz w:val="24"/>
          <w:szCs w:val="24"/>
        </w:rPr>
        <w:t xml:space="preserve"> plants with a minimum inter-plant distance of 1 meter were collected. Collections involved digging up and cutting rhizome of at least 10 cm and placing them in </w:t>
      </w:r>
      <w:proofErr w:type="spellStart"/>
      <w:r w:rsidR="004F74BE" w:rsidRPr="00BA3DCD">
        <w:rPr>
          <w:rFonts w:ascii="Times New Roman" w:hAnsi="Times New Roman" w:cs="Times New Roman"/>
          <w:sz w:val="24"/>
          <w:szCs w:val="24"/>
        </w:rPr>
        <w:t>ziplock</w:t>
      </w:r>
      <w:proofErr w:type="spellEnd"/>
      <w:r w:rsidR="004F74BE" w:rsidRPr="00BA3DCD">
        <w:rPr>
          <w:rFonts w:ascii="Times New Roman" w:hAnsi="Times New Roman" w:cs="Times New Roman"/>
          <w:sz w:val="24"/>
          <w:szCs w:val="24"/>
        </w:rPr>
        <w:t xml:space="preserve"> bags. Rhizomes were stored in a cooler with blue ice and shipped to Fargo, where the collections were stored in a 4°C refrigerator.</w:t>
      </w:r>
      <w:r w:rsidR="00C41E25" w:rsidRPr="00BA3DCD">
        <w:rPr>
          <w:rFonts w:ascii="Times New Roman" w:hAnsi="Times New Roman" w:cs="Times New Roman"/>
          <w:sz w:val="24"/>
          <w:szCs w:val="24"/>
        </w:rPr>
        <w:t xml:space="preserve"> The rhizomes were potted in one-gallon containers and grown throughout the summer of 2020. In October, all above ground matter was cut and the rhizomes were again stored in a 4°C refrigerator to induce a period of dormancy. </w:t>
      </w:r>
    </w:p>
    <w:p w14:paraId="4804C936" w14:textId="77777777" w:rsidR="0050094E" w:rsidRDefault="0050094E">
      <w:pPr>
        <w:rPr>
          <w:ins w:id="149" w:author="Steven Travers" w:date="2022-05-20T15:19:00Z"/>
          <w:rFonts w:ascii="Times New Roman" w:hAnsi="Times New Roman" w:cs="Times New Roman"/>
          <w:sz w:val="24"/>
          <w:szCs w:val="24"/>
        </w:rPr>
      </w:pPr>
      <w:ins w:id="150" w:author="Steven Travers" w:date="2022-05-20T15:19:00Z">
        <w:r>
          <w:rPr>
            <w:rFonts w:ascii="Times New Roman" w:hAnsi="Times New Roman" w:cs="Times New Roman"/>
            <w:sz w:val="24"/>
            <w:szCs w:val="24"/>
          </w:rPr>
          <w:br w:type="page"/>
        </w:r>
      </w:ins>
    </w:p>
    <w:p w14:paraId="5A173177" w14:textId="69BE63BA"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73F5BB59" wp14:editId="35213FC4">
                <wp:extent cx="5501640" cy="3444240"/>
                <wp:effectExtent l="0" t="0" r="3810" b="3810"/>
                <wp:docPr id="16" name="Group 16"/>
                <wp:cNvGraphicFramePr/>
                <a:graphic xmlns:a="http://schemas.openxmlformats.org/drawingml/2006/main">
                  <a:graphicData uri="http://schemas.microsoft.com/office/word/2010/wordprocessingGroup">
                    <wpg:wgp>
                      <wpg:cNvGrpSpPr/>
                      <wpg:grpSpPr>
                        <a:xfrm>
                          <a:off x="0" y="0"/>
                          <a:ext cx="5501640" cy="3444240"/>
                          <a:chOff x="0" y="0"/>
                          <a:chExt cx="5501640" cy="3444240"/>
                        </a:xfrm>
                      </wpg:grpSpPr>
                      <wpg:grpSp>
                        <wpg:cNvPr id="24" name="Group 24"/>
                        <wpg:cNvGrpSpPr/>
                        <wpg:grpSpPr>
                          <a:xfrm>
                            <a:off x="0" y="0"/>
                            <a:ext cx="5501640" cy="3444240"/>
                            <a:chOff x="0" y="0"/>
                            <a:chExt cx="5501640" cy="3444240"/>
                          </a:xfrm>
                        </wpg:grpSpPr>
                        <pic:pic xmlns:pic="http://schemas.openxmlformats.org/drawingml/2006/picture">
                          <pic:nvPicPr>
                            <pic:cNvPr id="23" name="Picture 23" descr="Chart, map, scatter chart&#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3718" t="7963" r="3718" b="17047"/>
                            <a:stretch/>
                          </pic:blipFill>
                          <pic:spPr bwMode="auto">
                            <a:xfrm>
                              <a:off x="0" y="0"/>
                              <a:ext cx="5501640" cy="3444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descr="Chart, map, scatter chart&#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67820" t="83617" r="3334" b="5268"/>
                            <a:stretch/>
                          </pic:blipFill>
                          <pic:spPr bwMode="auto">
                            <a:xfrm>
                              <a:off x="3711388" y="2883049"/>
                              <a:ext cx="1714500" cy="510540"/>
                            </a:xfrm>
                            <a:prstGeom prst="rect">
                              <a:avLst/>
                            </a:prstGeom>
                            <a:ln>
                              <a:noFill/>
                            </a:ln>
                            <a:extLst>
                              <a:ext uri="{53640926-AAD7-44D8-BBD7-CCE9431645EC}">
                                <a14:shadowObscured xmlns:a14="http://schemas.microsoft.com/office/drawing/2010/main"/>
                              </a:ext>
                            </a:extLst>
                          </pic:spPr>
                        </pic:pic>
                      </wpg:grpSp>
                      <wpg:grpSp>
                        <wpg:cNvPr id="15" name="Group 15"/>
                        <wpg:cNvGrpSpPr/>
                        <wpg:grpSpPr>
                          <a:xfrm>
                            <a:off x="106680" y="2720340"/>
                            <a:ext cx="586740" cy="632460"/>
                            <a:chOff x="0" y="0"/>
                            <a:chExt cx="586740" cy="632460"/>
                          </a:xfrm>
                        </wpg:grpSpPr>
                        <pic:pic xmlns:pic="http://schemas.openxmlformats.org/drawingml/2006/picture">
                          <pic:nvPicPr>
                            <pic:cNvPr id="9" name="Picture 9" descr="Chart, map, scatter chart&#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13205" t="85442" r="76923" b="8751"/>
                            <a:stretch/>
                          </pic:blipFill>
                          <pic:spPr bwMode="auto">
                            <a:xfrm>
                              <a:off x="0" y="365760"/>
                              <a:ext cx="586740" cy="266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Chart, map, scatter chart&#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4102" t="85442" r="86026" b="6429"/>
                            <a:stretch/>
                          </pic:blipFill>
                          <pic:spPr bwMode="auto">
                            <a:xfrm>
                              <a:off x="0" y="0"/>
                              <a:ext cx="586740" cy="3733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0" name="Picture 10" descr="Chart, map, scatter chart&#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23333" t="85442" r="58846" b="9250"/>
                          <a:stretch/>
                        </pic:blipFill>
                        <pic:spPr bwMode="auto">
                          <a:xfrm>
                            <a:off x="792480" y="3108960"/>
                            <a:ext cx="1059180" cy="2438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3B34987" id="Group 16"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M1SWJEmSJEmSJJXNUFmSJEmSJEmSVDZDZUmSJEmSJElS2QyVJUmSJEmSJEllM1SWJEmS&#10;JEmSJJXNUFmSJEmSJEmSVDZ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">
                    <v:imagedata r:id="rId13"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">
                    <v:imagedata r:id="rId14"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">
                    <v:imagedata r:id="rId15"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">
                    <v:imagedata r:id="rId15"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">
                  <v:imagedata r:id="rId16" o:title="Chart, map, scatter chart&#10;&#10;Description automatically generated" croptop="55995f" cropbottom="6062f" cropleft="15292f" cropright="38565f"/>
                </v:shape>
                <w10:anchorlock/>
              </v:group>
            </w:pict>
          </mc:Fallback>
        </mc:AlternateContent>
      </w:r>
    </w:p>
    <w:p w14:paraId="46D18895" w14:textId="34CBCE2E"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sz w:val="24"/>
          <w:szCs w:val="24"/>
        </w:rPr>
        <w:t xml:space="preserve">Figure 1. Map with collection site. Northern sites in blue and southern sites in red. Grey points indicate sites where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was observed</w:t>
      </w:r>
      <w:r w:rsidR="00290BC6" w:rsidRPr="00BA3DCD">
        <w:rPr>
          <w:rFonts w:ascii="Times New Roman" w:hAnsi="Times New Roman" w:cs="Times New Roman"/>
          <w:sz w:val="24"/>
          <w:szCs w:val="24"/>
        </w:rPr>
        <w:t xml:space="preserve"> (data from </w:t>
      </w:r>
      <w:proofErr w:type="spellStart"/>
      <w:r w:rsidR="00290BC6" w:rsidRPr="00BA3DCD">
        <w:rPr>
          <w:rFonts w:ascii="Times New Roman" w:hAnsi="Times New Roman" w:cs="Times New Roman"/>
          <w:sz w:val="24"/>
          <w:szCs w:val="24"/>
        </w:rPr>
        <w:t>EddsMaps</w:t>
      </w:r>
      <w:proofErr w:type="spellEnd"/>
      <w:r w:rsidR="00290BC6" w:rsidRPr="00BA3DCD">
        <w:rPr>
          <w:rFonts w:ascii="Times New Roman" w:hAnsi="Times New Roman" w:cs="Times New Roman"/>
          <w:sz w:val="24"/>
          <w:szCs w:val="24"/>
        </w:rPr>
        <w:t>)</w:t>
      </w:r>
      <w:r w:rsidRPr="00BA3DCD">
        <w:rPr>
          <w:rFonts w:ascii="Times New Roman" w:hAnsi="Times New Roman" w:cs="Times New Roman"/>
          <w:sz w:val="24"/>
          <w:szCs w:val="24"/>
        </w:rPr>
        <w:t>.</w:t>
      </w:r>
      <w:r w:rsidRPr="00BA3DCD">
        <w:rPr>
          <w:rFonts w:ascii="Times New Roman" w:hAnsi="Times New Roman" w:cs="Times New Roman"/>
          <w:noProof/>
          <w:sz w:val="24"/>
          <w:szCs w:val="24"/>
        </w:rPr>
        <w:t xml:space="preserve"> </w:t>
      </w:r>
    </w:p>
    <w:p w14:paraId="22D109D1" w14:textId="77777777"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mc:AlternateContent>
          <mc:Choice Requires="wpg">
            <w:drawing>
              <wp:inline distT="0" distB="0" distL="0" distR="0" wp14:anchorId="5798148C" wp14:editId="0059309B">
                <wp:extent cx="5454650" cy="3435350"/>
                <wp:effectExtent l="0" t="0" r="0" b="0"/>
                <wp:docPr id="33" name="Group 33"/>
                <wp:cNvGraphicFramePr/>
                <a:graphic xmlns:a="http://schemas.openxmlformats.org/drawingml/2006/main">
                  <a:graphicData uri="http://schemas.microsoft.com/office/word/2010/wordprocessingGroup">
                    <wpg:wgp>
                      <wpg:cNvGrpSpPr/>
                      <wpg:grpSpPr>
                        <a:xfrm>
                          <a:off x="0" y="0"/>
                          <a:ext cx="5454650" cy="3435350"/>
                          <a:chOff x="0" y="0"/>
                          <a:chExt cx="5454650" cy="3435350"/>
                        </a:xfrm>
                      </wpg:grpSpPr>
                      <wpg:grpSp>
                        <wpg:cNvPr id="29" name="Group 29"/>
                        <wpg:cNvGrpSpPr/>
                        <wpg:grpSpPr>
                          <a:xfrm>
                            <a:off x="0" y="0"/>
                            <a:ext cx="5454650" cy="3435350"/>
                            <a:chOff x="0" y="0"/>
                            <a:chExt cx="5454650" cy="3435350"/>
                          </a:xfrm>
                        </wpg:grpSpPr>
                        <pic:pic xmlns:pic="http://schemas.openxmlformats.org/drawingml/2006/picture">
                          <pic:nvPicPr>
                            <pic:cNvPr id="28" name="Picture 28" descr="Map&#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4060" t="8296" r="4167" b="16909"/>
                            <a:stretch/>
                          </pic:blipFill>
                          <pic:spPr bwMode="auto">
                            <a:xfrm>
                              <a:off x="0" y="0"/>
                              <a:ext cx="5454650" cy="3435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descr="Map&#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67436" t="82788" r="3718" b="5432"/>
                            <a:stretch/>
                          </pic:blipFill>
                          <pic:spPr bwMode="auto">
                            <a:xfrm>
                              <a:off x="3677335" y="2832100"/>
                              <a:ext cx="1714450" cy="540558"/>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99060" y="2956560"/>
                            <a:ext cx="1600200" cy="373380"/>
                            <a:chOff x="0" y="0"/>
                            <a:chExt cx="1600200" cy="373380"/>
                          </a:xfrm>
                        </wpg:grpSpPr>
                        <pic:pic xmlns:pic="http://schemas.openxmlformats.org/drawingml/2006/picture">
                          <pic:nvPicPr>
                            <pic:cNvPr id="3" name="Picture 3" descr="Map&#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16667" t="82456" r="69359" b="9414"/>
                            <a:stretch/>
                          </pic:blipFill>
                          <pic:spPr bwMode="auto">
                            <a:xfrm>
                              <a:off x="769620" y="0"/>
                              <a:ext cx="830580" cy="373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descr="Map&#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4102" t="85442" r="82950" b="6428"/>
                            <a:stretch/>
                          </pic:blipFill>
                          <pic:spPr bwMode="auto">
                            <a:xfrm>
                              <a:off x="0" y="0"/>
                              <a:ext cx="769620" cy="37338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61DD5803" id="Group 33"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">
                    <v:imagedata r:id="rId20"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">
                    <v:imagedata r:id="rId21"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">
                    <v:imagedata r:id="rId22"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">
                    <v:imagedata r:id="rId20" o:title="Map&#10;&#10;Description automatically generated" croptop="55995f" cropbottom="4213f" cropleft="2688f" cropright="54362f"/>
                  </v:shape>
                </v:group>
                <w10:anchorlock/>
              </v:group>
            </w:pict>
          </mc:Fallback>
        </mc:AlternateContent>
      </w:r>
    </w:p>
    <w:p w14:paraId="48725617" w14:textId="77777777" w:rsidR="008B1E31" w:rsidRPr="00BA3DCD" w:rsidRDefault="008B1E31" w:rsidP="008B1E31">
      <w:pPr>
        <w:rPr>
          <w:rFonts w:ascii="Times New Roman" w:hAnsi="Times New Roman" w:cs="Times New Roman"/>
          <w:sz w:val="24"/>
          <w:szCs w:val="24"/>
        </w:rPr>
      </w:pPr>
      <w:commentRangeStart w:id="151"/>
      <w:r w:rsidRPr="00BA3DCD">
        <w:rPr>
          <w:rFonts w:ascii="Times New Roman" w:hAnsi="Times New Roman" w:cs="Times New Roman"/>
          <w:sz w:val="24"/>
          <w:szCs w:val="24"/>
        </w:rPr>
        <w:t xml:space="preserve">Figure 2. </w:t>
      </w:r>
      <w:commentRangeEnd w:id="151"/>
      <w:r w:rsidR="0050094E">
        <w:rPr>
          <w:rStyle w:val="CommentReference"/>
        </w:rPr>
        <w:commentReference w:id="151"/>
      </w:r>
      <w:r w:rsidRPr="00BA3DCD">
        <w:rPr>
          <w:rFonts w:ascii="Times New Roman" w:hAnsi="Times New Roman" w:cs="Times New Roman"/>
          <w:sz w:val="24"/>
          <w:szCs w:val="24"/>
        </w:rPr>
        <w:t>Populations in the northern region. Frontenac in blue and Prairie Island in purple.</w:t>
      </w:r>
    </w:p>
    <w:p w14:paraId="655D8EEA" w14:textId="77777777" w:rsidR="008B1E31" w:rsidRPr="00BA3DCD" w:rsidRDefault="008B1E31" w:rsidP="008B1E31">
      <w:pPr>
        <w:rPr>
          <w:rFonts w:ascii="Times New Roman" w:hAnsi="Times New Roman" w:cs="Times New Roman"/>
          <w:sz w:val="24"/>
          <w:szCs w:val="24"/>
        </w:rPr>
      </w:pPr>
    </w:p>
    <w:p w14:paraId="514089B0" w14:textId="77777777"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78AA5371" wp14:editId="39500B8A">
                <wp:extent cx="5473700" cy="3460750"/>
                <wp:effectExtent l="0" t="0" r="0" b="6350"/>
                <wp:docPr id="32" name="Group 32"/>
                <wp:cNvGraphicFramePr/>
                <a:graphic xmlns:a="http://schemas.openxmlformats.org/drawingml/2006/main">
                  <a:graphicData uri="http://schemas.microsoft.com/office/word/2010/wordprocessingGroup">
                    <wpg:wgp>
                      <wpg:cNvGrpSpPr/>
                      <wpg:grpSpPr>
                        <a:xfrm>
                          <a:off x="0" y="0"/>
                          <a:ext cx="5473700" cy="3460750"/>
                          <a:chOff x="0" y="0"/>
                          <a:chExt cx="5473700" cy="3460750"/>
                        </a:xfrm>
                      </wpg:grpSpPr>
                      <wpg:grpSp>
                        <wpg:cNvPr id="27" name="Group 27"/>
                        <wpg:cNvGrpSpPr/>
                        <wpg:grpSpPr>
                          <a:xfrm>
                            <a:off x="0" y="0"/>
                            <a:ext cx="5473700" cy="3460750"/>
                            <a:chOff x="0" y="0"/>
                            <a:chExt cx="5473700" cy="3460750"/>
                          </a:xfrm>
                        </wpg:grpSpPr>
                        <pic:pic xmlns:pic="http://schemas.openxmlformats.org/drawingml/2006/picture">
                          <pic:nvPicPr>
                            <pic:cNvPr id="25" name="Picture 25" descr="Diagram, map&#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4060" t="7881" r="3846" b="16770"/>
                            <a:stretch/>
                          </pic:blipFill>
                          <pic:spPr bwMode="auto">
                            <a:xfrm>
                              <a:off x="0" y="0"/>
                              <a:ext cx="5473700" cy="3460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Diagram&#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l="68077" t="82621" r="3974" b="4936"/>
                            <a:stretch/>
                          </pic:blipFill>
                          <pic:spPr bwMode="auto">
                            <a:xfrm>
                              <a:off x="3728085" y="2819400"/>
                              <a:ext cx="1661160" cy="571500"/>
                            </a:xfrm>
                            <a:prstGeom prst="rect">
                              <a:avLst/>
                            </a:prstGeom>
                            <a:ln>
                              <a:noFill/>
                            </a:ln>
                            <a:extLst>
                              <a:ext uri="{53640926-AAD7-44D8-BBD7-CCE9431645EC}">
                                <a14:shadowObscured xmlns:a14="http://schemas.microsoft.com/office/drawing/2010/main"/>
                              </a:ext>
                            </a:extLst>
                          </pic:spPr>
                        </pic:pic>
                      </wpg:grpSp>
                      <wpg:grpSp>
                        <wpg:cNvPr id="31" name="Group 31"/>
                        <wpg:cNvGrpSpPr/>
                        <wpg:grpSpPr>
                          <a:xfrm>
                            <a:off x="99060" y="2971800"/>
                            <a:ext cx="2103120" cy="381000"/>
                            <a:chOff x="0" y="0"/>
                            <a:chExt cx="2103120" cy="381000"/>
                          </a:xfrm>
                        </wpg:grpSpPr>
                        <pic:pic xmlns:pic="http://schemas.openxmlformats.org/drawingml/2006/picture">
                          <pic:nvPicPr>
                            <pic:cNvPr id="30" name="Picture 30" descr="Diagram, map&#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590" t="85774" r="83461" b="5930"/>
                            <a:stretch/>
                          </pic:blipFill>
                          <pic:spPr bwMode="auto">
                            <a:xfrm>
                              <a:off x="0" y="0"/>
                              <a:ext cx="769620" cy="381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Diagram, map&#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16281" t="82787" r="61026" b="8918"/>
                            <a:stretch/>
                          </pic:blipFill>
                          <pic:spPr bwMode="auto">
                            <a:xfrm>
                              <a:off x="754380" y="0"/>
                              <a:ext cx="1348740" cy="38100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1D7E0FE8" id="Group 32"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">
                    <v:imagedata r:id="rId27"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">
                    <v:imagedata r:id="rId28"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">
                    <v:imagedata r:id="rId29"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">
                    <v:imagedata r:id="rId30" o:title="Diagram, map&#10;&#10;Description automatically generated" croptop="54255f" cropbottom="5845f" cropleft="10670f" cropright="39994f"/>
                  </v:shape>
                </v:group>
                <w10:anchorlock/>
              </v:group>
            </w:pict>
          </mc:Fallback>
        </mc:AlternateContent>
      </w:r>
    </w:p>
    <w:p w14:paraId="33EF073F" w14:textId="77777777" w:rsidR="008B1E31" w:rsidRPr="00BA3DCD" w:rsidRDefault="008B1E31" w:rsidP="008B1E31">
      <w:pPr>
        <w:rPr>
          <w:rFonts w:ascii="Times New Roman" w:hAnsi="Times New Roman" w:cs="Times New Roman"/>
          <w:sz w:val="24"/>
          <w:szCs w:val="24"/>
        </w:rPr>
      </w:pPr>
      <w:commentRangeStart w:id="152"/>
      <w:r w:rsidRPr="00BA3DCD">
        <w:rPr>
          <w:rFonts w:ascii="Times New Roman" w:hAnsi="Times New Roman" w:cs="Times New Roman"/>
          <w:sz w:val="24"/>
          <w:szCs w:val="24"/>
        </w:rPr>
        <w:t>Figure 3</w:t>
      </w:r>
      <w:commentRangeEnd w:id="152"/>
      <w:r w:rsidR="0050094E">
        <w:rPr>
          <w:rStyle w:val="CommentReference"/>
        </w:rPr>
        <w:commentReference w:id="152"/>
      </w:r>
      <w:r w:rsidRPr="00BA3DCD">
        <w:rPr>
          <w:rFonts w:ascii="Times New Roman" w:hAnsi="Times New Roman" w:cs="Times New Roman"/>
          <w:sz w:val="24"/>
          <w:szCs w:val="24"/>
        </w:rPr>
        <w:t>. Populations in the southern region. Cemetery in red, Oil Patch in orange, and Reserve in green.</w:t>
      </w:r>
    </w:p>
    <w:p w14:paraId="0CC852C6" w14:textId="2109E13D" w:rsidR="00DC2A54" w:rsidRPr="00BA3DCD" w:rsidRDefault="00676B63">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Greenhouse </w:t>
      </w:r>
      <w:r w:rsidR="007D17E1">
        <w:rPr>
          <w:rFonts w:ascii="Times New Roman" w:hAnsi="Times New Roman" w:cs="Times New Roman"/>
          <w:b/>
          <w:bCs/>
          <w:i/>
          <w:iCs/>
          <w:sz w:val="24"/>
          <w:szCs w:val="24"/>
        </w:rPr>
        <w:t>Experiment</w:t>
      </w:r>
    </w:p>
    <w:p w14:paraId="5A2366BD" w14:textId="2EF43E43" w:rsidR="00DC2A54" w:rsidRPr="00BA3DCD" w:rsidRDefault="008B3A2F">
      <w:pPr>
        <w:rPr>
          <w:rFonts w:ascii="Times New Roman" w:hAnsi="Times New Roman" w:cs="Times New Roman"/>
          <w:sz w:val="24"/>
          <w:szCs w:val="24"/>
        </w:rPr>
      </w:pPr>
      <w:r w:rsidRPr="00BA3DCD">
        <w:rPr>
          <w:rFonts w:ascii="Times New Roman" w:hAnsi="Times New Roman" w:cs="Times New Roman"/>
          <w:sz w:val="24"/>
          <w:szCs w:val="24"/>
        </w:rPr>
        <w:t>After the dormancy period</w:t>
      </w:r>
      <w:r w:rsidR="00E77B30">
        <w:rPr>
          <w:rFonts w:ascii="Times New Roman" w:hAnsi="Times New Roman" w:cs="Times New Roman"/>
          <w:sz w:val="24"/>
          <w:szCs w:val="24"/>
        </w:rPr>
        <w:t xml:space="preserve"> (3 months)</w:t>
      </w:r>
      <w:r w:rsidRPr="00BA3DCD">
        <w:rPr>
          <w:rFonts w:ascii="Times New Roman" w:hAnsi="Times New Roman" w:cs="Times New Roman"/>
          <w:sz w:val="24"/>
          <w:szCs w:val="24"/>
        </w:rPr>
        <w:t xml:space="preserve">, </w:t>
      </w:r>
      <w:r w:rsidR="00CE64BB">
        <w:rPr>
          <w:rFonts w:ascii="Times New Roman" w:hAnsi="Times New Roman" w:cs="Times New Roman"/>
          <w:sz w:val="24"/>
          <w:szCs w:val="24"/>
        </w:rPr>
        <w:t xml:space="preserve">equal </w:t>
      </w:r>
      <w:r w:rsidRPr="00BA3DCD">
        <w:rPr>
          <w:rFonts w:ascii="Times New Roman" w:hAnsi="Times New Roman" w:cs="Times New Roman"/>
          <w:sz w:val="24"/>
          <w:szCs w:val="24"/>
        </w:rPr>
        <w:t>sections of rhizome were</w:t>
      </w:r>
      <w:r w:rsidR="00EE4601" w:rsidRPr="00BA3DCD">
        <w:rPr>
          <w:rFonts w:ascii="Times New Roman" w:hAnsi="Times New Roman" w:cs="Times New Roman"/>
          <w:sz w:val="24"/>
          <w:szCs w:val="24"/>
        </w:rPr>
        <w:t xml:space="preserve"> </w:t>
      </w:r>
      <w:r w:rsidRPr="00BA3DCD">
        <w:rPr>
          <w:rFonts w:ascii="Times New Roman" w:hAnsi="Times New Roman" w:cs="Times New Roman"/>
          <w:sz w:val="24"/>
          <w:szCs w:val="24"/>
        </w:rPr>
        <w:t>cut to grow ramets</w:t>
      </w:r>
      <w:r w:rsidR="00287E22" w:rsidRPr="00BA3DCD">
        <w:rPr>
          <w:rFonts w:ascii="Times New Roman" w:hAnsi="Times New Roman" w:cs="Times New Roman"/>
          <w:sz w:val="24"/>
          <w:szCs w:val="24"/>
        </w:rPr>
        <w:t xml:space="preserve"> (genetically identical</w:t>
      </w:r>
      <w:r w:rsidR="00296C7B">
        <w:rPr>
          <w:rFonts w:ascii="Times New Roman" w:hAnsi="Times New Roman" w:cs="Times New Roman"/>
          <w:sz w:val="24"/>
          <w:szCs w:val="24"/>
        </w:rPr>
        <w:t xml:space="preserve"> copies</w:t>
      </w:r>
      <w:r w:rsidR="00287E22" w:rsidRPr="00BA3DCD">
        <w:rPr>
          <w:rFonts w:ascii="Times New Roman" w:hAnsi="Times New Roman" w:cs="Times New Roman"/>
          <w:sz w:val="24"/>
          <w:szCs w:val="24"/>
        </w:rPr>
        <w:t>)</w:t>
      </w:r>
      <w:r w:rsidR="00EE4601" w:rsidRPr="00BA3DCD">
        <w:rPr>
          <w:rFonts w:ascii="Times New Roman" w:hAnsi="Times New Roman" w:cs="Times New Roman"/>
          <w:sz w:val="24"/>
          <w:szCs w:val="24"/>
        </w:rPr>
        <w:t xml:space="preserve"> in </w:t>
      </w:r>
      <w:r w:rsidR="00E44136" w:rsidRPr="00BA3DCD">
        <w:rPr>
          <w:rFonts w:ascii="Times New Roman" w:hAnsi="Times New Roman" w:cs="Times New Roman"/>
          <w:sz w:val="24"/>
          <w:szCs w:val="24"/>
        </w:rPr>
        <w:t>cone-shaped containers in the gre</w:t>
      </w:r>
      <w:r w:rsidR="00EE4601" w:rsidRPr="00BA3DCD">
        <w:rPr>
          <w:rFonts w:ascii="Times New Roman" w:hAnsi="Times New Roman" w:cs="Times New Roman"/>
          <w:sz w:val="24"/>
          <w:szCs w:val="24"/>
        </w:rPr>
        <w:t xml:space="preserve">enhouse. </w:t>
      </w:r>
      <w:r w:rsidR="00290809" w:rsidRPr="00BA3DCD">
        <w:rPr>
          <w:rFonts w:ascii="Times New Roman" w:hAnsi="Times New Roman" w:cs="Times New Roman"/>
          <w:sz w:val="24"/>
          <w:szCs w:val="24"/>
        </w:rPr>
        <w:t>In total, four ramets (</w:t>
      </w:r>
      <w:r w:rsidR="00AD303D" w:rsidRPr="00BA3DCD">
        <w:rPr>
          <w:rFonts w:ascii="Times New Roman" w:hAnsi="Times New Roman" w:cs="Times New Roman"/>
          <w:sz w:val="24"/>
          <w:szCs w:val="24"/>
        </w:rPr>
        <w:t xml:space="preserve">blocks </w:t>
      </w:r>
      <w:r w:rsidR="00290809" w:rsidRPr="00BA3DCD">
        <w:rPr>
          <w:rFonts w:ascii="Times New Roman" w:hAnsi="Times New Roman" w:cs="Times New Roman"/>
          <w:sz w:val="24"/>
          <w:szCs w:val="24"/>
        </w:rPr>
        <w:t xml:space="preserve">A, B, C, </w:t>
      </w:r>
      <w:r w:rsidR="00AD303D" w:rsidRPr="00BA3DCD">
        <w:rPr>
          <w:rFonts w:ascii="Times New Roman" w:hAnsi="Times New Roman" w:cs="Times New Roman"/>
          <w:sz w:val="24"/>
          <w:szCs w:val="24"/>
        </w:rPr>
        <w:t xml:space="preserve">and </w:t>
      </w:r>
      <w:r w:rsidR="00290809" w:rsidRPr="00BA3DCD">
        <w:rPr>
          <w:rFonts w:ascii="Times New Roman" w:hAnsi="Times New Roman" w:cs="Times New Roman"/>
          <w:sz w:val="24"/>
          <w:szCs w:val="24"/>
        </w:rPr>
        <w:t xml:space="preserve">D) were grown from each </w:t>
      </w:r>
      <w:r w:rsidR="00AD303D" w:rsidRPr="00BA3DCD">
        <w:rPr>
          <w:rFonts w:ascii="Times New Roman" w:hAnsi="Times New Roman" w:cs="Times New Roman"/>
          <w:sz w:val="24"/>
          <w:szCs w:val="24"/>
        </w:rPr>
        <w:t>genet</w:t>
      </w:r>
      <w:r w:rsidR="00287E22" w:rsidRPr="00BA3DCD">
        <w:rPr>
          <w:rFonts w:ascii="Times New Roman" w:hAnsi="Times New Roman" w:cs="Times New Roman"/>
          <w:sz w:val="24"/>
          <w:szCs w:val="24"/>
        </w:rPr>
        <w:t xml:space="preserve"> (genetically independent)</w:t>
      </w:r>
      <w:r w:rsidR="00290809" w:rsidRPr="00BA3DCD">
        <w:rPr>
          <w:rFonts w:ascii="Times New Roman" w:hAnsi="Times New Roman" w:cs="Times New Roman"/>
          <w:sz w:val="24"/>
          <w:szCs w:val="24"/>
        </w:rPr>
        <w:t xml:space="preserve">, separated temporally. </w:t>
      </w:r>
      <w:r w:rsidR="00AD303D" w:rsidRPr="00BA3DCD">
        <w:rPr>
          <w:rFonts w:ascii="Times New Roman" w:hAnsi="Times New Roman" w:cs="Times New Roman"/>
          <w:sz w:val="24"/>
          <w:szCs w:val="24"/>
        </w:rPr>
        <w:t xml:space="preserve">We started 10 </w:t>
      </w:r>
      <w:r w:rsidR="00E44136" w:rsidRPr="00BA3DCD">
        <w:rPr>
          <w:rFonts w:ascii="Times New Roman" w:hAnsi="Times New Roman" w:cs="Times New Roman"/>
          <w:sz w:val="24"/>
          <w:szCs w:val="24"/>
        </w:rPr>
        <w:t>or</w:t>
      </w:r>
      <w:r w:rsidR="00AD303D" w:rsidRPr="00BA3DCD">
        <w:rPr>
          <w:rFonts w:ascii="Times New Roman" w:hAnsi="Times New Roman" w:cs="Times New Roman"/>
          <w:sz w:val="24"/>
          <w:szCs w:val="24"/>
        </w:rPr>
        <w:t xml:space="preserve"> 12 ramets each week</w:t>
      </w:r>
      <w:r w:rsidR="0077174E" w:rsidRPr="00BA3DCD">
        <w:rPr>
          <w:rFonts w:ascii="Times New Roman" w:hAnsi="Times New Roman" w:cs="Times New Roman"/>
          <w:sz w:val="24"/>
          <w:szCs w:val="24"/>
        </w:rPr>
        <w:t xml:space="preserve"> (sub-block 1-20)</w:t>
      </w:r>
      <w:r w:rsidR="00AD303D" w:rsidRPr="00BA3DCD">
        <w:rPr>
          <w:rFonts w:ascii="Times New Roman" w:hAnsi="Times New Roman" w:cs="Times New Roman"/>
          <w:sz w:val="24"/>
          <w:szCs w:val="24"/>
        </w:rPr>
        <w:t xml:space="preserve">, randomly selected from the 52 genets. </w:t>
      </w:r>
      <w:r w:rsidR="00C87894" w:rsidRPr="00BA3DCD">
        <w:rPr>
          <w:rFonts w:ascii="Times New Roman" w:hAnsi="Times New Roman" w:cs="Times New Roman"/>
          <w:sz w:val="24"/>
          <w:szCs w:val="24"/>
        </w:rPr>
        <w:t xml:space="preserve">Of the 10 or 12 ramets planted each week, half were from the southern region and half were from the northern region. </w:t>
      </w:r>
      <w:r w:rsidR="00AD303D" w:rsidRPr="00BA3DCD">
        <w:rPr>
          <w:rFonts w:ascii="Times New Roman" w:hAnsi="Times New Roman" w:cs="Times New Roman"/>
          <w:sz w:val="24"/>
          <w:szCs w:val="24"/>
        </w:rPr>
        <w:t xml:space="preserve">All ramets in block A were planted over five weeks </w:t>
      </w:r>
      <w:r w:rsidR="00296C7B">
        <w:rPr>
          <w:rFonts w:ascii="Times New Roman" w:hAnsi="Times New Roman" w:cs="Times New Roman"/>
          <w:sz w:val="24"/>
          <w:szCs w:val="24"/>
        </w:rPr>
        <w:t>prior to the</w:t>
      </w:r>
      <w:r w:rsidR="00296C7B" w:rsidRPr="00BA3DCD">
        <w:rPr>
          <w:rFonts w:ascii="Times New Roman" w:hAnsi="Times New Roman" w:cs="Times New Roman"/>
          <w:sz w:val="24"/>
          <w:szCs w:val="24"/>
        </w:rPr>
        <w:t xml:space="preserve"> </w:t>
      </w:r>
      <w:r w:rsidR="00AD303D" w:rsidRPr="00BA3DCD">
        <w:rPr>
          <w:rFonts w:ascii="Times New Roman" w:hAnsi="Times New Roman" w:cs="Times New Roman"/>
          <w:sz w:val="24"/>
          <w:szCs w:val="24"/>
        </w:rPr>
        <w:t xml:space="preserve">planting </w:t>
      </w:r>
      <w:r w:rsidR="00296C7B">
        <w:rPr>
          <w:rFonts w:ascii="Times New Roman" w:hAnsi="Times New Roman" w:cs="Times New Roman"/>
          <w:sz w:val="24"/>
          <w:szCs w:val="24"/>
        </w:rPr>
        <w:t xml:space="preserve">of </w:t>
      </w:r>
      <w:r w:rsidR="00AD303D" w:rsidRPr="00BA3DCD">
        <w:rPr>
          <w:rFonts w:ascii="Times New Roman" w:hAnsi="Times New Roman" w:cs="Times New Roman"/>
          <w:sz w:val="24"/>
          <w:szCs w:val="24"/>
        </w:rPr>
        <w:t xml:space="preserve">the ramets in block B and so on. </w:t>
      </w:r>
      <w:r w:rsidR="00E44136" w:rsidRPr="00BA3DCD">
        <w:rPr>
          <w:rFonts w:ascii="Times New Roman" w:hAnsi="Times New Roman" w:cs="Times New Roman"/>
          <w:sz w:val="24"/>
          <w:szCs w:val="24"/>
        </w:rPr>
        <w:t>The northern ramets were randomly assigned to either the left or right side of the respective southern pair within the tray that held the cone-shaped containers.</w:t>
      </w:r>
      <w:r w:rsidR="00C87894" w:rsidRPr="00BA3DCD">
        <w:rPr>
          <w:rFonts w:ascii="Times New Roman" w:hAnsi="Times New Roman" w:cs="Times New Roman"/>
          <w:sz w:val="24"/>
          <w:szCs w:val="24"/>
        </w:rPr>
        <w:t xml:space="preserve"> The plants were fertilized regularly and transplanted to larger containers when they outgrew the small cone-shaped containers. Once the plants had leaves of a reasonable size, we began collecting </w:t>
      </w:r>
      <w:proofErr w:type="spellStart"/>
      <w:r w:rsidR="00C87894" w:rsidRPr="00BA3DCD">
        <w:rPr>
          <w:rFonts w:ascii="Times New Roman" w:hAnsi="Times New Roman" w:cs="Times New Roman"/>
          <w:sz w:val="24"/>
          <w:szCs w:val="24"/>
        </w:rPr>
        <w:t>sporophytic</w:t>
      </w:r>
      <w:proofErr w:type="spellEnd"/>
      <w:r w:rsidR="00C87894" w:rsidRPr="00BA3DCD">
        <w:rPr>
          <w:rFonts w:ascii="Times New Roman" w:hAnsi="Times New Roman" w:cs="Times New Roman"/>
          <w:sz w:val="24"/>
          <w:szCs w:val="24"/>
        </w:rPr>
        <w:t xml:space="preserve"> </w:t>
      </w:r>
      <w:r w:rsidR="00E77B30">
        <w:rPr>
          <w:rFonts w:ascii="Times New Roman" w:hAnsi="Times New Roman" w:cs="Times New Roman"/>
          <w:sz w:val="24"/>
          <w:szCs w:val="24"/>
        </w:rPr>
        <w:t>measurements</w:t>
      </w:r>
      <w:r w:rsidR="00E77B30" w:rsidRPr="00BA3DCD">
        <w:rPr>
          <w:rFonts w:ascii="Times New Roman" w:hAnsi="Times New Roman" w:cs="Times New Roman"/>
          <w:sz w:val="24"/>
          <w:szCs w:val="24"/>
        </w:rPr>
        <w:t xml:space="preserve"> </w:t>
      </w:r>
      <w:r w:rsidR="0077174E" w:rsidRPr="00BA3DCD">
        <w:rPr>
          <w:rFonts w:ascii="Times New Roman" w:hAnsi="Times New Roman" w:cs="Times New Roman"/>
          <w:sz w:val="24"/>
          <w:szCs w:val="24"/>
        </w:rPr>
        <w:t xml:space="preserve">from one sub-block each week. Gametophytic data were </w:t>
      </w:r>
      <w:r w:rsidR="00E77B30">
        <w:rPr>
          <w:rFonts w:ascii="Times New Roman" w:hAnsi="Times New Roman" w:cs="Times New Roman"/>
          <w:sz w:val="24"/>
          <w:szCs w:val="24"/>
        </w:rPr>
        <w:t>measured</w:t>
      </w:r>
      <w:r w:rsidR="00E77B30" w:rsidRPr="00BA3DCD">
        <w:rPr>
          <w:rFonts w:ascii="Times New Roman" w:hAnsi="Times New Roman" w:cs="Times New Roman"/>
          <w:sz w:val="24"/>
          <w:szCs w:val="24"/>
        </w:rPr>
        <w:t xml:space="preserve"> </w:t>
      </w:r>
      <w:r w:rsidR="0077174E" w:rsidRPr="00BA3DCD">
        <w:rPr>
          <w:rFonts w:ascii="Times New Roman" w:hAnsi="Times New Roman" w:cs="Times New Roman"/>
          <w:sz w:val="24"/>
          <w:szCs w:val="24"/>
        </w:rPr>
        <w:t>when plants began flowering.</w:t>
      </w:r>
    </w:p>
    <w:p w14:paraId="634CE4F1" w14:textId="77777777" w:rsidR="00296C7B" w:rsidRDefault="00961956">
      <w:pPr>
        <w:rPr>
          <w:rFonts w:ascii="Times New Roman" w:hAnsi="Times New Roman" w:cs="Times New Roman"/>
          <w:b/>
          <w:bCs/>
          <w:i/>
          <w:iCs/>
          <w:sz w:val="24"/>
          <w:szCs w:val="24"/>
        </w:rPr>
      </w:pPr>
      <w:proofErr w:type="spellStart"/>
      <w:r w:rsidRPr="00BA3DCD">
        <w:rPr>
          <w:rFonts w:ascii="Times New Roman" w:hAnsi="Times New Roman" w:cs="Times New Roman"/>
          <w:b/>
          <w:bCs/>
          <w:i/>
          <w:iCs/>
          <w:sz w:val="24"/>
          <w:szCs w:val="24"/>
        </w:rPr>
        <w:t>Sporophytic</w:t>
      </w:r>
      <w:proofErr w:type="spellEnd"/>
      <w:r w:rsidR="00296C7B">
        <w:rPr>
          <w:rFonts w:ascii="Times New Roman" w:hAnsi="Times New Roman" w:cs="Times New Roman"/>
          <w:b/>
          <w:bCs/>
          <w:i/>
          <w:iCs/>
          <w:sz w:val="24"/>
          <w:szCs w:val="24"/>
        </w:rPr>
        <w:t xml:space="preserve"> traits</w:t>
      </w:r>
    </w:p>
    <w:p w14:paraId="7E466292" w14:textId="0FAE2A0E" w:rsidR="00961956" w:rsidRPr="00DC663C" w:rsidRDefault="00961956">
      <w:pPr>
        <w:rPr>
          <w:rFonts w:ascii="Times New Roman" w:hAnsi="Times New Roman" w:cs="Times New Roman"/>
          <w:bCs/>
          <w:i/>
          <w:iCs/>
          <w:sz w:val="24"/>
          <w:szCs w:val="24"/>
          <w:u w:val="single"/>
        </w:rPr>
      </w:pPr>
      <w:r w:rsidRPr="00DC663C">
        <w:rPr>
          <w:rFonts w:ascii="Times New Roman" w:hAnsi="Times New Roman" w:cs="Times New Roman"/>
          <w:bCs/>
          <w:i/>
          <w:iCs/>
          <w:sz w:val="24"/>
          <w:szCs w:val="24"/>
          <w:u w:val="single"/>
        </w:rPr>
        <w:t xml:space="preserve">Chlorophyll </w:t>
      </w:r>
      <w:r w:rsidR="00D93E3E" w:rsidRPr="00DC663C">
        <w:rPr>
          <w:rFonts w:ascii="Times New Roman" w:hAnsi="Times New Roman" w:cs="Times New Roman"/>
          <w:bCs/>
          <w:i/>
          <w:iCs/>
          <w:sz w:val="24"/>
          <w:szCs w:val="24"/>
          <w:u w:val="single"/>
        </w:rPr>
        <w:t>Fluorescence</w:t>
      </w:r>
      <w:r w:rsidR="001F07C1" w:rsidRPr="00DC663C">
        <w:rPr>
          <w:rFonts w:ascii="Times New Roman" w:hAnsi="Times New Roman" w:cs="Times New Roman"/>
          <w:bCs/>
          <w:i/>
          <w:iCs/>
          <w:sz w:val="24"/>
          <w:szCs w:val="24"/>
          <w:u w:val="single"/>
        </w:rPr>
        <w:t xml:space="preserve"> Stability</w:t>
      </w:r>
    </w:p>
    <w:p w14:paraId="7DE76C5E" w14:textId="1D685CDA" w:rsidR="00DC2A54" w:rsidRPr="00BA3DCD" w:rsidRDefault="005F0E4D">
      <w:pPr>
        <w:rPr>
          <w:rFonts w:ascii="Times New Roman" w:hAnsi="Times New Roman" w:cs="Times New Roman"/>
          <w:sz w:val="24"/>
          <w:szCs w:val="24"/>
        </w:rPr>
      </w:pPr>
      <w:r w:rsidRPr="00BA3DCD">
        <w:rPr>
          <w:rFonts w:ascii="Times New Roman" w:hAnsi="Times New Roman" w:cs="Times New Roman"/>
          <w:sz w:val="24"/>
          <w:szCs w:val="24"/>
        </w:rPr>
        <w:t>We used a chlorophyll meter to measure c</w:t>
      </w:r>
      <w:r w:rsidR="00961956" w:rsidRPr="00BA3DCD">
        <w:rPr>
          <w:rFonts w:ascii="Times New Roman" w:hAnsi="Times New Roman" w:cs="Times New Roman"/>
          <w:sz w:val="24"/>
          <w:szCs w:val="24"/>
        </w:rPr>
        <w:t xml:space="preserve">hlorophyll </w:t>
      </w:r>
      <w:r w:rsidR="00E7110B" w:rsidRPr="00BA3DCD">
        <w:rPr>
          <w:rFonts w:ascii="Times New Roman" w:hAnsi="Times New Roman" w:cs="Times New Roman"/>
          <w:sz w:val="24"/>
          <w:szCs w:val="24"/>
        </w:rPr>
        <w:t>fluorescence</w:t>
      </w:r>
      <w:r w:rsidR="00A613F7" w:rsidRPr="00BA3DCD">
        <w:rPr>
          <w:rFonts w:ascii="Times New Roman" w:hAnsi="Times New Roman" w:cs="Times New Roman"/>
          <w:sz w:val="24"/>
          <w:szCs w:val="24"/>
        </w:rPr>
        <w:t xml:space="preserve"> stability (CHPL)</w:t>
      </w:r>
      <w:r w:rsidR="00D93E3E" w:rsidRPr="00BA3DCD">
        <w:rPr>
          <w:rFonts w:ascii="Times New Roman" w:hAnsi="Times New Roman" w:cs="Times New Roman"/>
          <w:sz w:val="24"/>
          <w:szCs w:val="24"/>
        </w:rPr>
        <w:t>. T</w:t>
      </w:r>
      <w:r w:rsidR="00E7110B" w:rsidRPr="00BA3DCD">
        <w:rPr>
          <w:rFonts w:ascii="Times New Roman" w:hAnsi="Times New Roman" w:cs="Times New Roman"/>
          <w:sz w:val="24"/>
          <w:szCs w:val="24"/>
        </w:rPr>
        <w:t>wo</w:t>
      </w:r>
      <w:r w:rsidRPr="00BA3DCD">
        <w:rPr>
          <w:rFonts w:ascii="Times New Roman" w:hAnsi="Times New Roman" w:cs="Times New Roman"/>
          <w:sz w:val="24"/>
          <w:szCs w:val="24"/>
        </w:rPr>
        <w:t xml:space="preserve"> </w:t>
      </w:r>
      <w:r w:rsidR="00D93E3E" w:rsidRPr="00BA3DCD">
        <w:rPr>
          <w:rFonts w:ascii="Times New Roman" w:hAnsi="Times New Roman" w:cs="Times New Roman"/>
          <w:sz w:val="24"/>
          <w:szCs w:val="24"/>
        </w:rPr>
        <w:t xml:space="preserve">intact leaves were removed from the middle of the plant. </w:t>
      </w:r>
      <w:r w:rsidR="00E7110B" w:rsidRPr="00BA3DCD">
        <w:rPr>
          <w:rFonts w:ascii="Times New Roman" w:hAnsi="Times New Roman" w:cs="Times New Roman"/>
          <w:sz w:val="24"/>
          <w:szCs w:val="24"/>
        </w:rPr>
        <w:t xml:space="preserve">One leaf was used for the heat treatment and the other was used for the cold treatment. </w:t>
      </w:r>
      <w:r w:rsidR="00E77B30">
        <w:rPr>
          <w:rFonts w:ascii="Times New Roman" w:hAnsi="Times New Roman" w:cs="Times New Roman"/>
          <w:sz w:val="24"/>
          <w:szCs w:val="24"/>
        </w:rPr>
        <w:t>Each leaf was cut in half and o</w:t>
      </w:r>
      <w:r w:rsidR="00D93E3E" w:rsidRPr="00BA3DCD">
        <w:rPr>
          <w:rFonts w:ascii="Times New Roman" w:hAnsi="Times New Roman" w:cs="Times New Roman"/>
          <w:sz w:val="24"/>
          <w:szCs w:val="24"/>
        </w:rPr>
        <w:t xml:space="preserve">ne half was placed in </w:t>
      </w:r>
      <w:r w:rsidR="00D93E3E" w:rsidRPr="00BA3DCD">
        <w:rPr>
          <w:rFonts w:ascii="Times New Roman" w:hAnsi="Times New Roman" w:cs="Times New Roman"/>
          <w:sz w:val="24"/>
          <w:szCs w:val="24"/>
        </w:rPr>
        <w:lastRenderedPageBreak/>
        <w:t>the treatment</w:t>
      </w:r>
      <w:r w:rsidR="00E77B30">
        <w:rPr>
          <w:rFonts w:ascii="Times New Roman" w:hAnsi="Times New Roman" w:cs="Times New Roman"/>
          <w:sz w:val="24"/>
          <w:szCs w:val="24"/>
        </w:rPr>
        <w:t xml:space="preserve"> temperature</w:t>
      </w:r>
      <w:r w:rsidR="00D93E3E" w:rsidRPr="00BA3DCD">
        <w:rPr>
          <w:rFonts w:ascii="Times New Roman" w:hAnsi="Times New Roman" w:cs="Times New Roman"/>
          <w:sz w:val="24"/>
          <w:szCs w:val="24"/>
        </w:rPr>
        <w:t xml:space="preserve"> and the other half was placed in the control of room temperature. </w:t>
      </w:r>
      <w:r w:rsidR="00605F41" w:rsidRPr="00BA3DCD">
        <w:rPr>
          <w:rFonts w:ascii="Times New Roman" w:hAnsi="Times New Roman" w:cs="Times New Roman"/>
          <w:sz w:val="24"/>
          <w:szCs w:val="24"/>
        </w:rPr>
        <w:t xml:space="preserve">The </w:t>
      </w:r>
      <w:r w:rsidR="00A613F7" w:rsidRPr="00BA3DCD">
        <w:rPr>
          <w:rFonts w:ascii="Times New Roman" w:hAnsi="Times New Roman" w:cs="Times New Roman"/>
          <w:sz w:val="24"/>
          <w:szCs w:val="24"/>
        </w:rPr>
        <w:t>CHPL was</w:t>
      </w:r>
      <w:r w:rsidR="00605F41" w:rsidRPr="00BA3DCD">
        <w:rPr>
          <w:rFonts w:ascii="Times New Roman" w:hAnsi="Times New Roman" w:cs="Times New Roman"/>
          <w:sz w:val="24"/>
          <w:szCs w:val="24"/>
        </w:rPr>
        <w:t xml:space="preserve"> measured for both halves before and after the temperature treatment. </w:t>
      </w:r>
    </w:p>
    <w:p w14:paraId="4DC0EB6F" w14:textId="057258CD" w:rsidR="00961956" w:rsidRPr="00BA3DCD" w:rsidRDefault="00D93E3E">
      <w:pPr>
        <w:rPr>
          <w:rFonts w:ascii="Times New Roman" w:hAnsi="Times New Roman" w:cs="Times New Roman"/>
          <w:sz w:val="24"/>
          <w:szCs w:val="24"/>
        </w:rPr>
      </w:pPr>
      <w:r w:rsidRPr="00BA3DCD">
        <w:rPr>
          <w:rFonts w:ascii="Times New Roman" w:hAnsi="Times New Roman" w:cs="Times New Roman"/>
          <w:sz w:val="24"/>
          <w:szCs w:val="24"/>
        </w:rPr>
        <w:t>The high temperature treatment was 60°C</w:t>
      </w:r>
      <w:r w:rsidR="00E7110B" w:rsidRPr="00BA3DCD">
        <w:rPr>
          <w:rFonts w:ascii="Times New Roman" w:hAnsi="Times New Roman" w:cs="Times New Roman"/>
          <w:sz w:val="24"/>
          <w:szCs w:val="24"/>
        </w:rPr>
        <w:t xml:space="preserve"> for 1 hour. The leaf halves in the cold treatment were subjected to 4°C for 1 hour followed by 1 hour in -18°C</w:t>
      </w:r>
      <w:r w:rsidR="00605F41" w:rsidRPr="00BA3DCD">
        <w:rPr>
          <w:rFonts w:ascii="Times New Roman" w:hAnsi="Times New Roman" w:cs="Times New Roman"/>
          <w:sz w:val="24"/>
          <w:szCs w:val="24"/>
        </w:rPr>
        <w:t>. The leaf halves were moved to room temperature for two hours prior to the second cold treatment measurement.</w:t>
      </w:r>
      <w:r w:rsidR="00E7110B" w:rsidRPr="00BA3DCD">
        <w:rPr>
          <w:rFonts w:ascii="Times New Roman" w:hAnsi="Times New Roman" w:cs="Times New Roman"/>
          <w:sz w:val="24"/>
          <w:szCs w:val="24"/>
        </w:rPr>
        <w:t xml:space="preserve"> </w:t>
      </w:r>
      <w:r w:rsidR="00605F41" w:rsidRPr="00BA3DCD">
        <w:rPr>
          <w:rFonts w:ascii="Times New Roman" w:hAnsi="Times New Roman" w:cs="Times New Roman"/>
          <w:sz w:val="24"/>
          <w:szCs w:val="24"/>
        </w:rPr>
        <w:t>Leaves in all treatments were kept in complete darkness.</w:t>
      </w:r>
    </w:p>
    <w:p w14:paraId="0EC55F75" w14:textId="114D1486" w:rsidR="007C3117" w:rsidRPr="00BA3DCD" w:rsidRDefault="002871D3">
      <w:pPr>
        <w:rPr>
          <w:rFonts w:ascii="Times New Roman" w:hAnsi="Times New Roman" w:cs="Times New Roman"/>
          <w:sz w:val="24"/>
          <w:szCs w:val="24"/>
        </w:rPr>
      </w:pPr>
      <w:r w:rsidRPr="00BA3DCD">
        <w:rPr>
          <w:rFonts w:ascii="Times New Roman" w:hAnsi="Times New Roman" w:cs="Times New Roman"/>
          <w:sz w:val="24"/>
          <w:szCs w:val="24"/>
        </w:rPr>
        <w:t xml:space="preserve">The </w:t>
      </w:r>
      <w:r w:rsidR="00A613F7" w:rsidRPr="00BA3DCD">
        <w:rPr>
          <w:rFonts w:ascii="Times New Roman" w:hAnsi="Times New Roman" w:cs="Times New Roman"/>
          <w:sz w:val="24"/>
          <w:szCs w:val="24"/>
        </w:rPr>
        <w:t>CHPL</w:t>
      </w:r>
      <w:r w:rsidRPr="00BA3DCD">
        <w:rPr>
          <w:rFonts w:ascii="Times New Roman" w:hAnsi="Times New Roman" w:cs="Times New Roman"/>
          <w:sz w:val="24"/>
          <w:szCs w:val="24"/>
        </w:rPr>
        <w:t xml:space="preserve"> value was calculated as the</w:t>
      </w:r>
      <w:r w:rsidR="007C3117" w:rsidRPr="00BA3DCD">
        <w:rPr>
          <w:rFonts w:ascii="Times New Roman" w:hAnsi="Times New Roman" w:cs="Times New Roman"/>
          <w:sz w:val="24"/>
          <w:szCs w:val="24"/>
        </w:rPr>
        <w:t xml:space="preserve"> </w:t>
      </w:r>
      <w:commentRangeStart w:id="153"/>
      <w:r w:rsidR="007C3117" w:rsidRPr="00BA3DCD">
        <w:rPr>
          <w:rFonts w:ascii="Times New Roman" w:hAnsi="Times New Roman" w:cs="Times New Roman"/>
          <w:sz w:val="24"/>
          <w:szCs w:val="24"/>
        </w:rPr>
        <w:t xml:space="preserve">inverse </w:t>
      </w:r>
      <w:commentRangeEnd w:id="153"/>
      <w:r w:rsidR="002B5B0B">
        <w:rPr>
          <w:rStyle w:val="CommentReference"/>
        </w:rPr>
        <w:commentReference w:id="153"/>
      </w:r>
      <w:r w:rsidR="007C3117" w:rsidRPr="00BA3DCD">
        <w:rPr>
          <w:rFonts w:ascii="Times New Roman" w:hAnsi="Times New Roman" w:cs="Times New Roman"/>
          <w:sz w:val="24"/>
          <w:szCs w:val="24"/>
        </w:rPr>
        <w:t>of the proportion of treatment final to treatment initial divided by the proportion of the control final to control initial.</w:t>
      </w:r>
      <w:r w:rsidR="002B5B0B">
        <w:rPr>
          <w:rFonts w:ascii="Times New Roman" w:hAnsi="Times New Roman" w:cs="Times New Roman"/>
          <w:sz w:val="24"/>
          <w:szCs w:val="24"/>
        </w:rPr>
        <w:t xml:space="preserve"> Thus, larger values indicate </w:t>
      </w:r>
    </w:p>
    <w:p w14:paraId="31861503" w14:textId="5D56D5EC" w:rsidR="007C3117" w:rsidRPr="00BA3DCD" w:rsidRDefault="00A613F7" w:rsidP="00A613F7">
      <w:pPr>
        <w:jc w:val="center"/>
        <w:rPr>
          <w:rFonts w:ascii="Times New Roman" w:hAnsi="Times New Roman" w:cs="Times New Roman"/>
          <w:sz w:val="24"/>
          <w:szCs w:val="24"/>
        </w:rPr>
      </w:pPr>
      <w:commentRangeStart w:id="154"/>
      <m:oMathPara>
        <m:oMath>
          <m:r>
            <w:rPr>
              <w:rFonts w:ascii="Cambria Math" w:eastAsiaTheme="minorEastAsia" w:hAnsi="Cambria Math" w:cs="Times New Roman"/>
              <w:sz w:val="24"/>
              <w:szCs w:val="24"/>
            </w:rPr>
            <m:t>CHPL= 1-</m:t>
          </m:r>
          <m:f>
            <m:fPr>
              <m:ctrlPr>
                <w:rPr>
                  <w:rFonts w:ascii="Cambria Math" w:hAnsi="Cambria Math" w:cs="Times New Roman"/>
                  <w:i/>
                  <w:sz w:val="24"/>
                  <w:szCs w:val="24"/>
                </w:rPr>
              </m:ctrlPr>
            </m:fPr>
            <m:num>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initial</m:t>
                      </m:r>
                    </m:sub>
                  </m:sSub>
                </m:den>
              </m:f>
            </m:num>
            <m:den>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initial</m:t>
                      </m:r>
                    </m:sub>
                  </m:sSub>
                </m:den>
              </m:f>
            </m:den>
          </m:f>
          <w:commentRangeEnd w:id="154"/>
          <m:r>
            <m:rPr>
              <m:sty m:val="p"/>
            </m:rPr>
            <w:rPr>
              <w:rStyle w:val="CommentReference"/>
            </w:rPr>
            <w:commentReference w:id="154"/>
          </m:r>
        </m:oMath>
      </m:oMathPara>
    </w:p>
    <w:p w14:paraId="233FD668" w14:textId="692457E5" w:rsidR="00961956" w:rsidRPr="00296C7B" w:rsidRDefault="00961956">
      <w:pPr>
        <w:rPr>
          <w:rFonts w:ascii="Times New Roman" w:hAnsi="Times New Roman" w:cs="Times New Roman"/>
          <w:bCs/>
          <w:iCs/>
          <w:sz w:val="24"/>
          <w:szCs w:val="24"/>
          <w:u w:val="single"/>
          <w:rPrChange w:id="155" w:author="Steven Travers" w:date="2022-05-20T15:28:00Z">
            <w:rPr>
              <w:rFonts w:ascii="Times New Roman" w:hAnsi="Times New Roman" w:cs="Times New Roman"/>
              <w:b/>
              <w:bCs/>
              <w:i/>
              <w:iCs/>
              <w:sz w:val="24"/>
              <w:szCs w:val="24"/>
            </w:rPr>
          </w:rPrChange>
        </w:rPr>
      </w:pPr>
      <w:r w:rsidRPr="00296C7B">
        <w:rPr>
          <w:rFonts w:ascii="Times New Roman" w:hAnsi="Times New Roman" w:cs="Times New Roman"/>
          <w:bCs/>
          <w:iCs/>
          <w:sz w:val="24"/>
          <w:szCs w:val="24"/>
          <w:u w:val="single"/>
          <w:rPrChange w:id="156" w:author="Steven Travers" w:date="2022-05-20T15:28:00Z">
            <w:rPr>
              <w:rFonts w:ascii="Times New Roman" w:hAnsi="Times New Roman" w:cs="Times New Roman"/>
              <w:b/>
              <w:bCs/>
              <w:i/>
              <w:iCs/>
              <w:sz w:val="24"/>
              <w:szCs w:val="24"/>
            </w:rPr>
          </w:rPrChange>
        </w:rPr>
        <w:t>Cell Membrane Stability</w:t>
      </w:r>
    </w:p>
    <w:p w14:paraId="6890B5E9" w14:textId="54434139" w:rsidR="00961956" w:rsidRPr="00BA3DCD" w:rsidRDefault="005F0E4D">
      <w:pPr>
        <w:rPr>
          <w:rFonts w:ascii="Times New Roman" w:hAnsi="Times New Roman" w:cs="Times New Roman"/>
          <w:sz w:val="24"/>
          <w:szCs w:val="24"/>
        </w:rPr>
      </w:pPr>
      <w:r w:rsidRPr="00BA3DCD">
        <w:rPr>
          <w:rFonts w:ascii="Times New Roman" w:hAnsi="Times New Roman" w:cs="Times New Roman"/>
          <w:sz w:val="24"/>
          <w:szCs w:val="24"/>
        </w:rPr>
        <w:t>We used a handheld conductivity meter to measure cell membrane stability</w:t>
      </w:r>
      <w:r w:rsidR="00ED6E7D">
        <w:rPr>
          <w:rFonts w:ascii="Times New Roman" w:hAnsi="Times New Roman" w:cs="Times New Roman"/>
          <w:sz w:val="24"/>
          <w:szCs w:val="24"/>
        </w:rPr>
        <w:t xml:space="preserve"> (CMS)</w:t>
      </w:r>
      <w:r w:rsidRPr="00BA3DCD">
        <w:rPr>
          <w:rFonts w:ascii="Times New Roman" w:hAnsi="Times New Roman" w:cs="Times New Roman"/>
          <w:sz w:val="24"/>
          <w:szCs w:val="24"/>
        </w:rPr>
        <w:t xml:space="preserve"> after </w:t>
      </w:r>
      <w:r w:rsidR="00CE26B4" w:rsidRPr="00BA3DCD">
        <w:rPr>
          <w:rFonts w:ascii="Times New Roman" w:hAnsi="Times New Roman" w:cs="Times New Roman"/>
          <w:sz w:val="24"/>
          <w:szCs w:val="24"/>
        </w:rPr>
        <w:t>a</w:t>
      </w:r>
      <w:r w:rsidRPr="00BA3DCD">
        <w:rPr>
          <w:rFonts w:ascii="Times New Roman" w:hAnsi="Times New Roman" w:cs="Times New Roman"/>
          <w:sz w:val="24"/>
          <w:szCs w:val="24"/>
        </w:rPr>
        <w:t xml:space="preserve"> temperature </w:t>
      </w:r>
      <w:commentRangeStart w:id="157"/>
      <w:r w:rsidRPr="00BA3DCD">
        <w:rPr>
          <w:rFonts w:ascii="Times New Roman" w:hAnsi="Times New Roman" w:cs="Times New Roman"/>
          <w:sz w:val="24"/>
          <w:szCs w:val="24"/>
        </w:rPr>
        <w:t>treatment</w:t>
      </w:r>
      <w:commentRangeEnd w:id="157"/>
      <w:r w:rsidR="00164B24">
        <w:rPr>
          <w:rStyle w:val="CommentReference"/>
        </w:rPr>
        <w:commentReference w:id="157"/>
      </w:r>
      <w:r w:rsidRPr="00BA3DCD">
        <w:rPr>
          <w:rFonts w:ascii="Times New Roman" w:hAnsi="Times New Roman" w:cs="Times New Roman"/>
          <w:sz w:val="24"/>
          <w:szCs w:val="24"/>
        </w:rPr>
        <w:t xml:space="preserve">. Two large, intact leaves were removed from the middle of </w:t>
      </w:r>
      <w:r w:rsidR="00296C7B">
        <w:rPr>
          <w:rFonts w:ascii="Times New Roman" w:hAnsi="Times New Roman" w:cs="Times New Roman"/>
          <w:sz w:val="24"/>
          <w:szCs w:val="24"/>
        </w:rPr>
        <w:t>a</w:t>
      </w:r>
      <w:r w:rsidR="00296C7B" w:rsidRPr="00BA3DCD">
        <w:rPr>
          <w:rFonts w:ascii="Times New Roman" w:hAnsi="Times New Roman" w:cs="Times New Roman"/>
          <w:sz w:val="24"/>
          <w:szCs w:val="24"/>
        </w:rPr>
        <w:t xml:space="preserve"> </w:t>
      </w:r>
      <w:r w:rsidRPr="00BA3DCD">
        <w:rPr>
          <w:rFonts w:ascii="Times New Roman" w:hAnsi="Times New Roman" w:cs="Times New Roman"/>
          <w:sz w:val="24"/>
          <w:szCs w:val="24"/>
        </w:rPr>
        <w:t>plant</w:t>
      </w:r>
      <w:r w:rsidR="00164B24">
        <w:rPr>
          <w:rFonts w:ascii="Times New Roman" w:hAnsi="Times New Roman" w:cs="Times New Roman"/>
          <w:sz w:val="24"/>
          <w:szCs w:val="24"/>
        </w:rPr>
        <w:t xml:space="preserve"> and rinsed with </w:t>
      </w:r>
      <w:r w:rsidR="00164B24" w:rsidRPr="00BA3DCD">
        <w:rPr>
          <w:rFonts w:ascii="Times New Roman" w:hAnsi="Times New Roman" w:cs="Times New Roman"/>
          <w:sz w:val="24"/>
          <w:szCs w:val="24"/>
        </w:rPr>
        <w:t xml:space="preserve">deionized </w:t>
      </w:r>
      <w:r w:rsidR="00164B24">
        <w:rPr>
          <w:rFonts w:ascii="Times New Roman" w:hAnsi="Times New Roman" w:cs="Times New Roman"/>
          <w:sz w:val="24"/>
          <w:szCs w:val="24"/>
        </w:rPr>
        <w:t>water</w:t>
      </w:r>
      <w:r w:rsidR="00986C31" w:rsidRPr="00BA3DCD">
        <w:rPr>
          <w:rFonts w:ascii="Times New Roman" w:hAnsi="Times New Roman" w:cs="Times New Roman"/>
          <w:sz w:val="24"/>
          <w:szCs w:val="24"/>
        </w:rPr>
        <w:t xml:space="preserve">. One leaf was used for the high temperature treatment and the second leaf was used for the cold temperature treatment. </w:t>
      </w:r>
      <w:r w:rsidR="00164B24">
        <w:rPr>
          <w:rFonts w:ascii="Times New Roman" w:hAnsi="Times New Roman" w:cs="Times New Roman"/>
          <w:sz w:val="24"/>
          <w:szCs w:val="24"/>
        </w:rPr>
        <w:t>Twenty leaf rounds were punched from each leaf with a hole puncher.</w:t>
      </w:r>
      <w:r w:rsidR="00164B24" w:rsidRPr="00BA3DCD">
        <w:rPr>
          <w:rFonts w:ascii="Times New Roman" w:hAnsi="Times New Roman" w:cs="Times New Roman"/>
          <w:sz w:val="24"/>
          <w:szCs w:val="24"/>
        </w:rPr>
        <w:t xml:space="preserve"> </w:t>
      </w:r>
      <w:r w:rsidR="00986C31" w:rsidRPr="00BA3DCD">
        <w:rPr>
          <w:rFonts w:ascii="Times New Roman" w:hAnsi="Times New Roman" w:cs="Times New Roman"/>
          <w:sz w:val="24"/>
          <w:szCs w:val="24"/>
        </w:rPr>
        <w:t>Ten of the 20 leaf rounds were placed in a test tube for the temperature treatment</w:t>
      </w:r>
      <w:r w:rsidR="00164B24">
        <w:rPr>
          <w:rFonts w:ascii="Times New Roman" w:hAnsi="Times New Roman" w:cs="Times New Roman"/>
          <w:sz w:val="24"/>
          <w:szCs w:val="24"/>
        </w:rPr>
        <w:t xml:space="preserve"> (high or low)</w:t>
      </w:r>
      <w:r w:rsidR="00986C31" w:rsidRPr="00BA3DCD">
        <w:rPr>
          <w:rFonts w:ascii="Times New Roman" w:hAnsi="Times New Roman" w:cs="Times New Roman"/>
          <w:sz w:val="24"/>
          <w:szCs w:val="24"/>
        </w:rPr>
        <w:t xml:space="preserve"> and 10 were placed in a test tube for the control treatment. </w:t>
      </w:r>
    </w:p>
    <w:p w14:paraId="4C7196C4" w14:textId="37977CA5"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Prior to the high temperature treatment, 10 mL of deionized water was added to the control and temperature treatment test tubes. </w:t>
      </w:r>
      <w:r w:rsidR="00986C31" w:rsidRPr="00BA3DCD">
        <w:rPr>
          <w:rFonts w:ascii="Times New Roman" w:hAnsi="Times New Roman" w:cs="Times New Roman"/>
          <w:sz w:val="24"/>
          <w:szCs w:val="24"/>
        </w:rPr>
        <w:t xml:space="preserve">The high temperature treatment </w:t>
      </w:r>
      <w:r w:rsidR="00CE26B4" w:rsidRPr="00BA3DCD">
        <w:rPr>
          <w:rFonts w:ascii="Times New Roman" w:hAnsi="Times New Roman" w:cs="Times New Roman"/>
          <w:sz w:val="24"/>
          <w:szCs w:val="24"/>
        </w:rPr>
        <w:t xml:space="preserve">test tubes were placed in a water bath at 55°C for 20 minutes, while the control test tubes were left at room temperature. Both </w:t>
      </w:r>
      <w:r w:rsidR="00164B24">
        <w:rPr>
          <w:rFonts w:ascii="Times New Roman" w:hAnsi="Times New Roman" w:cs="Times New Roman"/>
          <w:sz w:val="24"/>
          <w:szCs w:val="24"/>
        </w:rPr>
        <w:t>tubes</w:t>
      </w:r>
      <w:r w:rsidR="00164B24" w:rsidRPr="00BA3DCD">
        <w:rPr>
          <w:rFonts w:ascii="Times New Roman" w:hAnsi="Times New Roman" w:cs="Times New Roman"/>
          <w:sz w:val="24"/>
          <w:szCs w:val="24"/>
        </w:rPr>
        <w:t xml:space="preserve"> </w:t>
      </w:r>
      <w:r w:rsidR="00CE26B4" w:rsidRPr="00BA3DCD">
        <w:rPr>
          <w:rFonts w:ascii="Times New Roman" w:hAnsi="Times New Roman" w:cs="Times New Roman"/>
          <w:sz w:val="24"/>
          <w:szCs w:val="24"/>
        </w:rPr>
        <w:t xml:space="preserve">were moved to room temperature for 10 minutes prior to the first conductivity measurement. </w:t>
      </w:r>
    </w:p>
    <w:p w14:paraId="62800FE9" w14:textId="648E6462" w:rsidR="00986C31" w:rsidRPr="00BA3DCD" w:rsidRDefault="00CE26B4">
      <w:pPr>
        <w:rPr>
          <w:rFonts w:ascii="Times New Roman" w:hAnsi="Times New Roman" w:cs="Times New Roman"/>
          <w:sz w:val="24"/>
          <w:szCs w:val="24"/>
        </w:rPr>
      </w:pPr>
      <w:r w:rsidRPr="00BA3DCD">
        <w:rPr>
          <w:rFonts w:ascii="Times New Roman" w:hAnsi="Times New Roman" w:cs="Times New Roman"/>
          <w:sz w:val="24"/>
          <w:szCs w:val="24"/>
        </w:rPr>
        <w:t xml:space="preserve">The low temperature treatment test tubes were placed at 10°C for 24 hours followed by 24 hours at 4°C to acclimate the leaf rounds to cooler temperatures. The </w:t>
      </w:r>
      <w:r w:rsidR="00164B24">
        <w:rPr>
          <w:rFonts w:ascii="Times New Roman" w:hAnsi="Times New Roman" w:cs="Times New Roman"/>
          <w:sz w:val="24"/>
          <w:szCs w:val="24"/>
        </w:rPr>
        <w:t>treatment</w:t>
      </w:r>
      <w:r w:rsidR="00164B24" w:rsidRPr="00BA3DCD">
        <w:rPr>
          <w:rFonts w:ascii="Times New Roman" w:hAnsi="Times New Roman" w:cs="Times New Roman"/>
          <w:sz w:val="24"/>
          <w:szCs w:val="24"/>
        </w:rPr>
        <w:t xml:space="preserve"> </w:t>
      </w:r>
      <w:r w:rsidRPr="00BA3DCD">
        <w:rPr>
          <w:rFonts w:ascii="Times New Roman" w:hAnsi="Times New Roman" w:cs="Times New Roman"/>
          <w:sz w:val="24"/>
          <w:szCs w:val="24"/>
        </w:rPr>
        <w:t>tubes were then placed at -18°C for 1 hour</w:t>
      </w:r>
      <w:r w:rsidR="00E944A5" w:rsidRPr="00BA3DCD">
        <w:rPr>
          <w:rFonts w:ascii="Times New Roman" w:hAnsi="Times New Roman" w:cs="Times New Roman"/>
          <w:sz w:val="24"/>
          <w:szCs w:val="24"/>
        </w:rPr>
        <w:t xml:space="preserve">. The control treatment test tubes remained at room temperature. </w:t>
      </w:r>
      <w:commentRangeStart w:id="158"/>
      <w:r w:rsidR="00DC2A54" w:rsidRPr="00BA3DCD">
        <w:rPr>
          <w:rFonts w:ascii="Times New Roman" w:hAnsi="Times New Roman" w:cs="Times New Roman"/>
          <w:sz w:val="24"/>
          <w:szCs w:val="24"/>
        </w:rPr>
        <w:t>1</w:t>
      </w:r>
      <w:r w:rsidR="00E944A5" w:rsidRPr="00BA3DCD">
        <w:rPr>
          <w:rFonts w:ascii="Times New Roman" w:hAnsi="Times New Roman" w:cs="Times New Roman"/>
          <w:sz w:val="24"/>
          <w:szCs w:val="24"/>
        </w:rPr>
        <w:t>0</w:t>
      </w:r>
      <w:commentRangeEnd w:id="158"/>
      <w:r w:rsidR="00164B24">
        <w:rPr>
          <w:rStyle w:val="CommentReference"/>
        </w:rPr>
        <w:commentReference w:id="158"/>
      </w:r>
      <w:r w:rsidR="00E944A5" w:rsidRPr="00BA3DCD">
        <w:rPr>
          <w:rFonts w:ascii="Times New Roman" w:hAnsi="Times New Roman" w:cs="Times New Roman"/>
          <w:sz w:val="24"/>
          <w:szCs w:val="24"/>
        </w:rPr>
        <w:t xml:space="preserve"> mL of deionized water </w:t>
      </w:r>
      <w:proofErr w:type="gramStart"/>
      <w:r w:rsidR="00DC2A54" w:rsidRPr="00BA3DCD">
        <w:rPr>
          <w:rFonts w:ascii="Times New Roman" w:hAnsi="Times New Roman" w:cs="Times New Roman"/>
          <w:sz w:val="24"/>
          <w:szCs w:val="24"/>
        </w:rPr>
        <w:t>were</w:t>
      </w:r>
      <w:proofErr w:type="gramEnd"/>
      <w:r w:rsidR="00E944A5" w:rsidRPr="00BA3DCD">
        <w:rPr>
          <w:rFonts w:ascii="Times New Roman" w:hAnsi="Times New Roman" w:cs="Times New Roman"/>
          <w:sz w:val="24"/>
          <w:szCs w:val="24"/>
        </w:rPr>
        <w:t xml:space="preserve"> added to </w:t>
      </w:r>
      <w:r w:rsidR="00DC2A54" w:rsidRPr="00BA3DCD">
        <w:rPr>
          <w:rFonts w:ascii="Times New Roman" w:hAnsi="Times New Roman" w:cs="Times New Roman"/>
          <w:sz w:val="24"/>
          <w:szCs w:val="24"/>
        </w:rPr>
        <w:t xml:space="preserve">all test tubes in both </w:t>
      </w:r>
      <w:commentRangeStart w:id="159"/>
      <w:r w:rsidR="00DC2A54" w:rsidRPr="00BA3DCD">
        <w:rPr>
          <w:rFonts w:ascii="Times New Roman" w:hAnsi="Times New Roman" w:cs="Times New Roman"/>
          <w:sz w:val="24"/>
          <w:szCs w:val="24"/>
        </w:rPr>
        <w:t>treatment</w:t>
      </w:r>
      <w:r w:rsidR="00E944A5" w:rsidRPr="00BA3DCD">
        <w:rPr>
          <w:rFonts w:ascii="Times New Roman" w:hAnsi="Times New Roman" w:cs="Times New Roman"/>
          <w:sz w:val="24"/>
          <w:szCs w:val="24"/>
        </w:rPr>
        <w:t xml:space="preserve"> </w:t>
      </w:r>
      <w:commentRangeEnd w:id="159"/>
      <w:r w:rsidR="00164B24">
        <w:rPr>
          <w:rStyle w:val="CommentReference"/>
        </w:rPr>
        <w:commentReference w:id="159"/>
      </w:r>
      <w:commentRangeStart w:id="160"/>
      <w:r w:rsidR="00E944A5" w:rsidRPr="00BA3DCD">
        <w:rPr>
          <w:rFonts w:ascii="Times New Roman" w:hAnsi="Times New Roman" w:cs="Times New Roman"/>
          <w:sz w:val="24"/>
          <w:szCs w:val="24"/>
        </w:rPr>
        <w:t>and</w:t>
      </w:r>
      <w:commentRangeEnd w:id="160"/>
      <w:r w:rsidR="00164B24">
        <w:rPr>
          <w:rStyle w:val="CommentReference"/>
        </w:rPr>
        <w:commentReference w:id="160"/>
      </w:r>
      <w:r w:rsidR="00E944A5" w:rsidRPr="00BA3DCD">
        <w:rPr>
          <w:rFonts w:ascii="Times New Roman" w:hAnsi="Times New Roman" w:cs="Times New Roman"/>
          <w:sz w:val="24"/>
          <w:szCs w:val="24"/>
        </w:rPr>
        <w:t xml:space="preserve"> </w:t>
      </w:r>
      <w:r w:rsidR="00DC2A54" w:rsidRPr="00BA3DCD">
        <w:rPr>
          <w:rFonts w:ascii="Times New Roman" w:hAnsi="Times New Roman" w:cs="Times New Roman"/>
          <w:sz w:val="24"/>
          <w:szCs w:val="24"/>
        </w:rPr>
        <w:t>were placed</w:t>
      </w:r>
      <w:r w:rsidR="00E944A5" w:rsidRPr="00BA3DCD">
        <w:rPr>
          <w:rFonts w:ascii="Times New Roman" w:hAnsi="Times New Roman" w:cs="Times New Roman"/>
          <w:sz w:val="24"/>
          <w:szCs w:val="24"/>
        </w:rPr>
        <w:t xml:space="preserve"> at room temperature for 1 hour prior to the first conductivity measurement. </w:t>
      </w:r>
    </w:p>
    <w:p w14:paraId="237D6CD7" w14:textId="440C4D26"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All treatments groups were subjected to </w:t>
      </w:r>
      <w:r w:rsidR="00DC2A54" w:rsidRPr="00BA3DCD">
        <w:rPr>
          <w:rFonts w:ascii="Times New Roman" w:hAnsi="Times New Roman" w:cs="Times New Roman"/>
          <w:sz w:val="24"/>
          <w:szCs w:val="24"/>
        </w:rPr>
        <w:t>a maximum damage treatment after the first conductivity measurements</w:t>
      </w:r>
      <w:r w:rsidR="00164B24">
        <w:rPr>
          <w:rFonts w:ascii="Times New Roman" w:hAnsi="Times New Roman" w:cs="Times New Roman"/>
          <w:sz w:val="24"/>
          <w:szCs w:val="24"/>
        </w:rPr>
        <w:t xml:space="preserve"> to control for absolute amounts of leaf material</w:t>
      </w:r>
      <w:r w:rsidR="00DC2A54" w:rsidRPr="00BA3DCD">
        <w:rPr>
          <w:rFonts w:ascii="Times New Roman" w:hAnsi="Times New Roman" w:cs="Times New Roman"/>
          <w:sz w:val="24"/>
          <w:szCs w:val="24"/>
        </w:rPr>
        <w:t xml:space="preserve">. </w:t>
      </w:r>
      <w:r w:rsidR="00164B24">
        <w:rPr>
          <w:rFonts w:ascii="Times New Roman" w:hAnsi="Times New Roman" w:cs="Times New Roman"/>
          <w:sz w:val="24"/>
          <w:szCs w:val="24"/>
        </w:rPr>
        <w:t>All</w:t>
      </w:r>
      <w:r w:rsidR="00164B24" w:rsidRPr="00BA3DCD">
        <w:rPr>
          <w:rFonts w:ascii="Times New Roman" w:hAnsi="Times New Roman" w:cs="Times New Roman"/>
          <w:sz w:val="24"/>
          <w:szCs w:val="24"/>
        </w:rPr>
        <w:t xml:space="preserve"> </w:t>
      </w:r>
      <w:r w:rsidR="00DC2A54" w:rsidRPr="00BA3DCD">
        <w:rPr>
          <w:rFonts w:ascii="Times New Roman" w:hAnsi="Times New Roman" w:cs="Times New Roman"/>
          <w:sz w:val="24"/>
          <w:szCs w:val="24"/>
        </w:rPr>
        <w:t>test tubes were placed in a water bath at 98°C for 1 hour and then left to cool at room temperature for 15 minutes before the second conductivity measurement.</w:t>
      </w:r>
    </w:p>
    <w:p w14:paraId="618B8FDE" w14:textId="7C480435" w:rsidR="00805A8E" w:rsidRPr="00BA3DCD" w:rsidRDefault="00805A8E">
      <w:pPr>
        <w:rPr>
          <w:rFonts w:ascii="Times New Roman" w:hAnsi="Times New Roman" w:cs="Times New Roman"/>
          <w:sz w:val="24"/>
          <w:szCs w:val="24"/>
        </w:rPr>
      </w:pPr>
      <w:r w:rsidRPr="00BA3DCD">
        <w:rPr>
          <w:rFonts w:ascii="Times New Roman" w:hAnsi="Times New Roman" w:cs="Times New Roman"/>
          <w:sz w:val="24"/>
          <w:szCs w:val="24"/>
        </w:rPr>
        <w:t xml:space="preserve">The </w:t>
      </w:r>
      <w:r w:rsidR="002871D3" w:rsidRPr="00BA3DCD">
        <w:rPr>
          <w:rFonts w:ascii="Times New Roman" w:hAnsi="Times New Roman" w:cs="Times New Roman"/>
          <w:sz w:val="24"/>
          <w:szCs w:val="24"/>
        </w:rPr>
        <w:t>cell membrane stability value</w:t>
      </w:r>
      <w:r w:rsidRPr="00BA3DCD">
        <w:rPr>
          <w:rFonts w:ascii="Times New Roman" w:hAnsi="Times New Roman" w:cs="Times New Roman"/>
          <w:sz w:val="24"/>
          <w:szCs w:val="24"/>
        </w:rPr>
        <w:t xml:space="preserve"> </w:t>
      </w:r>
      <w:r w:rsidR="00164B24">
        <w:rPr>
          <w:rFonts w:ascii="Times New Roman" w:hAnsi="Times New Roman" w:cs="Times New Roman"/>
          <w:sz w:val="24"/>
          <w:szCs w:val="24"/>
        </w:rPr>
        <w:t xml:space="preserve">(CMS) </w:t>
      </w:r>
      <w:r w:rsidRPr="00BA3DCD">
        <w:rPr>
          <w:rFonts w:ascii="Times New Roman" w:hAnsi="Times New Roman" w:cs="Times New Roman"/>
          <w:sz w:val="24"/>
          <w:szCs w:val="24"/>
        </w:rPr>
        <w:t xml:space="preserve">used for data analysis was </w:t>
      </w:r>
      <w:r w:rsidR="002871D3" w:rsidRPr="00BA3DCD">
        <w:rPr>
          <w:rFonts w:ascii="Times New Roman" w:hAnsi="Times New Roman" w:cs="Times New Roman"/>
          <w:sz w:val="24"/>
          <w:szCs w:val="24"/>
        </w:rPr>
        <w:t>calculated as one minus</w:t>
      </w:r>
      <w:r w:rsidRPr="00BA3DCD">
        <w:rPr>
          <w:rFonts w:ascii="Times New Roman" w:hAnsi="Times New Roman" w:cs="Times New Roman"/>
          <w:sz w:val="24"/>
          <w:szCs w:val="24"/>
        </w:rPr>
        <w:t xml:space="preserve"> the </w:t>
      </w:r>
      <w:r w:rsidR="002871D3" w:rsidRPr="00BA3DCD">
        <w:rPr>
          <w:rFonts w:ascii="Times New Roman" w:hAnsi="Times New Roman" w:cs="Times New Roman"/>
          <w:sz w:val="24"/>
          <w:szCs w:val="24"/>
        </w:rPr>
        <w:t xml:space="preserve">proportion of treatment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treatment group maximum divided by one minus the proportion of control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control group maximum conductivity.</w:t>
      </w:r>
      <w:r w:rsidR="00164B24">
        <w:rPr>
          <w:rFonts w:ascii="Times New Roman" w:hAnsi="Times New Roman" w:cs="Times New Roman"/>
          <w:sz w:val="24"/>
          <w:szCs w:val="24"/>
        </w:rPr>
        <w:t xml:space="preserve"> </w:t>
      </w:r>
      <w:proofErr w:type="gramStart"/>
      <w:r w:rsidR="00164B24">
        <w:rPr>
          <w:rFonts w:ascii="Times New Roman" w:hAnsi="Times New Roman" w:cs="Times New Roman"/>
          <w:sz w:val="24"/>
          <w:szCs w:val="24"/>
        </w:rPr>
        <w:t>Thus</w:t>
      </w:r>
      <w:proofErr w:type="gramEnd"/>
      <w:r w:rsidR="00164B24">
        <w:rPr>
          <w:rFonts w:ascii="Times New Roman" w:hAnsi="Times New Roman" w:cs="Times New Roman"/>
          <w:sz w:val="24"/>
          <w:szCs w:val="24"/>
        </w:rPr>
        <w:t xml:space="preserve"> larger values indicate higher tolerance of temperature stress.</w:t>
      </w:r>
    </w:p>
    <w:p w14:paraId="64A985CF" w14:textId="714A26C7" w:rsidR="002871D3"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m:t>CMS</m:t>
          </m:r>
          <m:r>
            <w:rPr>
              <w:rFonts w:ascii="Cambria Math" w:hAnsi="Cambria Math" w:cs="Times New Roman"/>
              <w:sz w:val="24"/>
              <w:szCs w:val="24"/>
            </w:rPr>
            <m:t xml:space="preserve">= </m:t>
          </m:r>
          <m:f>
            <m:fPr>
              <m:ctrlPr>
                <w:rPr>
                  <w:rFonts w:ascii="Cambria Math" w:hAnsi="Cambria Math" w:cs="Times New Roman"/>
                  <w:i/>
                  <w:sz w:val="24"/>
                  <w:szCs w:val="24"/>
                </w:rPr>
              </m:ctrlPr>
            </m:fPr>
            <m:num>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1-(Treatment</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max</m:t>
                      </m:r>
                    </m:sub>
                  </m:sSub>
                  <m:r>
                    <w:rPr>
                      <w:rFonts w:ascii="Cambria Math" w:hAnsi="Cambria Math" w:cs="Times New Roman"/>
                      <w:sz w:val="24"/>
                      <w:szCs w:val="24"/>
                    </w:rPr>
                    <m:t>)</m:t>
                  </m:r>
                </m:den>
              </m:f>
            </m:num>
            <m:den>
              <m:r>
                <w:rPr>
                  <w:rFonts w:ascii="Cambria Math" w:hAnsi="Cambria Math" w:cs="Times New Roman"/>
                  <w:sz w:val="24"/>
                  <w:szCs w:val="24"/>
                </w:rPr>
                <m:t>1-(</m:t>
              </m:r>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max</m:t>
                      </m:r>
                    </m:sub>
                  </m:sSub>
                  <m:r>
                    <w:rPr>
                      <w:rFonts w:ascii="Cambria Math" w:hAnsi="Cambria Math" w:cs="Times New Roman"/>
                      <w:sz w:val="24"/>
                      <w:szCs w:val="24"/>
                    </w:rPr>
                    <m:t>)</m:t>
                  </m:r>
                </m:den>
              </m:f>
            </m:den>
          </m:f>
        </m:oMath>
      </m:oMathPara>
    </w:p>
    <w:p w14:paraId="12AA5458" w14:textId="4334E6F1" w:rsidR="00961956" w:rsidRPr="00C950CE" w:rsidRDefault="00A613F7">
      <w:pPr>
        <w:rPr>
          <w:rFonts w:ascii="Times New Roman" w:hAnsi="Times New Roman" w:cs="Times New Roman"/>
          <w:bCs/>
          <w:iCs/>
          <w:sz w:val="24"/>
          <w:szCs w:val="24"/>
          <w:u w:val="single"/>
          <w:rPrChange w:id="161" w:author="Steven Travers" w:date="2022-05-21T15:35:00Z">
            <w:rPr>
              <w:rFonts w:ascii="Times New Roman" w:hAnsi="Times New Roman" w:cs="Times New Roman"/>
              <w:b/>
              <w:bCs/>
              <w:i/>
              <w:iCs/>
              <w:sz w:val="24"/>
              <w:szCs w:val="24"/>
            </w:rPr>
          </w:rPrChange>
        </w:rPr>
      </w:pPr>
      <w:r w:rsidRPr="00C950CE">
        <w:rPr>
          <w:rFonts w:ascii="Times New Roman" w:hAnsi="Times New Roman" w:cs="Times New Roman"/>
          <w:bCs/>
          <w:iCs/>
          <w:sz w:val="24"/>
          <w:szCs w:val="24"/>
          <w:u w:val="single"/>
          <w:rPrChange w:id="162" w:author="Steven Travers" w:date="2022-05-21T15:35:00Z">
            <w:rPr>
              <w:rFonts w:ascii="Times New Roman" w:hAnsi="Times New Roman" w:cs="Times New Roman"/>
              <w:b/>
              <w:bCs/>
              <w:i/>
              <w:iCs/>
              <w:sz w:val="24"/>
              <w:szCs w:val="24"/>
            </w:rPr>
          </w:rPrChange>
        </w:rPr>
        <w:lastRenderedPageBreak/>
        <w:t xml:space="preserve">Net </w:t>
      </w:r>
      <w:r w:rsidR="00961956" w:rsidRPr="00C950CE">
        <w:rPr>
          <w:rFonts w:ascii="Times New Roman" w:hAnsi="Times New Roman" w:cs="Times New Roman"/>
          <w:bCs/>
          <w:iCs/>
          <w:sz w:val="24"/>
          <w:szCs w:val="24"/>
          <w:u w:val="single"/>
          <w:rPrChange w:id="163" w:author="Steven Travers" w:date="2022-05-21T15:35:00Z">
            <w:rPr>
              <w:rFonts w:ascii="Times New Roman" w:hAnsi="Times New Roman" w:cs="Times New Roman"/>
              <w:b/>
              <w:bCs/>
              <w:i/>
              <w:iCs/>
              <w:sz w:val="24"/>
              <w:szCs w:val="24"/>
            </w:rPr>
          </w:rPrChange>
        </w:rPr>
        <w:t>Photosynthetic Rate</w:t>
      </w:r>
    </w:p>
    <w:p w14:paraId="6BE61DDD" w14:textId="01F3CFFE" w:rsidR="00D21B7C" w:rsidRPr="00BA3DCD" w:rsidRDefault="00DC2A54">
      <w:pPr>
        <w:rPr>
          <w:rFonts w:ascii="Times New Roman" w:hAnsi="Times New Roman" w:cs="Times New Roman"/>
          <w:sz w:val="24"/>
          <w:szCs w:val="24"/>
        </w:rPr>
      </w:pPr>
      <w:r w:rsidRPr="00BA3DCD">
        <w:rPr>
          <w:rFonts w:ascii="Times New Roman" w:hAnsi="Times New Roman" w:cs="Times New Roman"/>
          <w:sz w:val="24"/>
          <w:szCs w:val="24"/>
        </w:rPr>
        <w:t xml:space="preserve">We used a LI-6400 infrared gas analyzer </w:t>
      </w:r>
      <w:r w:rsidR="0010463A" w:rsidRPr="00BA3DCD">
        <w:rPr>
          <w:rFonts w:ascii="Times New Roman" w:hAnsi="Times New Roman" w:cs="Times New Roman"/>
          <w:sz w:val="24"/>
          <w:szCs w:val="24"/>
        </w:rPr>
        <w:t xml:space="preserve">with a red/blue light source </w:t>
      </w:r>
      <w:r w:rsidRPr="00BA3DCD">
        <w:rPr>
          <w:rFonts w:ascii="Times New Roman" w:hAnsi="Times New Roman" w:cs="Times New Roman"/>
          <w:sz w:val="24"/>
          <w:szCs w:val="24"/>
        </w:rPr>
        <w:t xml:space="preserve">to measure photosynthetic rate before and after the temperature treatment. </w:t>
      </w:r>
      <w:r w:rsidR="00D21B7C" w:rsidRPr="00BA3DCD">
        <w:rPr>
          <w:rFonts w:ascii="Times New Roman" w:hAnsi="Times New Roman" w:cs="Times New Roman"/>
          <w:sz w:val="24"/>
          <w:szCs w:val="24"/>
        </w:rPr>
        <w:t xml:space="preserve">The following settings were used for photosynthesis measurements: flow rate 500 </w:t>
      </w:r>
      <w:proofErr w:type="spellStart"/>
      <w:r w:rsidR="00D21B7C" w:rsidRPr="00BA3DCD">
        <w:rPr>
          <w:rFonts w:ascii="Times New Roman" w:hAnsi="Times New Roman" w:cs="Times New Roman"/>
          <w:sz w:val="24"/>
          <w:szCs w:val="24"/>
        </w:rPr>
        <w:t>μmol</w:t>
      </w:r>
      <w:proofErr w:type="spellEnd"/>
      <w:r w:rsidR="00D21B7C" w:rsidRPr="00BA3DCD">
        <w:rPr>
          <w:rFonts w:ascii="Times New Roman" w:hAnsi="Times New Roman" w:cs="Times New Roman"/>
          <w:sz w:val="24"/>
          <w:szCs w:val="24"/>
        </w:rPr>
        <w:t xml:space="preserve"> s</w:t>
      </w:r>
      <w:r w:rsidR="00D21B7C"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reference CO</w:t>
      </w:r>
      <w:r w:rsidR="00D21B7C" w:rsidRPr="00BA3DCD">
        <w:rPr>
          <w:rFonts w:ascii="Times New Roman" w:hAnsi="Times New Roman" w:cs="Times New Roman"/>
          <w:sz w:val="24"/>
          <w:szCs w:val="24"/>
          <w:vertAlign w:val="subscript"/>
        </w:rPr>
        <w:t>2</w:t>
      </w:r>
      <w:r w:rsidR="00D21B7C" w:rsidRPr="00BA3DCD">
        <w:rPr>
          <w:rFonts w:ascii="Times New Roman" w:hAnsi="Times New Roman" w:cs="Times New Roman"/>
          <w:sz w:val="24"/>
          <w:szCs w:val="24"/>
        </w:rPr>
        <w:t xml:space="preserve"> 420</w:t>
      </w:r>
      <w:r w:rsidR="0010463A" w:rsidRPr="00BA3DCD">
        <w:rPr>
          <w:rFonts w:ascii="Times New Roman" w:hAnsi="Times New Roman" w:cs="Times New Roman"/>
          <w:sz w:val="24"/>
          <w:szCs w:val="24"/>
        </w:rPr>
        <w:t xml:space="preserve"> </w:t>
      </w:r>
      <w:proofErr w:type="spellStart"/>
      <w:r w:rsidR="0010463A" w:rsidRPr="00BA3DCD">
        <w:rPr>
          <w:rFonts w:ascii="Times New Roman" w:hAnsi="Times New Roman" w:cs="Times New Roman"/>
          <w:sz w:val="24"/>
          <w:szCs w:val="24"/>
        </w:rPr>
        <w:t>μmol</w:t>
      </w:r>
      <w:proofErr w:type="spellEnd"/>
      <w:r w:rsidR="0010463A" w:rsidRPr="00BA3DCD">
        <w:rPr>
          <w:rFonts w:ascii="Times New Roman" w:hAnsi="Times New Roman" w:cs="Times New Roman"/>
          <w:sz w:val="24"/>
          <w:szCs w:val="24"/>
        </w:rPr>
        <w:t xml:space="preserve"> CO</w:t>
      </w:r>
      <w:r w:rsidR="0010463A" w:rsidRPr="00BA3DCD">
        <w:rPr>
          <w:rFonts w:ascii="Times New Roman" w:hAnsi="Times New Roman" w:cs="Times New Roman"/>
          <w:sz w:val="24"/>
          <w:szCs w:val="24"/>
          <w:vertAlign w:val="subscript"/>
        </w:rPr>
        <w:t>2</w:t>
      </w:r>
      <w:r w:rsidR="0010463A" w:rsidRPr="00BA3DCD">
        <w:rPr>
          <w:rFonts w:ascii="Times New Roman" w:hAnsi="Times New Roman" w:cs="Times New Roman"/>
          <w:sz w:val="24"/>
          <w:szCs w:val="24"/>
        </w:rPr>
        <w:t xml:space="preserve"> mol</w:t>
      </w:r>
      <w:r w:rsidR="0010463A"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xml:space="preserve">, </w:t>
      </w:r>
      <w:r w:rsidR="00A74D0E" w:rsidRPr="00BA3DCD">
        <w:rPr>
          <w:rFonts w:ascii="Times New Roman" w:hAnsi="Times New Roman" w:cs="Times New Roman"/>
          <w:sz w:val="24"/>
          <w:szCs w:val="24"/>
        </w:rPr>
        <w:t>reference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0 mmol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mol</w:t>
      </w:r>
      <w:r w:rsidR="00A74D0E" w:rsidRPr="00BA3DCD">
        <w:rPr>
          <w:rFonts w:ascii="Times New Roman" w:hAnsi="Times New Roman" w:cs="Times New Roman"/>
          <w:sz w:val="24"/>
          <w:szCs w:val="24"/>
          <w:vertAlign w:val="superscript"/>
        </w:rPr>
        <w:t>-1</w:t>
      </w:r>
      <w:r w:rsidR="00A74D0E" w:rsidRPr="00BA3DCD">
        <w:rPr>
          <w:rFonts w:ascii="Times New Roman" w:hAnsi="Times New Roman" w:cs="Times New Roman"/>
          <w:sz w:val="24"/>
          <w:szCs w:val="24"/>
        </w:rPr>
        <w:t xml:space="preserve">, </w:t>
      </w:r>
      <w:proofErr w:type="spellStart"/>
      <w:r w:rsidR="00D21B7C" w:rsidRPr="00BA3DCD">
        <w:rPr>
          <w:rFonts w:ascii="Times New Roman" w:hAnsi="Times New Roman" w:cs="Times New Roman"/>
          <w:sz w:val="24"/>
          <w:szCs w:val="24"/>
        </w:rPr>
        <w:t>P</w:t>
      </w:r>
      <w:r w:rsidR="006806D5" w:rsidRPr="00BA3DCD">
        <w:rPr>
          <w:rFonts w:ascii="Times New Roman" w:hAnsi="Times New Roman" w:cs="Times New Roman"/>
          <w:sz w:val="24"/>
          <w:szCs w:val="24"/>
        </w:rPr>
        <w:t>arIn_μml</w:t>
      </w:r>
      <w:proofErr w:type="spellEnd"/>
      <w:r w:rsidR="00D21B7C" w:rsidRPr="00BA3DCD">
        <w:rPr>
          <w:rFonts w:ascii="Times New Roman" w:hAnsi="Times New Roman" w:cs="Times New Roman"/>
          <w:sz w:val="24"/>
          <w:szCs w:val="24"/>
        </w:rPr>
        <w:t xml:space="preserve"> 400</w:t>
      </w:r>
      <w:r w:rsidR="009F34E8" w:rsidRPr="00BA3DCD">
        <w:rPr>
          <w:rFonts w:ascii="Times New Roman" w:hAnsi="Times New Roman" w:cs="Times New Roman"/>
          <w:sz w:val="24"/>
          <w:szCs w:val="24"/>
        </w:rPr>
        <w:t xml:space="preserve"> </w:t>
      </w:r>
      <w:proofErr w:type="spellStart"/>
      <w:r w:rsidR="001A56F5" w:rsidRPr="00BA3DCD">
        <w:rPr>
          <w:rFonts w:ascii="Times New Roman" w:hAnsi="Times New Roman" w:cs="Times New Roman"/>
          <w:sz w:val="24"/>
          <w:szCs w:val="24"/>
        </w:rPr>
        <w:t>μmol</w:t>
      </w:r>
      <w:proofErr w:type="spellEnd"/>
      <w:r w:rsidR="001A56F5" w:rsidRPr="00BA3DCD">
        <w:rPr>
          <w:rFonts w:ascii="Times New Roman" w:hAnsi="Times New Roman" w:cs="Times New Roman"/>
          <w:sz w:val="24"/>
          <w:szCs w:val="24"/>
        </w:rPr>
        <w:t xml:space="preserve"> m</w:t>
      </w:r>
      <w:r w:rsidR="001A56F5" w:rsidRPr="00BA3DCD">
        <w:rPr>
          <w:rFonts w:ascii="Times New Roman" w:hAnsi="Times New Roman" w:cs="Times New Roman"/>
          <w:sz w:val="24"/>
          <w:szCs w:val="24"/>
          <w:vertAlign w:val="superscript"/>
        </w:rPr>
        <w:t>-2</w:t>
      </w:r>
      <w:r w:rsidR="001A56F5" w:rsidRPr="00BA3DCD">
        <w:rPr>
          <w:rFonts w:ascii="Times New Roman" w:hAnsi="Times New Roman" w:cs="Times New Roman"/>
          <w:sz w:val="24"/>
          <w:szCs w:val="24"/>
        </w:rPr>
        <w:t xml:space="preserve"> s</w:t>
      </w:r>
      <w:r w:rsidR="001A56F5" w:rsidRPr="00BA3DCD">
        <w:rPr>
          <w:rFonts w:ascii="Times New Roman" w:hAnsi="Times New Roman" w:cs="Times New Roman"/>
          <w:sz w:val="24"/>
          <w:szCs w:val="24"/>
          <w:vertAlign w:val="superscript"/>
        </w:rPr>
        <w:t>-1</w:t>
      </w:r>
      <w:r w:rsidR="009F34E8" w:rsidRPr="00BA3DCD">
        <w:rPr>
          <w:rFonts w:ascii="Times New Roman" w:hAnsi="Times New Roman" w:cs="Times New Roman"/>
          <w:sz w:val="24"/>
          <w:szCs w:val="24"/>
        </w:rPr>
        <w:t>.</w:t>
      </w:r>
      <w:r w:rsidR="00D21B7C" w:rsidRPr="00BA3DCD">
        <w:rPr>
          <w:rFonts w:ascii="Times New Roman" w:hAnsi="Times New Roman" w:cs="Times New Roman"/>
          <w:sz w:val="24"/>
          <w:szCs w:val="24"/>
        </w:rPr>
        <w:t xml:space="preserve"> </w:t>
      </w:r>
    </w:p>
    <w:p w14:paraId="7045BA6B" w14:textId="3ECFF2F1" w:rsidR="00961956" w:rsidRPr="00BA3DCD" w:rsidRDefault="00676B63">
      <w:pPr>
        <w:rPr>
          <w:rFonts w:ascii="Times New Roman" w:hAnsi="Times New Roman" w:cs="Times New Roman"/>
          <w:sz w:val="24"/>
          <w:szCs w:val="24"/>
        </w:rPr>
      </w:pPr>
      <w:r w:rsidRPr="00BA3DCD">
        <w:rPr>
          <w:rFonts w:ascii="Times New Roman" w:hAnsi="Times New Roman" w:cs="Times New Roman"/>
          <w:sz w:val="24"/>
          <w:szCs w:val="24"/>
        </w:rPr>
        <w:t xml:space="preserve">The high temperature treatment was 33°C and the low temperature treatment was 10°C. </w:t>
      </w:r>
      <w:proofErr w:type="spellStart"/>
      <w:r w:rsidRPr="00BA3DCD">
        <w:rPr>
          <w:rFonts w:ascii="Times New Roman" w:hAnsi="Times New Roman" w:cs="Times New Roman"/>
          <w:sz w:val="24"/>
          <w:szCs w:val="24"/>
        </w:rPr>
        <w:t>Each</w:t>
      </w:r>
      <w:del w:id="164" w:author="Emma Chandler" w:date="2022-05-23T11:53:00Z">
        <w:r w:rsidRPr="00BA3DCD" w:rsidDel="001024BA">
          <w:rPr>
            <w:rFonts w:ascii="Times New Roman" w:hAnsi="Times New Roman" w:cs="Times New Roman"/>
            <w:sz w:val="24"/>
            <w:szCs w:val="24"/>
          </w:rPr>
          <w:delText xml:space="preserve"> </w:delText>
        </w:r>
      </w:del>
      <w:commentRangeStart w:id="165"/>
      <w:r w:rsidRPr="00BA3DCD">
        <w:rPr>
          <w:rFonts w:ascii="Times New Roman" w:hAnsi="Times New Roman" w:cs="Times New Roman"/>
          <w:sz w:val="24"/>
          <w:szCs w:val="24"/>
        </w:rPr>
        <w:t>ramet</w:t>
      </w:r>
      <w:proofErr w:type="spellEnd"/>
      <w:r w:rsidRPr="00BA3DCD">
        <w:rPr>
          <w:rFonts w:ascii="Times New Roman" w:hAnsi="Times New Roman" w:cs="Times New Roman"/>
          <w:sz w:val="24"/>
          <w:szCs w:val="24"/>
        </w:rPr>
        <w:t xml:space="preserve"> </w:t>
      </w:r>
      <w:commentRangeEnd w:id="165"/>
      <w:r w:rsidR="00C950CE">
        <w:rPr>
          <w:rStyle w:val="CommentReference"/>
        </w:rPr>
        <w:commentReference w:id="165"/>
      </w:r>
      <w:r w:rsidRPr="00BA3DCD">
        <w:rPr>
          <w:rFonts w:ascii="Times New Roman" w:hAnsi="Times New Roman" w:cs="Times New Roman"/>
          <w:sz w:val="24"/>
          <w:szCs w:val="24"/>
        </w:rPr>
        <w:t>was subjected to both treatments with a rest period of one week between the temperature treatments. Ramets A and C were subjected to the high temperature treatment first and ramets B and D were subjected to the low temperature treatment first.</w:t>
      </w:r>
      <w:r w:rsidR="003C25DD" w:rsidRPr="00BA3DCD">
        <w:rPr>
          <w:rFonts w:ascii="Times New Roman" w:hAnsi="Times New Roman" w:cs="Times New Roman"/>
          <w:sz w:val="24"/>
          <w:szCs w:val="24"/>
        </w:rPr>
        <w:t xml:space="preserve"> </w:t>
      </w:r>
      <w:r w:rsidR="00371D45" w:rsidRPr="00BA3DCD">
        <w:rPr>
          <w:rFonts w:ascii="Times New Roman" w:hAnsi="Times New Roman" w:cs="Times New Roman"/>
          <w:sz w:val="24"/>
          <w:szCs w:val="24"/>
        </w:rPr>
        <w:t>The proportion of the</w:t>
      </w:r>
      <w:r w:rsidR="00C950CE">
        <w:rPr>
          <w:rFonts w:ascii="Times New Roman" w:hAnsi="Times New Roman" w:cs="Times New Roman"/>
          <w:sz w:val="24"/>
          <w:szCs w:val="24"/>
        </w:rPr>
        <w:t xml:space="preserve"> photosynthesis</w:t>
      </w:r>
      <w:r w:rsidR="00371D45" w:rsidRPr="00BA3DCD">
        <w:rPr>
          <w:rFonts w:ascii="Times New Roman" w:hAnsi="Times New Roman" w:cs="Times New Roman"/>
          <w:sz w:val="24"/>
          <w:szCs w:val="24"/>
        </w:rPr>
        <w:t xml:space="preserve"> measurement after the treatment to before was </w:t>
      </w:r>
      <w:r w:rsidR="00C950CE">
        <w:rPr>
          <w:rFonts w:ascii="Times New Roman" w:hAnsi="Times New Roman" w:cs="Times New Roman"/>
          <w:sz w:val="24"/>
          <w:szCs w:val="24"/>
        </w:rPr>
        <w:t>calculated as our measure of photosynthesis rate (PS)</w:t>
      </w:r>
      <w:r w:rsidR="00371D45" w:rsidRPr="00BA3DCD">
        <w:rPr>
          <w:rFonts w:ascii="Times New Roman" w:hAnsi="Times New Roman" w:cs="Times New Roman"/>
          <w:sz w:val="24"/>
          <w:szCs w:val="24"/>
        </w:rPr>
        <w:t xml:space="preserve">. Any values below zero and above one </w:t>
      </w:r>
      <w:proofErr w:type="gramStart"/>
      <w:r w:rsidR="00371D45" w:rsidRPr="00BA3DCD">
        <w:rPr>
          <w:rFonts w:ascii="Times New Roman" w:hAnsi="Times New Roman" w:cs="Times New Roman"/>
          <w:sz w:val="24"/>
          <w:szCs w:val="24"/>
        </w:rPr>
        <w:t>were</w:t>
      </w:r>
      <w:proofErr w:type="gramEnd"/>
      <w:r w:rsidR="00371D45" w:rsidRPr="00BA3DCD">
        <w:rPr>
          <w:rFonts w:ascii="Times New Roman" w:hAnsi="Times New Roman" w:cs="Times New Roman"/>
          <w:sz w:val="24"/>
          <w:szCs w:val="24"/>
        </w:rPr>
        <w:t xml:space="preserve"> omitted prior to analysis.</w:t>
      </w:r>
    </w:p>
    <w:p w14:paraId="43AEF597" w14:textId="0DD3759A" w:rsidR="00A613F7"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m:t>PS</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initial</m:t>
                  </m:r>
                </m:sub>
              </m:sSub>
              <w:commentRangeStart w:id="166"/>
              <w:commentRangeEnd w:id="166"/>
              <m:r>
                <m:rPr>
                  <m:sty m:val="p"/>
                </m:rPr>
                <w:rPr>
                  <w:rStyle w:val="CommentReference"/>
                </w:rPr>
                <w:commentReference w:id="166"/>
              </m:r>
            </m:den>
          </m:f>
        </m:oMath>
      </m:oMathPara>
    </w:p>
    <w:p w14:paraId="0AFDC521" w14:textId="77777777" w:rsidR="00105B02" w:rsidRDefault="00961956">
      <w:pPr>
        <w:rPr>
          <w:rFonts w:ascii="Times New Roman" w:hAnsi="Times New Roman" w:cs="Times New Roman"/>
          <w:b/>
          <w:bCs/>
          <w:i/>
          <w:iCs/>
          <w:sz w:val="24"/>
          <w:szCs w:val="24"/>
        </w:rPr>
      </w:pPr>
      <w:r w:rsidRPr="00BA3DCD">
        <w:rPr>
          <w:rFonts w:ascii="Times New Roman" w:hAnsi="Times New Roman" w:cs="Times New Roman"/>
          <w:b/>
          <w:bCs/>
          <w:i/>
          <w:iCs/>
          <w:sz w:val="24"/>
          <w:szCs w:val="24"/>
        </w:rPr>
        <w:t>Gametophytic</w:t>
      </w:r>
      <w:r w:rsidR="00105B02">
        <w:rPr>
          <w:rFonts w:ascii="Times New Roman" w:hAnsi="Times New Roman" w:cs="Times New Roman"/>
          <w:b/>
          <w:bCs/>
          <w:i/>
          <w:iCs/>
          <w:sz w:val="24"/>
          <w:szCs w:val="24"/>
        </w:rPr>
        <w:t xml:space="preserve"> Traits</w:t>
      </w:r>
    </w:p>
    <w:p w14:paraId="3A9378FA" w14:textId="23F503D1" w:rsidR="00961956" w:rsidRPr="00BA3DCD" w:rsidRDefault="00C950CE">
      <w:pPr>
        <w:rPr>
          <w:rFonts w:ascii="Times New Roman" w:hAnsi="Times New Roman" w:cs="Times New Roman"/>
          <w:sz w:val="24"/>
          <w:szCs w:val="24"/>
        </w:rPr>
      </w:pPr>
      <w:r w:rsidRPr="00B17FC4">
        <w:rPr>
          <w:rFonts w:ascii="Times New Roman" w:hAnsi="Times New Roman" w:cs="Times New Roman"/>
          <w:bCs/>
          <w:iCs/>
          <w:sz w:val="24"/>
          <w:szCs w:val="24"/>
        </w:rPr>
        <w:t>We</w:t>
      </w:r>
      <w:r>
        <w:rPr>
          <w:rFonts w:ascii="Times New Roman" w:hAnsi="Times New Roman" w:cs="Times New Roman"/>
          <w:bCs/>
          <w:iCs/>
          <w:sz w:val="24"/>
          <w:szCs w:val="24"/>
        </w:rPr>
        <w:t xml:space="preserve"> </w:t>
      </w:r>
      <w:r w:rsidR="00604463">
        <w:rPr>
          <w:rFonts w:ascii="Times New Roman" w:hAnsi="Times New Roman" w:cs="Times New Roman"/>
          <w:bCs/>
          <w:iCs/>
          <w:sz w:val="24"/>
          <w:szCs w:val="24"/>
        </w:rPr>
        <w:t>measured two pollen traits as estimates of male thermotolerance during the gametophytic stage: 1)</w:t>
      </w:r>
      <w:r>
        <w:rPr>
          <w:rFonts w:ascii="Times New Roman" w:hAnsi="Times New Roman" w:cs="Times New Roman"/>
          <w:bCs/>
          <w:iCs/>
          <w:sz w:val="24"/>
          <w:szCs w:val="24"/>
        </w:rPr>
        <w:t xml:space="preserve"> the propensity for pollen grains to germinate (pollen germination)</w:t>
      </w:r>
      <w:r w:rsidR="00604463">
        <w:rPr>
          <w:rFonts w:ascii="Times New Roman" w:hAnsi="Times New Roman" w:cs="Times New Roman"/>
          <w:bCs/>
          <w:iCs/>
          <w:sz w:val="24"/>
          <w:szCs w:val="24"/>
        </w:rPr>
        <w:t xml:space="preserve"> and 2) the growth rate of pollen tubes</w:t>
      </w:r>
      <w:r>
        <w:rPr>
          <w:rFonts w:ascii="Times New Roman" w:hAnsi="Times New Roman" w:cs="Times New Roman"/>
          <w:bCs/>
          <w:iCs/>
          <w:sz w:val="24"/>
          <w:szCs w:val="24"/>
        </w:rPr>
        <w:t xml:space="preserve"> after being exposed to extreme hot and cold temperatures. </w:t>
      </w:r>
      <w:r w:rsidR="00676B63" w:rsidRPr="00BA3DCD">
        <w:rPr>
          <w:rFonts w:ascii="Times New Roman" w:hAnsi="Times New Roman" w:cs="Times New Roman"/>
          <w:sz w:val="24"/>
          <w:szCs w:val="24"/>
        </w:rPr>
        <w:t xml:space="preserve">Once a plant from the north and from the south flowered, we </w:t>
      </w:r>
      <w:r w:rsidR="00B23DFB" w:rsidRPr="00BA3DCD">
        <w:rPr>
          <w:rFonts w:ascii="Times New Roman" w:hAnsi="Times New Roman" w:cs="Times New Roman"/>
          <w:sz w:val="24"/>
          <w:szCs w:val="24"/>
        </w:rPr>
        <w:t xml:space="preserve">removed a mature flower from both plants. Since </w:t>
      </w:r>
      <w:r w:rsidR="00B23DFB" w:rsidRPr="00BA3DCD">
        <w:rPr>
          <w:rFonts w:ascii="Times New Roman" w:hAnsi="Times New Roman" w:cs="Times New Roman"/>
          <w:i/>
          <w:iCs/>
          <w:sz w:val="24"/>
          <w:szCs w:val="24"/>
        </w:rPr>
        <w:t xml:space="preserve">Solanum </w:t>
      </w:r>
      <w:proofErr w:type="spellStart"/>
      <w:r w:rsidR="00B23DFB" w:rsidRPr="00BA3DCD">
        <w:rPr>
          <w:rFonts w:ascii="Times New Roman" w:hAnsi="Times New Roman" w:cs="Times New Roman"/>
          <w:i/>
          <w:iCs/>
          <w:sz w:val="24"/>
          <w:szCs w:val="24"/>
        </w:rPr>
        <w:t>carolinense</w:t>
      </w:r>
      <w:proofErr w:type="spellEnd"/>
      <w:r w:rsidR="00B23DFB" w:rsidRPr="00BA3DCD">
        <w:rPr>
          <w:rFonts w:ascii="Times New Roman" w:hAnsi="Times New Roman" w:cs="Times New Roman"/>
          <w:i/>
          <w:iCs/>
          <w:sz w:val="24"/>
          <w:szCs w:val="24"/>
        </w:rPr>
        <w:t xml:space="preserve"> </w:t>
      </w:r>
      <w:r w:rsidR="00B23DFB" w:rsidRPr="00BA3DCD">
        <w:rPr>
          <w:rFonts w:ascii="Times New Roman" w:hAnsi="Times New Roman" w:cs="Times New Roman"/>
          <w:sz w:val="24"/>
          <w:szCs w:val="24"/>
        </w:rPr>
        <w:t xml:space="preserve">is buzz pollinated, a device crafted from a nose hair remover and a paper clip was used to mimic the vibrations needed to release pollen from the anther. Pollen </w:t>
      </w:r>
      <w:r w:rsidR="00FA0901" w:rsidRPr="00BA3DCD">
        <w:rPr>
          <w:rFonts w:ascii="Times New Roman" w:hAnsi="Times New Roman" w:cs="Times New Roman"/>
          <w:sz w:val="24"/>
          <w:szCs w:val="24"/>
        </w:rPr>
        <w:t xml:space="preserve">from </w:t>
      </w:r>
      <w:r>
        <w:rPr>
          <w:rFonts w:ascii="Times New Roman" w:hAnsi="Times New Roman" w:cs="Times New Roman"/>
          <w:sz w:val="24"/>
          <w:szCs w:val="24"/>
        </w:rPr>
        <w:t>each</w:t>
      </w:r>
      <w:r w:rsidRPr="00BA3DCD">
        <w:rPr>
          <w:rFonts w:ascii="Times New Roman" w:hAnsi="Times New Roman" w:cs="Times New Roman"/>
          <w:sz w:val="24"/>
          <w:szCs w:val="24"/>
        </w:rPr>
        <w:t xml:space="preserve"> </w:t>
      </w:r>
      <w:r w:rsidR="00FA0901" w:rsidRPr="00BA3DCD">
        <w:rPr>
          <w:rFonts w:ascii="Times New Roman" w:hAnsi="Times New Roman" w:cs="Times New Roman"/>
          <w:sz w:val="24"/>
          <w:szCs w:val="24"/>
        </w:rPr>
        <w:t xml:space="preserve">flower </w:t>
      </w:r>
      <w:r w:rsidR="00B23DFB" w:rsidRPr="00BA3DCD">
        <w:rPr>
          <w:rFonts w:ascii="Times New Roman" w:hAnsi="Times New Roman" w:cs="Times New Roman"/>
          <w:sz w:val="24"/>
          <w:szCs w:val="24"/>
        </w:rPr>
        <w:t xml:space="preserve">was </w:t>
      </w:r>
      <w:r>
        <w:rPr>
          <w:rFonts w:ascii="Times New Roman" w:hAnsi="Times New Roman" w:cs="Times New Roman"/>
          <w:sz w:val="24"/>
          <w:szCs w:val="24"/>
        </w:rPr>
        <w:t xml:space="preserve">thus </w:t>
      </w:r>
      <w:r w:rsidR="00B23DFB" w:rsidRPr="00BA3DCD">
        <w:rPr>
          <w:rFonts w:ascii="Times New Roman" w:hAnsi="Times New Roman" w:cs="Times New Roman"/>
          <w:sz w:val="24"/>
          <w:szCs w:val="24"/>
        </w:rPr>
        <w:t xml:space="preserve">dispersed over </w:t>
      </w:r>
      <w:r w:rsidR="00FA0901" w:rsidRPr="00BA3DCD">
        <w:rPr>
          <w:rFonts w:ascii="Times New Roman" w:hAnsi="Times New Roman" w:cs="Times New Roman"/>
          <w:sz w:val="24"/>
          <w:szCs w:val="24"/>
        </w:rPr>
        <w:t xml:space="preserve">five </w:t>
      </w:r>
      <w:r>
        <w:rPr>
          <w:rFonts w:ascii="Times New Roman" w:hAnsi="Times New Roman" w:cs="Times New Roman"/>
          <w:sz w:val="24"/>
          <w:szCs w:val="24"/>
        </w:rPr>
        <w:t>petri dishes containing</w:t>
      </w:r>
      <w:r w:rsidR="00B23DFB" w:rsidRPr="00BA3DCD">
        <w:rPr>
          <w:rFonts w:ascii="Times New Roman" w:hAnsi="Times New Roman" w:cs="Times New Roman"/>
          <w:sz w:val="24"/>
          <w:szCs w:val="24"/>
        </w:rPr>
        <w:t xml:space="preserve"> a </w:t>
      </w:r>
      <w:r w:rsidR="00FA0901" w:rsidRPr="00BA3DCD">
        <w:rPr>
          <w:rFonts w:ascii="Times New Roman" w:hAnsi="Times New Roman" w:cs="Times New Roman"/>
          <w:sz w:val="24"/>
          <w:szCs w:val="24"/>
        </w:rPr>
        <w:t xml:space="preserve">3% </w:t>
      </w:r>
      <w:proofErr w:type="spellStart"/>
      <w:r w:rsidR="00FA0901" w:rsidRPr="00BA3DCD">
        <w:rPr>
          <w:rFonts w:ascii="Times New Roman" w:hAnsi="Times New Roman" w:cs="Times New Roman"/>
          <w:sz w:val="24"/>
          <w:szCs w:val="24"/>
        </w:rPr>
        <w:t>Bacto</w:t>
      </w:r>
      <w:proofErr w:type="spellEnd"/>
      <w:r w:rsidR="00FA0901" w:rsidRPr="00BA3DCD">
        <w:rPr>
          <w:rFonts w:ascii="Times New Roman" w:hAnsi="Times New Roman" w:cs="Times New Roman"/>
          <w:sz w:val="24"/>
          <w:szCs w:val="24"/>
        </w:rPr>
        <w:t>-A</w:t>
      </w:r>
      <w:r w:rsidR="00B23DFB" w:rsidRPr="00BA3DCD">
        <w:rPr>
          <w:rFonts w:ascii="Times New Roman" w:hAnsi="Times New Roman" w:cs="Times New Roman"/>
          <w:sz w:val="24"/>
          <w:szCs w:val="24"/>
        </w:rPr>
        <w:t xml:space="preserve">gar based growth medium (sucrose, </w:t>
      </w:r>
      <w:proofErr w:type="gramStart"/>
      <w:r w:rsidR="00B23DFB" w:rsidRPr="00BA3DCD">
        <w:rPr>
          <w:rFonts w:ascii="Times New Roman" w:hAnsi="Times New Roman" w:cs="Times New Roman"/>
          <w:sz w:val="24"/>
          <w:szCs w:val="24"/>
        </w:rPr>
        <w:t>Ca(</w:t>
      </w:r>
      <w:proofErr w:type="gramEnd"/>
      <w:r w:rsidR="00B23DFB" w:rsidRPr="00BA3DCD">
        <w:rPr>
          <w:rFonts w:ascii="Times New Roman" w:hAnsi="Times New Roman" w:cs="Times New Roman"/>
          <w:sz w:val="24"/>
          <w:szCs w:val="24"/>
        </w:rPr>
        <w:t>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w:t>
      </w:r>
      <w:r w:rsidR="00B23DFB" w:rsidRPr="00BA3DCD">
        <w:rPr>
          <w:rFonts w:ascii="Times New Roman" w:hAnsi="Times New Roman" w:cs="Times New Roman"/>
          <w:sz w:val="24"/>
          <w:szCs w:val="24"/>
          <w:vertAlign w:val="subscript"/>
        </w:rPr>
        <w:t>2</w:t>
      </w:r>
      <w:r w:rsidR="00B23DFB" w:rsidRPr="00BA3DCD">
        <w:rPr>
          <w:rFonts w:ascii="Times New Roman" w:hAnsi="Times New Roman" w:cs="Times New Roman"/>
          <w:sz w:val="24"/>
          <w:szCs w:val="24"/>
        </w:rPr>
        <w:t>, MgSO</w:t>
      </w:r>
      <w:r w:rsidR="00B23DFB" w:rsidRPr="00BA3DCD">
        <w:rPr>
          <w:rFonts w:ascii="Times New Roman" w:hAnsi="Times New Roman" w:cs="Times New Roman"/>
          <w:sz w:val="24"/>
          <w:szCs w:val="24"/>
          <w:vertAlign w:val="subscript"/>
        </w:rPr>
        <w:t>4</w:t>
      </w:r>
      <w:r w:rsidR="00B23DFB" w:rsidRPr="00BA3DCD">
        <w:rPr>
          <w:rFonts w:ascii="Times New Roman" w:hAnsi="Times New Roman" w:cs="Times New Roman"/>
          <w:sz w:val="24"/>
          <w:szCs w:val="24"/>
        </w:rPr>
        <w:t>, KNO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 xml:space="preserve">, </w:t>
      </w:r>
      <w:commentRangeStart w:id="167"/>
      <w:r w:rsidR="00B23DFB" w:rsidRPr="00BA3DCD">
        <w:rPr>
          <w:rFonts w:ascii="Times New Roman" w:hAnsi="Times New Roman" w:cs="Times New Roman"/>
          <w:sz w:val="24"/>
          <w:szCs w:val="24"/>
        </w:rPr>
        <w:t>H</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BO</w:t>
      </w:r>
      <w:r w:rsidR="00B23DFB" w:rsidRPr="00BA3DCD">
        <w:rPr>
          <w:rFonts w:ascii="Times New Roman" w:hAnsi="Times New Roman" w:cs="Times New Roman"/>
          <w:sz w:val="24"/>
          <w:szCs w:val="24"/>
          <w:vertAlign w:val="subscript"/>
        </w:rPr>
        <w:t>3</w:t>
      </w:r>
      <w:commentRangeEnd w:id="167"/>
      <w:r>
        <w:rPr>
          <w:rStyle w:val="CommentReference"/>
        </w:rPr>
        <w:commentReference w:id="167"/>
      </w:r>
      <w:r w:rsidR="00FA0901" w:rsidRPr="00BA3DCD">
        <w:rPr>
          <w:rFonts w:ascii="Times New Roman" w:hAnsi="Times New Roman" w:cs="Times New Roman"/>
          <w:sz w:val="24"/>
          <w:szCs w:val="24"/>
        </w:rPr>
        <w:t xml:space="preserve">). The </w:t>
      </w:r>
      <w:r>
        <w:rPr>
          <w:rFonts w:ascii="Times New Roman" w:hAnsi="Times New Roman" w:cs="Times New Roman"/>
          <w:sz w:val="24"/>
          <w:szCs w:val="24"/>
        </w:rPr>
        <w:t xml:space="preserve">dusted </w:t>
      </w:r>
      <w:r w:rsidR="00FA0901" w:rsidRPr="00BA3DCD">
        <w:rPr>
          <w:rFonts w:ascii="Times New Roman" w:hAnsi="Times New Roman" w:cs="Times New Roman"/>
          <w:sz w:val="24"/>
          <w:szCs w:val="24"/>
        </w:rPr>
        <w:t xml:space="preserve">plates were each placed at one of the five temperature treatments (10°C, 20°C, 25°C, 30°C, 40°C) for 16 </w:t>
      </w:r>
      <w:commentRangeStart w:id="168"/>
      <w:r w:rsidR="00FA0901" w:rsidRPr="00BA3DCD">
        <w:rPr>
          <w:rFonts w:ascii="Times New Roman" w:hAnsi="Times New Roman" w:cs="Times New Roman"/>
          <w:sz w:val="24"/>
          <w:szCs w:val="24"/>
        </w:rPr>
        <w:t>hours</w:t>
      </w:r>
      <w:commentRangeEnd w:id="168"/>
      <w:r>
        <w:rPr>
          <w:rStyle w:val="CommentReference"/>
        </w:rPr>
        <w:commentReference w:id="168"/>
      </w:r>
      <w:r w:rsidR="00FA0901" w:rsidRPr="00BA3DCD">
        <w:rPr>
          <w:rFonts w:ascii="Times New Roman" w:hAnsi="Times New Roman" w:cs="Times New Roman"/>
          <w:sz w:val="24"/>
          <w:szCs w:val="24"/>
        </w:rPr>
        <w:t xml:space="preserve">. After the temperature treatments, </w:t>
      </w:r>
      <w:r>
        <w:rPr>
          <w:rFonts w:ascii="Times New Roman" w:hAnsi="Times New Roman" w:cs="Times New Roman"/>
          <w:sz w:val="24"/>
          <w:szCs w:val="24"/>
        </w:rPr>
        <w:t>each</w:t>
      </w:r>
      <w:r w:rsidRPr="00BA3DCD">
        <w:rPr>
          <w:rFonts w:ascii="Times New Roman" w:hAnsi="Times New Roman" w:cs="Times New Roman"/>
          <w:sz w:val="24"/>
          <w:szCs w:val="24"/>
        </w:rPr>
        <w:t xml:space="preserve"> </w:t>
      </w:r>
      <w:r w:rsidR="00FA0901" w:rsidRPr="00BA3DCD">
        <w:rPr>
          <w:rFonts w:ascii="Times New Roman" w:hAnsi="Times New Roman" w:cs="Times New Roman"/>
          <w:sz w:val="24"/>
          <w:szCs w:val="24"/>
        </w:rPr>
        <w:t>plate was covered with a thin layer of ethanol to halt further pollen tube growth</w:t>
      </w:r>
      <w:r w:rsidR="00604463">
        <w:rPr>
          <w:rFonts w:ascii="Times New Roman" w:hAnsi="Times New Roman" w:cs="Times New Roman"/>
          <w:sz w:val="24"/>
          <w:szCs w:val="24"/>
        </w:rPr>
        <w:t xml:space="preserve"> and stored until data collection could begin</w:t>
      </w:r>
      <w:r w:rsidR="00FA0901" w:rsidRPr="00BA3DCD">
        <w:rPr>
          <w:rFonts w:ascii="Times New Roman" w:hAnsi="Times New Roman" w:cs="Times New Roman"/>
          <w:sz w:val="24"/>
          <w:szCs w:val="24"/>
        </w:rPr>
        <w:t xml:space="preserve">. </w:t>
      </w:r>
      <w:r w:rsidR="00F03275" w:rsidRPr="00BA3DCD">
        <w:rPr>
          <w:rFonts w:ascii="Times New Roman" w:hAnsi="Times New Roman" w:cs="Times New Roman"/>
          <w:sz w:val="24"/>
          <w:szCs w:val="24"/>
        </w:rPr>
        <w:t xml:space="preserve">Four </w:t>
      </w:r>
      <w:commentRangeStart w:id="169"/>
      <w:r w:rsidR="00F03275" w:rsidRPr="00BA3DCD">
        <w:rPr>
          <w:rFonts w:ascii="Times New Roman" w:hAnsi="Times New Roman" w:cs="Times New Roman"/>
          <w:sz w:val="24"/>
          <w:szCs w:val="24"/>
        </w:rPr>
        <w:t>pictures</w:t>
      </w:r>
      <w:commentRangeEnd w:id="169"/>
      <w:r w:rsidR="00604463">
        <w:rPr>
          <w:rStyle w:val="CommentReference"/>
        </w:rPr>
        <w:commentReference w:id="169"/>
      </w:r>
      <w:r w:rsidR="00F03275" w:rsidRPr="00BA3DCD">
        <w:rPr>
          <w:rFonts w:ascii="Times New Roman" w:hAnsi="Times New Roman" w:cs="Times New Roman"/>
          <w:sz w:val="24"/>
          <w:szCs w:val="24"/>
        </w:rPr>
        <w:t xml:space="preserve"> of each plate were taken using a </w:t>
      </w:r>
      <w:commentRangeStart w:id="170"/>
      <w:r w:rsidR="00F03275" w:rsidRPr="00BA3DCD">
        <w:rPr>
          <w:rFonts w:ascii="Times New Roman" w:hAnsi="Times New Roman" w:cs="Times New Roman"/>
          <w:sz w:val="24"/>
          <w:szCs w:val="24"/>
        </w:rPr>
        <w:t xml:space="preserve">microscope </w:t>
      </w:r>
      <w:commentRangeEnd w:id="170"/>
      <w:r w:rsidR="00604463">
        <w:rPr>
          <w:rStyle w:val="CommentReference"/>
        </w:rPr>
        <w:commentReference w:id="170"/>
      </w:r>
      <w:r w:rsidR="00F03275" w:rsidRPr="00BA3DCD">
        <w:rPr>
          <w:rFonts w:ascii="Times New Roman" w:hAnsi="Times New Roman" w:cs="Times New Roman"/>
          <w:sz w:val="24"/>
          <w:szCs w:val="24"/>
        </w:rPr>
        <w:t xml:space="preserve"> </w:t>
      </w:r>
      <w:r w:rsidR="00604463">
        <w:rPr>
          <w:rFonts w:ascii="Times New Roman" w:hAnsi="Times New Roman" w:cs="Times New Roman"/>
          <w:sz w:val="24"/>
          <w:szCs w:val="24"/>
        </w:rPr>
        <w:t xml:space="preserve">. </w:t>
      </w:r>
    </w:p>
    <w:p w14:paraId="4D5862DA" w14:textId="70149C33" w:rsidR="00F03275" w:rsidRPr="00BA3DCD" w:rsidRDefault="00F03275">
      <w:pPr>
        <w:rPr>
          <w:rFonts w:ascii="Times New Roman" w:hAnsi="Times New Roman" w:cs="Times New Roman"/>
          <w:sz w:val="24"/>
          <w:szCs w:val="24"/>
        </w:rPr>
      </w:pPr>
      <w:r w:rsidRPr="00BA3DCD">
        <w:rPr>
          <w:rFonts w:ascii="Times New Roman" w:hAnsi="Times New Roman" w:cs="Times New Roman"/>
          <w:sz w:val="24"/>
          <w:szCs w:val="24"/>
        </w:rPr>
        <w:t xml:space="preserve">Pollen germination was measured by counting the number of pollen grains that produced pollen tubes and the number of pollen grains that did not produce pollen tubes in </w:t>
      </w:r>
      <w:r w:rsidR="00477B5D" w:rsidRPr="00BA3DCD">
        <w:rPr>
          <w:rFonts w:ascii="Times New Roman" w:hAnsi="Times New Roman" w:cs="Times New Roman"/>
          <w:sz w:val="24"/>
          <w:szCs w:val="24"/>
        </w:rPr>
        <w:t>the first</w:t>
      </w:r>
      <w:r w:rsidRPr="00BA3DCD">
        <w:rPr>
          <w:rFonts w:ascii="Times New Roman" w:hAnsi="Times New Roman" w:cs="Times New Roman"/>
          <w:sz w:val="24"/>
          <w:szCs w:val="24"/>
        </w:rPr>
        <w:t xml:space="preserve"> </w:t>
      </w:r>
      <w:r w:rsidR="00604463">
        <w:rPr>
          <w:rFonts w:ascii="Times New Roman" w:hAnsi="Times New Roman" w:cs="Times New Roman"/>
          <w:sz w:val="24"/>
          <w:szCs w:val="24"/>
        </w:rPr>
        <w:t xml:space="preserve">quadrant of each </w:t>
      </w:r>
      <w:commentRangeStart w:id="171"/>
      <w:r w:rsidR="00604463">
        <w:rPr>
          <w:rFonts w:ascii="Times New Roman" w:hAnsi="Times New Roman" w:cs="Times New Roman"/>
          <w:sz w:val="24"/>
          <w:szCs w:val="24"/>
        </w:rPr>
        <w:t>plate</w:t>
      </w:r>
      <w:commentRangeEnd w:id="171"/>
      <w:r w:rsidR="00604463">
        <w:rPr>
          <w:rStyle w:val="CommentReference"/>
        </w:rPr>
        <w:commentReference w:id="171"/>
      </w:r>
      <w:r w:rsidRPr="00BA3DCD">
        <w:rPr>
          <w:rFonts w:ascii="Times New Roman" w:hAnsi="Times New Roman" w:cs="Times New Roman"/>
          <w:sz w:val="24"/>
          <w:szCs w:val="24"/>
        </w:rPr>
        <w:t xml:space="preserve">. </w:t>
      </w:r>
      <w:r w:rsidR="00604463">
        <w:rPr>
          <w:rFonts w:ascii="Times New Roman" w:hAnsi="Times New Roman" w:cs="Times New Roman"/>
          <w:sz w:val="24"/>
          <w:szCs w:val="24"/>
        </w:rPr>
        <w:t xml:space="preserve">Pollen germination was considered as the production of a tube that was </w:t>
      </w:r>
      <w:r w:rsidR="00477B5D" w:rsidRPr="00BA3DCD">
        <w:rPr>
          <w:rFonts w:ascii="Times New Roman" w:hAnsi="Times New Roman" w:cs="Times New Roman"/>
          <w:sz w:val="24"/>
          <w:szCs w:val="24"/>
        </w:rPr>
        <w:t>at least</w:t>
      </w:r>
      <w:r w:rsidRPr="00BA3DCD">
        <w:rPr>
          <w:rFonts w:ascii="Times New Roman" w:hAnsi="Times New Roman" w:cs="Times New Roman"/>
          <w:sz w:val="24"/>
          <w:szCs w:val="24"/>
        </w:rPr>
        <w:t xml:space="preserve"> half the diameter of the pollen grain. </w:t>
      </w:r>
      <w:r w:rsidR="00477B5D" w:rsidRPr="00BA3DCD">
        <w:rPr>
          <w:rFonts w:ascii="Times New Roman" w:hAnsi="Times New Roman" w:cs="Times New Roman"/>
          <w:sz w:val="24"/>
          <w:szCs w:val="24"/>
        </w:rPr>
        <w:t>We used the</w:t>
      </w:r>
      <w:r w:rsidRPr="00BA3DCD">
        <w:rPr>
          <w:rFonts w:ascii="Times New Roman" w:hAnsi="Times New Roman" w:cs="Times New Roman"/>
          <w:sz w:val="24"/>
          <w:szCs w:val="24"/>
        </w:rPr>
        <w:t xml:space="preserve"> percent of pollen grains with tubes out of the total number of pollen grains </w:t>
      </w:r>
      <w:r w:rsidR="00604463">
        <w:rPr>
          <w:rFonts w:ascii="Times New Roman" w:hAnsi="Times New Roman" w:cs="Times New Roman"/>
          <w:sz w:val="24"/>
          <w:szCs w:val="24"/>
        </w:rPr>
        <w:t>as our measure of pollen germination</w:t>
      </w:r>
      <w:r w:rsidRPr="00BA3DCD">
        <w:rPr>
          <w:rFonts w:ascii="Times New Roman" w:hAnsi="Times New Roman" w:cs="Times New Roman"/>
          <w:sz w:val="24"/>
          <w:szCs w:val="24"/>
        </w:rPr>
        <w:t xml:space="preserve">. </w:t>
      </w:r>
    </w:p>
    <w:p w14:paraId="2D16C361" w14:textId="539CA88B" w:rsidR="00477B5D" w:rsidRPr="00BA3DCD" w:rsidRDefault="00477B5D">
      <w:pPr>
        <w:rPr>
          <w:rFonts w:ascii="Times New Roman" w:hAnsi="Times New Roman" w:cs="Times New Roman"/>
          <w:sz w:val="24"/>
          <w:szCs w:val="24"/>
        </w:rPr>
      </w:pPr>
      <w:r w:rsidRPr="00BA3DCD">
        <w:rPr>
          <w:rFonts w:ascii="Times New Roman" w:hAnsi="Times New Roman" w:cs="Times New Roman"/>
          <w:sz w:val="24"/>
          <w:szCs w:val="24"/>
        </w:rPr>
        <w:t xml:space="preserve">Pollen tube growth rate was determined by </w:t>
      </w:r>
      <w:r w:rsidR="00604463">
        <w:rPr>
          <w:rFonts w:ascii="Times New Roman" w:hAnsi="Times New Roman" w:cs="Times New Roman"/>
          <w:sz w:val="24"/>
          <w:szCs w:val="24"/>
        </w:rPr>
        <w:t xml:space="preserve">first, </w:t>
      </w:r>
      <w:r w:rsidRPr="00BA3DCD">
        <w:rPr>
          <w:rFonts w:ascii="Times New Roman" w:hAnsi="Times New Roman" w:cs="Times New Roman"/>
          <w:sz w:val="24"/>
          <w:szCs w:val="24"/>
        </w:rPr>
        <w:t xml:space="preserve">measuring the 10 longest pollen tubes in each of the 4 </w:t>
      </w:r>
      <w:del w:id="172" w:author="Steven Travers" w:date="2022-05-21T15:53:00Z">
        <w:r w:rsidRPr="00BA3DCD" w:rsidDel="00604463">
          <w:rPr>
            <w:rFonts w:ascii="Times New Roman" w:hAnsi="Times New Roman" w:cs="Times New Roman"/>
            <w:sz w:val="24"/>
            <w:szCs w:val="24"/>
          </w:rPr>
          <w:delText>pictures</w:delText>
        </w:r>
      </w:del>
      <w:ins w:id="173" w:author="Steven Travers" w:date="2022-05-21T15:53:00Z">
        <w:r w:rsidR="00604463">
          <w:rPr>
            <w:rFonts w:ascii="Times New Roman" w:hAnsi="Times New Roman" w:cs="Times New Roman"/>
            <w:sz w:val="24"/>
            <w:szCs w:val="24"/>
          </w:rPr>
          <w:t>quadrants</w:t>
        </w:r>
      </w:ins>
      <w:r w:rsidRPr="00BA3DCD">
        <w:rPr>
          <w:rFonts w:ascii="Times New Roman" w:hAnsi="Times New Roman" w:cs="Times New Roman"/>
          <w:sz w:val="24"/>
          <w:szCs w:val="24"/>
        </w:rPr>
        <w:t xml:space="preserve">, </w:t>
      </w:r>
      <w:r w:rsidR="00604463">
        <w:rPr>
          <w:rFonts w:ascii="Times New Roman" w:hAnsi="Times New Roman" w:cs="Times New Roman"/>
          <w:sz w:val="24"/>
          <w:szCs w:val="24"/>
        </w:rPr>
        <w:t xml:space="preserve">using the software </w:t>
      </w:r>
      <w:r w:rsidR="00604463" w:rsidRPr="00BA3DCD">
        <w:rPr>
          <w:rFonts w:ascii="Times New Roman" w:hAnsi="Times New Roman" w:cs="Times New Roman"/>
          <w:sz w:val="24"/>
          <w:szCs w:val="24"/>
        </w:rPr>
        <w:t>ImageJ</w:t>
      </w:r>
      <w:r w:rsidR="00604463">
        <w:rPr>
          <w:rFonts w:ascii="Times New Roman" w:hAnsi="Times New Roman" w:cs="Times New Roman"/>
          <w:sz w:val="24"/>
          <w:szCs w:val="24"/>
        </w:rPr>
        <w:t xml:space="preserve"> (CITATION)</w:t>
      </w:r>
      <w:r w:rsidR="00604463" w:rsidRPr="00BA3DCD">
        <w:rPr>
          <w:rFonts w:ascii="Times New Roman" w:hAnsi="Times New Roman" w:cs="Times New Roman"/>
          <w:sz w:val="24"/>
          <w:szCs w:val="24"/>
        </w:rPr>
        <w:t>.</w:t>
      </w:r>
      <w:r w:rsidR="00604463">
        <w:rPr>
          <w:rFonts w:ascii="Times New Roman" w:hAnsi="Times New Roman" w:cs="Times New Roman"/>
          <w:sz w:val="24"/>
          <w:szCs w:val="24"/>
        </w:rPr>
        <w:t xml:space="preserve"> The actual length of each tube was calculated by calibrating each photo with a measurement of a stage micrometer.</w:t>
      </w:r>
      <w:r w:rsidR="007E4DF0">
        <w:rPr>
          <w:rFonts w:ascii="Times New Roman" w:hAnsi="Times New Roman" w:cs="Times New Roman"/>
          <w:sz w:val="24"/>
          <w:szCs w:val="24"/>
        </w:rPr>
        <w:t xml:space="preserve"> We</w:t>
      </w:r>
      <w:r w:rsidR="00604463">
        <w:rPr>
          <w:rFonts w:ascii="Times New Roman" w:hAnsi="Times New Roman" w:cs="Times New Roman"/>
          <w:sz w:val="24"/>
          <w:szCs w:val="24"/>
        </w:rPr>
        <w:t xml:space="preserve"> </w:t>
      </w:r>
      <w:r w:rsidR="007E4DF0">
        <w:rPr>
          <w:rFonts w:ascii="Times New Roman" w:hAnsi="Times New Roman" w:cs="Times New Roman"/>
          <w:sz w:val="24"/>
          <w:szCs w:val="24"/>
        </w:rPr>
        <w:t>calculated</w:t>
      </w:r>
      <w:r w:rsidRPr="00BA3DCD">
        <w:rPr>
          <w:rFonts w:ascii="Times New Roman" w:hAnsi="Times New Roman" w:cs="Times New Roman"/>
          <w:sz w:val="24"/>
          <w:szCs w:val="24"/>
        </w:rPr>
        <w:t xml:space="preserve"> the mean of the 20 longest </w:t>
      </w:r>
      <w:r w:rsidR="007E4DF0">
        <w:rPr>
          <w:rFonts w:ascii="Times New Roman" w:hAnsi="Times New Roman" w:cs="Times New Roman"/>
          <w:sz w:val="24"/>
          <w:szCs w:val="24"/>
        </w:rPr>
        <w:t xml:space="preserve">tubes </w:t>
      </w:r>
      <w:r w:rsidRPr="00BA3DCD">
        <w:rPr>
          <w:rFonts w:ascii="Times New Roman" w:hAnsi="Times New Roman" w:cs="Times New Roman"/>
          <w:sz w:val="24"/>
          <w:szCs w:val="24"/>
        </w:rPr>
        <w:t>out of the 40 measured</w:t>
      </w:r>
      <w:r w:rsidR="007E4DF0">
        <w:rPr>
          <w:rFonts w:ascii="Times New Roman" w:hAnsi="Times New Roman" w:cs="Times New Roman"/>
          <w:sz w:val="24"/>
          <w:szCs w:val="24"/>
        </w:rPr>
        <w:t xml:space="preserve"> per </w:t>
      </w:r>
      <w:r w:rsidR="006F49B2">
        <w:rPr>
          <w:rFonts w:ascii="Times New Roman" w:hAnsi="Times New Roman" w:cs="Times New Roman"/>
          <w:sz w:val="24"/>
          <w:szCs w:val="24"/>
        </w:rPr>
        <w:t>plate</w:t>
      </w:r>
      <w:r w:rsidR="006F49B2" w:rsidRPr="00BA3DCD">
        <w:rPr>
          <w:rFonts w:ascii="Times New Roman" w:hAnsi="Times New Roman" w:cs="Times New Roman"/>
          <w:sz w:val="24"/>
          <w:szCs w:val="24"/>
        </w:rPr>
        <w:t xml:space="preserve"> and</w:t>
      </w:r>
      <w:r w:rsidRPr="00BA3DCD">
        <w:rPr>
          <w:rFonts w:ascii="Times New Roman" w:hAnsi="Times New Roman" w:cs="Times New Roman"/>
          <w:sz w:val="24"/>
          <w:szCs w:val="24"/>
        </w:rPr>
        <w:t xml:space="preserve"> </w:t>
      </w:r>
      <w:r w:rsidR="007E4DF0">
        <w:rPr>
          <w:rFonts w:ascii="Times New Roman" w:hAnsi="Times New Roman" w:cs="Times New Roman"/>
          <w:sz w:val="24"/>
          <w:szCs w:val="24"/>
        </w:rPr>
        <w:t xml:space="preserve">used that to estimate growth rate by </w:t>
      </w:r>
      <w:r w:rsidRPr="00BA3DCD">
        <w:rPr>
          <w:rFonts w:ascii="Times New Roman" w:hAnsi="Times New Roman" w:cs="Times New Roman"/>
          <w:sz w:val="24"/>
          <w:szCs w:val="24"/>
        </w:rPr>
        <w:t xml:space="preserve">dividing </w:t>
      </w:r>
      <w:r w:rsidR="007E4DF0">
        <w:rPr>
          <w:rFonts w:ascii="Times New Roman" w:hAnsi="Times New Roman" w:cs="Times New Roman"/>
          <w:sz w:val="24"/>
          <w:szCs w:val="24"/>
        </w:rPr>
        <w:t>the</w:t>
      </w:r>
      <w:r w:rsidR="007E4DF0"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length by </w:t>
      </w:r>
      <w:r w:rsidR="007E4DF0">
        <w:rPr>
          <w:rFonts w:ascii="Times New Roman" w:hAnsi="Times New Roman" w:cs="Times New Roman"/>
          <w:sz w:val="24"/>
          <w:szCs w:val="24"/>
        </w:rPr>
        <w:t>the time allowed for growth (</w:t>
      </w:r>
      <w:r w:rsidRPr="00BA3DCD">
        <w:rPr>
          <w:rFonts w:ascii="Times New Roman" w:hAnsi="Times New Roman" w:cs="Times New Roman"/>
          <w:sz w:val="24"/>
          <w:szCs w:val="24"/>
        </w:rPr>
        <w:t>16 hours</w:t>
      </w:r>
      <w:r w:rsidR="007E4DF0">
        <w:rPr>
          <w:rFonts w:ascii="Times New Roman" w:hAnsi="Times New Roman" w:cs="Times New Roman"/>
          <w:sz w:val="24"/>
          <w:szCs w:val="24"/>
        </w:rPr>
        <w:t>)</w:t>
      </w:r>
      <w:r w:rsidRPr="00BA3DCD">
        <w:rPr>
          <w:rFonts w:ascii="Times New Roman" w:hAnsi="Times New Roman" w:cs="Times New Roman"/>
          <w:sz w:val="24"/>
          <w:szCs w:val="24"/>
        </w:rPr>
        <w:t>. Pollen tubes were only included if they were completely visible in the picture.</w:t>
      </w:r>
    </w:p>
    <w:p w14:paraId="57AC154C" w14:textId="79384E80" w:rsidR="00B971A5" w:rsidRPr="00BA3DCD" w:rsidRDefault="00B971A5">
      <w:pPr>
        <w:rPr>
          <w:rFonts w:ascii="Times New Roman" w:hAnsi="Times New Roman" w:cs="Times New Roman"/>
          <w:b/>
          <w:bCs/>
          <w:i/>
          <w:iCs/>
          <w:sz w:val="24"/>
          <w:szCs w:val="24"/>
        </w:rPr>
      </w:pPr>
      <w:r w:rsidRPr="00BA3DCD">
        <w:rPr>
          <w:rFonts w:ascii="Times New Roman" w:hAnsi="Times New Roman" w:cs="Times New Roman"/>
          <w:b/>
          <w:bCs/>
          <w:i/>
          <w:iCs/>
          <w:sz w:val="24"/>
          <w:szCs w:val="24"/>
        </w:rPr>
        <w:t>Data Analysis</w:t>
      </w:r>
    </w:p>
    <w:p w14:paraId="71F08413" w14:textId="2CF497C9" w:rsidR="00C3078D" w:rsidRPr="00BA3DCD" w:rsidRDefault="00B971A5">
      <w:pPr>
        <w:rPr>
          <w:rFonts w:ascii="Times New Roman" w:hAnsi="Times New Roman" w:cs="Times New Roman"/>
          <w:sz w:val="24"/>
          <w:szCs w:val="24"/>
        </w:rPr>
      </w:pPr>
      <w:r w:rsidRPr="00BA3DCD">
        <w:rPr>
          <w:rFonts w:ascii="Times New Roman" w:hAnsi="Times New Roman" w:cs="Times New Roman"/>
          <w:sz w:val="24"/>
          <w:szCs w:val="24"/>
        </w:rPr>
        <w:lastRenderedPageBreak/>
        <w:t>All data were analyzed in R (</w:t>
      </w:r>
      <w:r w:rsidR="00BB3161" w:rsidRPr="00BA3DCD">
        <w:rPr>
          <w:rFonts w:ascii="Times New Roman" w:hAnsi="Times New Roman" w:cs="Times New Roman"/>
          <w:sz w:val="24"/>
          <w:szCs w:val="24"/>
        </w:rPr>
        <w:t>version 4.1.2)</w:t>
      </w:r>
      <w:r w:rsidR="007E08EC" w:rsidRPr="00BA3DCD">
        <w:rPr>
          <w:rFonts w:ascii="Times New Roman" w:hAnsi="Times New Roman" w:cs="Times New Roman"/>
          <w:sz w:val="24"/>
          <w:szCs w:val="24"/>
        </w:rPr>
        <w:t xml:space="preserve">. </w:t>
      </w:r>
      <w:proofErr w:type="gramStart"/>
      <w:r w:rsidR="00FD4E04">
        <w:rPr>
          <w:rFonts w:ascii="Times New Roman" w:hAnsi="Times New Roman" w:cs="Times New Roman"/>
          <w:sz w:val="24"/>
          <w:szCs w:val="24"/>
        </w:rPr>
        <w:t>In order to</w:t>
      </w:r>
      <w:proofErr w:type="gramEnd"/>
      <w:r w:rsidR="00FD4E04">
        <w:rPr>
          <w:rFonts w:ascii="Times New Roman" w:hAnsi="Times New Roman" w:cs="Times New Roman"/>
          <w:sz w:val="24"/>
          <w:szCs w:val="24"/>
        </w:rPr>
        <w:t xml:space="preserve"> measure differences in</w:t>
      </w:r>
      <w:r w:rsidR="007E08EC" w:rsidRPr="00BA3DCD">
        <w:rPr>
          <w:rFonts w:ascii="Times New Roman" w:hAnsi="Times New Roman" w:cs="Times New Roman"/>
          <w:sz w:val="24"/>
          <w:szCs w:val="24"/>
        </w:rPr>
        <w:t xml:space="preserve"> </w:t>
      </w:r>
      <w:proofErr w:type="spellStart"/>
      <w:r w:rsidR="007E08EC" w:rsidRPr="00BA3DCD">
        <w:rPr>
          <w:rFonts w:ascii="Times New Roman" w:hAnsi="Times New Roman" w:cs="Times New Roman"/>
          <w:sz w:val="24"/>
          <w:szCs w:val="24"/>
        </w:rPr>
        <w:t>sporophytic</w:t>
      </w:r>
      <w:proofErr w:type="spellEnd"/>
      <w:r w:rsidR="007E08EC" w:rsidRPr="00BA3DCD">
        <w:rPr>
          <w:rFonts w:ascii="Times New Roman" w:hAnsi="Times New Roman" w:cs="Times New Roman"/>
          <w:sz w:val="24"/>
          <w:szCs w:val="24"/>
        </w:rPr>
        <w:t xml:space="preserve"> </w:t>
      </w:r>
      <w:r w:rsidR="00FD4E04">
        <w:rPr>
          <w:rFonts w:ascii="Times New Roman" w:hAnsi="Times New Roman" w:cs="Times New Roman"/>
          <w:sz w:val="24"/>
          <w:szCs w:val="24"/>
        </w:rPr>
        <w:t>traits between regions and among genets</w:t>
      </w:r>
      <w:r w:rsidR="007E08EC" w:rsidRPr="00BA3DCD">
        <w:rPr>
          <w:rFonts w:ascii="Times New Roman" w:hAnsi="Times New Roman" w:cs="Times New Roman"/>
          <w:sz w:val="24"/>
          <w:szCs w:val="24"/>
        </w:rPr>
        <w:t>, we used linear mixed effects models</w:t>
      </w:r>
      <w:r w:rsidR="003D1D37" w:rsidRPr="00BA3DCD">
        <w:rPr>
          <w:rFonts w:ascii="Times New Roman" w:hAnsi="Times New Roman" w:cs="Times New Roman"/>
          <w:sz w:val="24"/>
          <w:szCs w:val="24"/>
        </w:rPr>
        <w:t xml:space="preserve"> </w:t>
      </w:r>
      <w:r w:rsidR="00777A18" w:rsidRPr="00BA3DCD">
        <w:rPr>
          <w:rFonts w:ascii="Times New Roman" w:hAnsi="Times New Roman" w:cs="Times New Roman"/>
          <w:sz w:val="24"/>
          <w:szCs w:val="24"/>
        </w:rPr>
        <w:t xml:space="preserve">(LMM; function </w:t>
      </w:r>
      <w:proofErr w:type="spellStart"/>
      <w:r w:rsidR="00777A18" w:rsidRPr="00BA3DCD">
        <w:rPr>
          <w:rFonts w:ascii="Times New Roman" w:hAnsi="Times New Roman" w:cs="Times New Roman"/>
          <w:sz w:val="24"/>
          <w:szCs w:val="24"/>
        </w:rPr>
        <w:t>lmer</w:t>
      </w:r>
      <w:proofErr w:type="spellEnd"/>
      <w:r w:rsidR="00777A18" w:rsidRPr="00BA3DCD">
        <w:rPr>
          <w:rFonts w:ascii="Times New Roman" w:hAnsi="Times New Roman" w:cs="Times New Roman"/>
          <w:sz w:val="24"/>
          <w:szCs w:val="24"/>
        </w:rPr>
        <w:t>)</w:t>
      </w:r>
      <w:r w:rsidR="00FD4E04">
        <w:rPr>
          <w:rFonts w:ascii="Times New Roman" w:hAnsi="Times New Roman" w:cs="Times New Roman"/>
          <w:sz w:val="24"/>
          <w:szCs w:val="24"/>
        </w:rPr>
        <w:t xml:space="preserve">. </w:t>
      </w:r>
      <w:r w:rsidR="003D1D37" w:rsidRPr="00BA3DCD">
        <w:rPr>
          <w:rFonts w:ascii="Times New Roman" w:hAnsi="Times New Roman" w:cs="Times New Roman"/>
          <w:sz w:val="24"/>
          <w:szCs w:val="24"/>
        </w:rPr>
        <w:t>R</w:t>
      </w:r>
      <w:r w:rsidR="007E08EC" w:rsidRPr="00BA3DCD">
        <w:rPr>
          <w:rFonts w:ascii="Times New Roman" w:hAnsi="Times New Roman" w:cs="Times New Roman"/>
          <w:sz w:val="24"/>
          <w:szCs w:val="24"/>
        </w:rPr>
        <w:t xml:space="preserve">egion </w:t>
      </w:r>
      <w:r w:rsidR="00FD4E04">
        <w:rPr>
          <w:rFonts w:ascii="Times New Roman" w:hAnsi="Times New Roman" w:cs="Times New Roman"/>
          <w:sz w:val="24"/>
          <w:szCs w:val="24"/>
        </w:rPr>
        <w:t xml:space="preserve">(north vs. south) </w:t>
      </w:r>
      <w:r w:rsidR="003D1D37" w:rsidRPr="00BA3DCD">
        <w:rPr>
          <w:rFonts w:ascii="Times New Roman" w:hAnsi="Times New Roman" w:cs="Times New Roman"/>
          <w:sz w:val="24"/>
          <w:szCs w:val="24"/>
        </w:rPr>
        <w:t>was</w:t>
      </w:r>
      <w:r w:rsidR="007E08EC" w:rsidRPr="00BA3DCD">
        <w:rPr>
          <w:rFonts w:ascii="Times New Roman" w:hAnsi="Times New Roman" w:cs="Times New Roman"/>
          <w:sz w:val="24"/>
          <w:szCs w:val="24"/>
        </w:rPr>
        <w:t xml:space="preserve"> </w:t>
      </w:r>
      <w:r w:rsidR="00FD4E04">
        <w:rPr>
          <w:rFonts w:ascii="Times New Roman" w:hAnsi="Times New Roman" w:cs="Times New Roman"/>
          <w:sz w:val="24"/>
          <w:szCs w:val="24"/>
        </w:rPr>
        <w:t xml:space="preserve">considered </w:t>
      </w:r>
      <w:r w:rsidR="007E08EC" w:rsidRPr="00BA3DCD">
        <w:rPr>
          <w:rFonts w:ascii="Times New Roman" w:hAnsi="Times New Roman" w:cs="Times New Roman"/>
          <w:sz w:val="24"/>
          <w:szCs w:val="24"/>
        </w:rPr>
        <w:t>the fixed effect</w:t>
      </w:r>
      <w:r w:rsidR="003D1D37" w:rsidRPr="00BA3DCD">
        <w:rPr>
          <w:rFonts w:ascii="Times New Roman" w:hAnsi="Times New Roman" w:cs="Times New Roman"/>
          <w:sz w:val="24"/>
          <w:szCs w:val="24"/>
        </w:rPr>
        <w:t xml:space="preserve"> and </w:t>
      </w:r>
      <w:r w:rsidR="009B287D" w:rsidRPr="00BA3DCD">
        <w:rPr>
          <w:rFonts w:ascii="Times New Roman" w:hAnsi="Times New Roman" w:cs="Times New Roman"/>
          <w:sz w:val="24"/>
          <w:szCs w:val="24"/>
        </w:rPr>
        <w:t>block</w:t>
      </w:r>
      <w:r w:rsidR="007E08EC" w:rsidRPr="00BA3DCD">
        <w:rPr>
          <w:rFonts w:ascii="Times New Roman" w:hAnsi="Times New Roman" w:cs="Times New Roman"/>
          <w:sz w:val="24"/>
          <w:szCs w:val="24"/>
        </w:rPr>
        <w:t xml:space="preserve"> </w:t>
      </w:r>
      <w:r w:rsidR="00FD4E04">
        <w:rPr>
          <w:rFonts w:ascii="Times New Roman" w:hAnsi="Times New Roman" w:cs="Times New Roman"/>
          <w:sz w:val="24"/>
          <w:szCs w:val="24"/>
        </w:rPr>
        <w:t>(</w:t>
      </w:r>
      <w:proofErr w:type="gramStart"/>
      <w:r w:rsidR="00FD4E04">
        <w:rPr>
          <w:rFonts w:ascii="Times New Roman" w:hAnsi="Times New Roman" w:cs="Times New Roman"/>
          <w:sz w:val="24"/>
          <w:szCs w:val="24"/>
        </w:rPr>
        <w:t>A,B</w:t>
      </w:r>
      <w:proofErr w:type="gramEnd"/>
      <w:r w:rsidR="00FD4E04">
        <w:rPr>
          <w:rFonts w:ascii="Times New Roman" w:hAnsi="Times New Roman" w:cs="Times New Roman"/>
          <w:sz w:val="24"/>
          <w:szCs w:val="24"/>
        </w:rPr>
        <w:t xml:space="preserve">,C,D) </w:t>
      </w:r>
      <w:r w:rsidR="007E08EC" w:rsidRPr="00BA3DCD">
        <w:rPr>
          <w:rFonts w:ascii="Times New Roman" w:hAnsi="Times New Roman" w:cs="Times New Roman"/>
          <w:sz w:val="24"/>
          <w:szCs w:val="24"/>
        </w:rPr>
        <w:t xml:space="preserve">and genet nested in population </w:t>
      </w:r>
      <w:r w:rsidR="00FD4E04">
        <w:rPr>
          <w:rFonts w:ascii="Times New Roman" w:hAnsi="Times New Roman" w:cs="Times New Roman"/>
          <w:sz w:val="24"/>
          <w:szCs w:val="24"/>
        </w:rPr>
        <w:t>as</w:t>
      </w:r>
      <w:r w:rsidR="007E08EC" w:rsidRPr="00BA3DCD">
        <w:rPr>
          <w:rFonts w:ascii="Times New Roman" w:hAnsi="Times New Roman" w:cs="Times New Roman"/>
          <w:sz w:val="24"/>
          <w:szCs w:val="24"/>
        </w:rPr>
        <w:t xml:space="preserve"> random effects. </w:t>
      </w:r>
      <w:r w:rsidR="00777A18" w:rsidRPr="00BA3DCD">
        <w:rPr>
          <w:rFonts w:ascii="Times New Roman" w:hAnsi="Times New Roman" w:cs="Times New Roman"/>
          <w:sz w:val="24"/>
          <w:szCs w:val="24"/>
        </w:rPr>
        <w:t>We dropped the genet nested in population term for cell membrane stability</w:t>
      </w:r>
      <w:r w:rsidR="009B287D" w:rsidRPr="00BA3DCD">
        <w:rPr>
          <w:rFonts w:ascii="Times New Roman" w:hAnsi="Times New Roman" w:cs="Times New Roman"/>
          <w:sz w:val="24"/>
          <w:szCs w:val="24"/>
        </w:rPr>
        <w:t xml:space="preserve"> and both random effect</w:t>
      </w:r>
      <w:r w:rsidR="004F3525" w:rsidRPr="00BA3DCD">
        <w:rPr>
          <w:rFonts w:ascii="Times New Roman" w:hAnsi="Times New Roman" w:cs="Times New Roman"/>
          <w:sz w:val="24"/>
          <w:szCs w:val="24"/>
        </w:rPr>
        <w:t>s</w:t>
      </w:r>
      <w:r w:rsidR="009B287D" w:rsidRPr="00BA3DCD">
        <w:rPr>
          <w:rFonts w:ascii="Times New Roman" w:hAnsi="Times New Roman" w:cs="Times New Roman"/>
          <w:sz w:val="24"/>
          <w:szCs w:val="24"/>
        </w:rPr>
        <w:t xml:space="preserve"> terms for hot net photosynthetic rate</w:t>
      </w:r>
      <w:r w:rsidR="00777A18" w:rsidRPr="00BA3DCD">
        <w:rPr>
          <w:rFonts w:ascii="Times New Roman" w:hAnsi="Times New Roman" w:cs="Times New Roman"/>
          <w:sz w:val="24"/>
          <w:szCs w:val="24"/>
        </w:rPr>
        <w:t xml:space="preserve"> to avoid overfitting the model.</w:t>
      </w:r>
      <w:r w:rsidR="003D1D37" w:rsidRPr="00BA3DCD">
        <w:rPr>
          <w:rFonts w:ascii="Times New Roman" w:hAnsi="Times New Roman" w:cs="Times New Roman"/>
          <w:sz w:val="24"/>
          <w:szCs w:val="24"/>
        </w:rPr>
        <w:t xml:space="preserve"> </w:t>
      </w:r>
      <w:r w:rsidR="009B287D" w:rsidRPr="00BA3DCD">
        <w:rPr>
          <w:rFonts w:ascii="Times New Roman" w:hAnsi="Times New Roman" w:cs="Times New Roman"/>
          <w:sz w:val="24"/>
          <w:szCs w:val="24"/>
        </w:rPr>
        <w:t xml:space="preserve">Since the genet nested in population term was significant for some variables, we compared population and genets independently. </w:t>
      </w:r>
      <w:r w:rsidR="004F3525" w:rsidRPr="00BA3DCD">
        <w:rPr>
          <w:rFonts w:ascii="Times New Roman" w:hAnsi="Times New Roman" w:cs="Times New Roman"/>
          <w:sz w:val="24"/>
          <w:szCs w:val="24"/>
        </w:rPr>
        <w:t>Populations were compared using</w:t>
      </w:r>
      <w:r w:rsidR="009B287D" w:rsidRPr="00BA3DCD">
        <w:rPr>
          <w:rFonts w:ascii="Times New Roman" w:hAnsi="Times New Roman" w:cs="Times New Roman"/>
          <w:sz w:val="24"/>
          <w:szCs w:val="24"/>
        </w:rPr>
        <w:t xml:space="preserve"> a linear mixed effects model </w:t>
      </w:r>
      <w:r w:rsidR="002660D4" w:rsidRPr="00BA3DCD">
        <w:rPr>
          <w:rFonts w:ascii="Times New Roman" w:hAnsi="Times New Roman" w:cs="Times New Roman"/>
          <w:sz w:val="24"/>
          <w:szCs w:val="24"/>
        </w:rPr>
        <w:t xml:space="preserve">(LMM; function </w:t>
      </w:r>
      <w:commentRangeStart w:id="174"/>
      <w:proofErr w:type="spellStart"/>
      <w:r w:rsidR="002660D4" w:rsidRPr="00BA3DCD">
        <w:rPr>
          <w:rFonts w:ascii="Times New Roman" w:hAnsi="Times New Roman" w:cs="Times New Roman"/>
          <w:sz w:val="24"/>
          <w:szCs w:val="24"/>
        </w:rPr>
        <w:t>lmer</w:t>
      </w:r>
      <w:commentRangeEnd w:id="174"/>
      <w:proofErr w:type="spellEnd"/>
      <w:r w:rsidR="00FD4E04">
        <w:rPr>
          <w:rStyle w:val="CommentReference"/>
        </w:rPr>
        <w:commentReference w:id="174"/>
      </w:r>
      <w:r w:rsidR="002660D4" w:rsidRPr="00BA3DCD">
        <w:rPr>
          <w:rFonts w:ascii="Times New Roman" w:hAnsi="Times New Roman" w:cs="Times New Roman"/>
          <w:sz w:val="24"/>
          <w:szCs w:val="24"/>
        </w:rPr>
        <w:t xml:space="preserve">) </w:t>
      </w:r>
      <w:r w:rsidR="009B287D" w:rsidRPr="00BA3DCD">
        <w:rPr>
          <w:rFonts w:ascii="Times New Roman" w:hAnsi="Times New Roman" w:cs="Times New Roman"/>
          <w:sz w:val="24"/>
          <w:szCs w:val="24"/>
        </w:rPr>
        <w:t>with population as the fixed effect and block as the random effect</w:t>
      </w:r>
      <w:r w:rsidR="004F3525" w:rsidRPr="00BA3DCD">
        <w:rPr>
          <w:rFonts w:ascii="Times New Roman" w:hAnsi="Times New Roman" w:cs="Times New Roman"/>
          <w:sz w:val="24"/>
          <w:szCs w:val="24"/>
        </w:rPr>
        <w:t xml:space="preserve">. </w:t>
      </w:r>
      <w:commentRangeStart w:id="175"/>
      <w:commentRangeStart w:id="176"/>
      <w:r w:rsidR="003D1D37" w:rsidRPr="00BA3DCD">
        <w:rPr>
          <w:rFonts w:ascii="Times New Roman" w:hAnsi="Times New Roman" w:cs="Times New Roman"/>
          <w:sz w:val="24"/>
          <w:szCs w:val="24"/>
        </w:rPr>
        <w:t xml:space="preserve">We used an analysis of variance model (stats; function </w:t>
      </w:r>
      <w:proofErr w:type="spellStart"/>
      <w:r w:rsidR="003D1D37" w:rsidRPr="00BA3DCD">
        <w:rPr>
          <w:rFonts w:ascii="Times New Roman" w:hAnsi="Times New Roman" w:cs="Times New Roman"/>
          <w:sz w:val="24"/>
          <w:szCs w:val="24"/>
        </w:rPr>
        <w:t>aov</w:t>
      </w:r>
      <w:proofErr w:type="spellEnd"/>
      <w:r w:rsidR="003D1D37" w:rsidRPr="00BA3DCD">
        <w:rPr>
          <w:rFonts w:ascii="Times New Roman" w:hAnsi="Times New Roman" w:cs="Times New Roman"/>
          <w:sz w:val="24"/>
          <w:szCs w:val="24"/>
        </w:rPr>
        <w:t>) to determine if there were differences between genet</w:t>
      </w:r>
      <w:r w:rsidR="005579EF" w:rsidRPr="00BA3DCD">
        <w:rPr>
          <w:rFonts w:ascii="Times New Roman" w:hAnsi="Times New Roman" w:cs="Times New Roman"/>
          <w:sz w:val="24"/>
          <w:szCs w:val="24"/>
        </w:rPr>
        <w:t xml:space="preserve">s for each of the </w:t>
      </w:r>
      <w:proofErr w:type="spellStart"/>
      <w:r w:rsidR="005579EF" w:rsidRPr="00BA3DCD">
        <w:rPr>
          <w:rFonts w:ascii="Times New Roman" w:hAnsi="Times New Roman" w:cs="Times New Roman"/>
          <w:sz w:val="24"/>
          <w:szCs w:val="24"/>
        </w:rPr>
        <w:t>sporophytic</w:t>
      </w:r>
      <w:proofErr w:type="spellEnd"/>
      <w:r w:rsidR="005579EF" w:rsidRPr="00BA3DCD">
        <w:rPr>
          <w:rFonts w:ascii="Times New Roman" w:hAnsi="Times New Roman" w:cs="Times New Roman"/>
          <w:sz w:val="24"/>
          <w:szCs w:val="24"/>
        </w:rPr>
        <w:t xml:space="preserve"> variables</w:t>
      </w:r>
      <w:commentRangeEnd w:id="175"/>
      <w:r w:rsidR="00FD4E04">
        <w:rPr>
          <w:rStyle w:val="CommentReference"/>
        </w:rPr>
        <w:commentReference w:id="175"/>
      </w:r>
      <w:commentRangeEnd w:id="176"/>
      <w:r w:rsidR="00A90F53">
        <w:rPr>
          <w:rStyle w:val="CommentReference"/>
        </w:rPr>
        <w:commentReference w:id="176"/>
      </w:r>
      <w:r w:rsidR="003D1D37" w:rsidRPr="00BA3DCD">
        <w:rPr>
          <w:rFonts w:ascii="Times New Roman" w:hAnsi="Times New Roman" w:cs="Times New Roman"/>
          <w:sz w:val="24"/>
          <w:szCs w:val="24"/>
        </w:rPr>
        <w:t>.</w:t>
      </w:r>
      <w:r w:rsidR="005579EF"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Since there was a significant block effect in some of the variables, we compared plants from the north and south within block using a paired t-test</w:t>
      </w:r>
      <w:r w:rsidR="002660D4" w:rsidRPr="00BA3DCD">
        <w:rPr>
          <w:rFonts w:ascii="Times New Roman" w:hAnsi="Times New Roman" w:cs="Times New Roman"/>
          <w:sz w:val="24"/>
          <w:szCs w:val="24"/>
        </w:rPr>
        <w:t xml:space="preserve"> (stats; function </w:t>
      </w:r>
      <w:proofErr w:type="spellStart"/>
      <w:r w:rsidR="002660D4" w:rsidRPr="00BA3DCD">
        <w:rPr>
          <w:rFonts w:ascii="Times New Roman" w:hAnsi="Times New Roman" w:cs="Times New Roman"/>
          <w:sz w:val="24"/>
          <w:szCs w:val="24"/>
        </w:rPr>
        <w:t>t.test</w:t>
      </w:r>
      <w:proofErr w:type="spellEnd"/>
      <w:r w:rsidR="002660D4" w:rsidRPr="00BA3DCD">
        <w:rPr>
          <w:rFonts w:ascii="Times New Roman" w:hAnsi="Times New Roman" w:cs="Times New Roman"/>
          <w:sz w:val="24"/>
          <w:szCs w:val="24"/>
        </w:rPr>
        <w:t>)</w:t>
      </w:r>
      <w:r w:rsidR="004F3525" w:rsidRPr="00BA3DCD">
        <w:rPr>
          <w:rFonts w:ascii="Times New Roman" w:hAnsi="Times New Roman" w:cs="Times New Roman"/>
          <w:sz w:val="24"/>
          <w:szCs w:val="24"/>
        </w:rPr>
        <w:t xml:space="preserve">. </w:t>
      </w:r>
      <w:r w:rsidR="001933AE" w:rsidRPr="00BA3DCD">
        <w:rPr>
          <w:rFonts w:ascii="Times New Roman" w:hAnsi="Times New Roman" w:cs="Times New Roman"/>
          <w:sz w:val="24"/>
          <w:szCs w:val="24"/>
        </w:rPr>
        <w:t xml:space="preserve">To determine if variation within the northern and southern regions differed, we used the bartlett’s test of homogeneity of variance (stats; function </w:t>
      </w:r>
      <w:proofErr w:type="spellStart"/>
      <w:r w:rsidR="001933AE" w:rsidRPr="00BA3DCD">
        <w:rPr>
          <w:rFonts w:ascii="Times New Roman" w:hAnsi="Times New Roman" w:cs="Times New Roman"/>
          <w:sz w:val="24"/>
          <w:szCs w:val="24"/>
        </w:rPr>
        <w:t>bartlett.test</w:t>
      </w:r>
      <w:proofErr w:type="spellEnd"/>
      <w:r w:rsidR="001933AE" w:rsidRPr="00BA3DCD">
        <w:rPr>
          <w:rFonts w:ascii="Times New Roman" w:hAnsi="Times New Roman" w:cs="Times New Roman"/>
          <w:sz w:val="24"/>
          <w:szCs w:val="24"/>
        </w:rPr>
        <w:t>).</w:t>
      </w:r>
    </w:p>
    <w:p w14:paraId="0028763F" w14:textId="5EB836DF" w:rsidR="00B971A5" w:rsidRPr="00BA3DCD" w:rsidRDefault="005579EF">
      <w:pPr>
        <w:rPr>
          <w:rFonts w:ascii="Times New Roman" w:hAnsi="Times New Roman" w:cs="Times New Roman"/>
          <w:sz w:val="24"/>
          <w:szCs w:val="24"/>
        </w:rPr>
      </w:pPr>
      <w:r w:rsidRPr="00BA3DCD">
        <w:rPr>
          <w:rFonts w:ascii="Times New Roman" w:hAnsi="Times New Roman" w:cs="Times New Roman"/>
          <w:sz w:val="24"/>
          <w:szCs w:val="24"/>
        </w:rPr>
        <w:t>For the gametophytic variables, we fit temperature performance curves (</w:t>
      </w:r>
      <w:proofErr w:type="spellStart"/>
      <w:r w:rsidRPr="00BA3DCD">
        <w:rPr>
          <w:rFonts w:ascii="Times New Roman" w:hAnsi="Times New Roman" w:cs="Times New Roman"/>
          <w:sz w:val="24"/>
          <w:szCs w:val="24"/>
        </w:rPr>
        <w:t>rTCP</w:t>
      </w:r>
      <w:proofErr w:type="spellEnd"/>
      <w:r w:rsidRPr="00BA3DCD">
        <w:rPr>
          <w:rFonts w:ascii="Times New Roman" w:hAnsi="Times New Roman" w:cs="Times New Roman"/>
          <w:sz w:val="24"/>
          <w:szCs w:val="24"/>
        </w:rPr>
        <w:t xml:space="preserve">: function </w:t>
      </w:r>
      <w:proofErr w:type="spellStart"/>
      <w:proofErr w:type="gramStart"/>
      <w:r w:rsidRPr="00BA3DCD">
        <w:rPr>
          <w:rFonts w:ascii="Times New Roman" w:hAnsi="Times New Roman" w:cs="Times New Roman"/>
          <w:sz w:val="24"/>
          <w:szCs w:val="24"/>
        </w:rPr>
        <w:t>nls.multstart</w:t>
      </w:r>
      <w:proofErr w:type="spellEnd"/>
      <w:proofErr w:type="gramEnd"/>
      <w:r w:rsidRPr="00BA3DCD">
        <w:rPr>
          <w:rFonts w:ascii="Times New Roman" w:hAnsi="Times New Roman" w:cs="Times New Roman"/>
          <w:sz w:val="24"/>
          <w:szCs w:val="24"/>
        </w:rPr>
        <w:t xml:space="preserve">) </w:t>
      </w:r>
      <w:r w:rsidR="00FD4E04">
        <w:rPr>
          <w:rFonts w:ascii="Times New Roman" w:hAnsi="Times New Roman" w:cs="Times New Roman"/>
          <w:sz w:val="24"/>
          <w:szCs w:val="24"/>
        </w:rPr>
        <w:t xml:space="preserve">to the multiple temperature measurements taken </w:t>
      </w:r>
      <w:r w:rsidRPr="00BA3DCD">
        <w:rPr>
          <w:rFonts w:ascii="Times New Roman" w:hAnsi="Times New Roman" w:cs="Times New Roman"/>
          <w:sz w:val="24"/>
          <w:szCs w:val="24"/>
        </w:rPr>
        <w:t>for each plant</w:t>
      </w:r>
      <w:r w:rsidR="008B1F02" w:rsidRPr="00BA3DCD">
        <w:rPr>
          <w:rFonts w:ascii="Times New Roman" w:hAnsi="Times New Roman" w:cs="Times New Roman"/>
          <w:sz w:val="24"/>
          <w:szCs w:val="24"/>
        </w:rPr>
        <w:t xml:space="preserve"> that flowered. </w:t>
      </w:r>
      <w:commentRangeStart w:id="177"/>
      <w:r w:rsidR="008B1F02" w:rsidRPr="00BA3DCD">
        <w:rPr>
          <w:rFonts w:ascii="Times New Roman" w:hAnsi="Times New Roman" w:cs="Times New Roman"/>
          <w:sz w:val="24"/>
          <w:szCs w:val="24"/>
        </w:rPr>
        <w:t xml:space="preserve">We fit two </w:t>
      </w:r>
      <w:r w:rsidR="004F3525" w:rsidRPr="00BA3DCD">
        <w:rPr>
          <w:rFonts w:ascii="Times New Roman" w:hAnsi="Times New Roman" w:cs="Times New Roman"/>
          <w:sz w:val="24"/>
          <w:szCs w:val="24"/>
        </w:rPr>
        <w:t>genets, one from the north and one from the south,</w:t>
      </w:r>
      <w:r w:rsidR="008B1F02" w:rsidRPr="00BA3DCD">
        <w:rPr>
          <w:rFonts w:ascii="Times New Roman" w:hAnsi="Times New Roman" w:cs="Times New Roman"/>
          <w:sz w:val="24"/>
          <w:szCs w:val="24"/>
        </w:rPr>
        <w:t xml:space="preserve"> with all 25 temperature performance curves available in the </w:t>
      </w:r>
      <w:proofErr w:type="spellStart"/>
      <w:r w:rsidR="008B1F02" w:rsidRPr="00BA3DCD">
        <w:rPr>
          <w:rFonts w:ascii="Times New Roman" w:hAnsi="Times New Roman" w:cs="Times New Roman"/>
          <w:sz w:val="24"/>
          <w:szCs w:val="24"/>
        </w:rPr>
        <w:t>rTCP</w:t>
      </w:r>
      <w:proofErr w:type="spellEnd"/>
      <w:r w:rsidR="008B1F02" w:rsidRPr="00BA3DCD">
        <w:rPr>
          <w:rFonts w:ascii="Times New Roman" w:hAnsi="Times New Roman" w:cs="Times New Roman"/>
          <w:sz w:val="24"/>
          <w:szCs w:val="24"/>
        </w:rPr>
        <w:t xml:space="preserve"> packages and used AIC values to select the quadratic_2008 and the weibull_1995 models.</w:t>
      </w:r>
      <w:commentRangeEnd w:id="177"/>
      <w:r w:rsidR="00FD4E04">
        <w:rPr>
          <w:rStyle w:val="CommentReference"/>
        </w:rPr>
        <w:commentReference w:id="177"/>
      </w:r>
      <w:r w:rsidR="008B1F02" w:rsidRPr="00BA3DCD">
        <w:rPr>
          <w:rFonts w:ascii="Times New Roman" w:hAnsi="Times New Roman" w:cs="Times New Roman"/>
          <w:sz w:val="24"/>
          <w:szCs w:val="24"/>
        </w:rPr>
        <w:t xml:space="preserve"> </w:t>
      </w:r>
      <w:r w:rsidR="00C3078D" w:rsidRPr="00BA3DCD">
        <w:rPr>
          <w:rFonts w:ascii="Times New Roman" w:hAnsi="Times New Roman" w:cs="Times New Roman"/>
          <w:sz w:val="24"/>
          <w:szCs w:val="24"/>
        </w:rPr>
        <w:t>We opted to use the</w:t>
      </w:r>
      <w:r w:rsidR="004D2E43" w:rsidRPr="00BA3DCD">
        <w:rPr>
          <w:rFonts w:ascii="Times New Roman" w:hAnsi="Times New Roman" w:cs="Times New Roman"/>
          <w:sz w:val="24"/>
          <w:szCs w:val="24"/>
        </w:rPr>
        <w:t xml:space="preserve"> quadratic_2008 </w:t>
      </w:r>
      <w:commentRangeStart w:id="178"/>
      <w:r w:rsidR="004D2E43" w:rsidRPr="00BA3DCD">
        <w:rPr>
          <w:rFonts w:ascii="Times New Roman" w:hAnsi="Times New Roman" w:cs="Times New Roman"/>
          <w:sz w:val="24"/>
          <w:szCs w:val="24"/>
        </w:rPr>
        <w:t>model</w:t>
      </w:r>
      <w:commentRangeEnd w:id="178"/>
      <w:r w:rsidR="0065744A">
        <w:rPr>
          <w:rStyle w:val="CommentReference"/>
        </w:rPr>
        <w:commentReference w:id="178"/>
      </w:r>
      <w:r w:rsidR="004D2E43" w:rsidRPr="00BA3DCD">
        <w:rPr>
          <w:rFonts w:ascii="Times New Roman" w:hAnsi="Times New Roman" w:cs="Times New Roman"/>
          <w:sz w:val="24"/>
          <w:szCs w:val="24"/>
        </w:rPr>
        <w:t xml:space="preserve"> because the temperature maximum values determined by the weibull_1995 model were infinite for some of the plants. </w:t>
      </w:r>
      <w:r w:rsidR="00C3078D" w:rsidRPr="00BA3DCD">
        <w:rPr>
          <w:rFonts w:ascii="Times New Roman" w:hAnsi="Times New Roman" w:cs="Times New Roman"/>
          <w:sz w:val="24"/>
          <w:szCs w:val="24"/>
        </w:rPr>
        <w:t xml:space="preserve">From the quadratic curves of </w:t>
      </w:r>
      <w:r w:rsidR="0065744A">
        <w:rPr>
          <w:rFonts w:ascii="Times New Roman" w:hAnsi="Times New Roman" w:cs="Times New Roman"/>
          <w:sz w:val="24"/>
          <w:szCs w:val="24"/>
        </w:rPr>
        <w:t>each</w:t>
      </w:r>
      <w:r w:rsidR="0065744A" w:rsidRPr="00BA3DCD">
        <w:rPr>
          <w:rFonts w:ascii="Times New Roman" w:hAnsi="Times New Roman" w:cs="Times New Roman"/>
          <w:sz w:val="24"/>
          <w:szCs w:val="24"/>
        </w:rPr>
        <w:t xml:space="preserve"> </w:t>
      </w:r>
      <w:r w:rsidR="00C3078D" w:rsidRPr="00BA3DCD">
        <w:rPr>
          <w:rFonts w:ascii="Times New Roman" w:hAnsi="Times New Roman" w:cs="Times New Roman"/>
          <w:sz w:val="24"/>
          <w:szCs w:val="24"/>
        </w:rPr>
        <w:t>plant that flowered, w</w:t>
      </w:r>
      <w:r w:rsidR="004D2E43" w:rsidRPr="00BA3DCD">
        <w:rPr>
          <w:rFonts w:ascii="Times New Roman" w:hAnsi="Times New Roman" w:cs="Times New Roman"/>
          <w:sz w:val="24"/>
          <w:szCs w:val="24"/>
        </w:rPr>
        <w:t xml:space="preserve">e extracted </w:t>
      </w:r>
      <w:r w:rsidR="0065744A">
        <w:rPr>
          <w:rFonts w:ascii="Times New Roman" w:hAnsi="Times New Roman" w:cs="Times New Roman"/>
          <w:sz w:val="24"/>
          <w:szCs w:val="24"/>
        </w:rPr>
        <w:t xml:space="preserve">six cardinal values: </w:t>
      </w:r>
      <w:r w:rsidR="004D2E43" w:rsidRPr="00BA3DCD">
        <w:rPr>
          <w:rFonts w:ascii="Times New Roman" w:hAnsi="Times New Roman" w:cs="Times New Roman"/>
          <w:sz w:val="24"/>
          <w:szCs w:val="24"/>
        </w:rPr>
        <w:t>the temperature minimum</w:t>
      </w:r>
      <w:r w:rsidR="0065744A">
        <w:rPr>
          <w:rFonts w:ascii="Times New Roman" w:hAnsi="Times New Roman" w:cs="Times New Roman"/>
          <w:sz w:val="24"/>
          <w:szCs w:val="24"/>
        </w:rPr>
        <w:t xml:space="preserve"> (germination or growth rate = 0)</w:t>
      </w:r>
      <w:r w:rsidR="004D2E43" w:rsidRPr="00BA3DCD">
        <w:rPr>
          <w:rFonts w:ascii="Times New Roman" w:hAnsi="Times New Roman" w:cs="Times New Roman"/>
          <w:sz w:val="24"/>
          <w:szCs w:val="24"/>
        </w:rPr>
        <w:t>, temperature optimum</w:t>
      </w:r>
      <w:r w:rsidR="0065744A">
        <w:rPr>
          <w:rFonts w:ascii="Times New Roman" w:hAnsi="Times New Roman" w:cs="Times New Roman"/>
          <w:sz w:val="24"/>
          <w:szCs w:val="24"/>
        </w:rPr>
        <w:t xml:space="preserve"> (germination or growth rate are maximized)</w:t>
      </w:r>
      <w:r w:rsidR="004D2E43" w:rsidRPr="00BA3DCD">
        <w:rPr>
          <w:rFonts w:ascii="Times New Roman" w:hAnsi="Times New Roman" w:cs="Times New Roman"/>
          <w:sz w:val="24"/>
          <w:szCs w:val="24"/>
        </w:rPr>
        <w:t>, and temperature maximum</w:t>
      </w:r>
      <w:r w:rsidR="0065744A">
        <w:rPr>
          <w:rFonts w:ascii="Times New Roman" w:hAnsi="Times New Roman" w:cs="Times New Roman"/>
          <w:sz w:val="24"/>
          <w:szCs w:val="24"/>
        </w:rPr>
        <w:t xml:space="preserve"> (germination or growth rate =0). We then</w:t>
      </w:r>
      <w:r w:rsidR="004D2E43" w:rsidRPr="00BA3DCD">
        <w:rPr>
          <w:rFonts w:ascii="Times New Roman" w:hAnsi="Times New Roman" w:cs="Times New Roman"/>
          <w:sz w:val="24"/>
          <w:szCs w:val="24"/>
        </w:rPr>
        <w:t xml:space="preserve"> used analysis of variance</w:t>
      </w:r>
      <w:r w:rsidR="002660D4" w:rsidRPr="00BA3DCD">
        <w:rPr>
          <w:rFonts w:ascii="Times New Roman" w:hAnsi="Times New Roman" w:cs="Times New Roman"/>
          <w:sz w:val="24"/>
          <w:szCs w:val="24"/>
        </w:rPr>
        <w:t xml:space="preserve"> (stats; function </w:t>
      </w:r>
      <w:proofErr w:type="spellStart"/>
      <w:r w:rsidR="002660D4" w:rsidRPr="00BA3DCD">
        <w:rPr>
          <w:rFonts w:ascii="Times New Roman" w:hAnsi="Times New Roman" w:cs="Times New Roman"/>
          <w:sz w:val="24"/>
          <w:szCs w:val="24"/>
        </w:rPr>
        <w:t>aov</w:t>
      </w:r>
      <w:proofErr w:type="spellEnd"/>
      <w:r w:rsidR="002660D4" w:rsidRPr="00BA3DCD">
        <w:rPr>
          <w:rFonts w:ascii="Times New Roman" w:hAnsi="Times New Roman" w:cs="Times New Roman"/>
          <w:sz w:val="24"/>
          <w:szCs w:val="24"/>
        </w:rPr>
        <w:t>)</w:t>
      </w:r>
      <w:r w:rsidR="004D2E43" w:rsidRPr="00BA3DCD">
        <w:rPr>
          <w:rFonts w:ascii="Times New Roman" w:hAnsi="Times New Roman" w:cs="Times New Roman"/>
          <w:sz w:val="24"/>
          <w:szCs w:val="24"/>
        </w:rPr>
        <w:t xml:space="preserve"> </w:t>
      </w:r>
      <w:r w:rsidR="0065744A">
        <w:rPr>
          <w:rFonts w:ascii="Times New Roman" w:hAnsi="Times New Roman" w:cs="Times New Roman"/>
          <w:sz w:val="24"/>
          <w:szCs w:val="24"/>
        </w:rPr>
        <w:t xml:space="preserve">on each of the cardinal values </w:t>
      </w:r>
      <w:r w:rsidR="004D2E43" w:rsidRPr="00BA3DCD">
        <w:rPr>
          <w:rFonts w:ascii="Times New Roman" w:hAnsi="Times New Roman" w:cs="Times New Roman"/>
          <w:sz w:val="24"/>
          <w:szCs w:val="24"/>
        </w:rPr>
        <w:t xml:space="preserve">to determine if there were differences between region and </w:t>
      </w:r>
      <w:r w:rsidR="0065744A">
        <w:rPr>
          <w:rFonts w:ascii="Times New Roman" w:hAnsi="Times New Roman" w:cs="Times New Roman"/>
          <w:sz w:val="24"/>
          <w:szCs w:val="24"/>
        </w:rPr>
        <w:t xml:space="preserve">among </w:t>
      </w:r>
      <w:r w:rsidR="004D2E43" w:rsidRPr="00BA3DCD">
        <w:rPr>
          <w:rFonts w:ascii="Times New Roman" w:hAnsi="Times New Roman" w:cs="Times New Roman"/>
          <w:sz w:val="24"/>
          <w:szCs w:val="24"/>
        </w:rPr>
        <w:t>gen</w:t>
      </w:r>
      <w:r w:rsidR="0065744A">
        <w:rPr>
          <w:rFonts w:ascii="Times New Roman" w:hAnsi="Times New Roman" w:cs="Times New Roman"/>
          <w:sz w:val="24"/>
          <w:szCs w:val="24"/>
        </w:rPr>
        <w:t>ets</w:t>
      </w:r>
      <w:r w:rsidR="004D2E43" w:rsidRPr="00BA3DCD">
        <w:rPr>
          <w:rFonts w:ascii="Times New Roman" w:hAnsi="Times New Roman" w:cs="Times New Roman"/>
          <w:sz w:val="24"/>
          <w:szCs w:val="24"/>
        </w:rPr>
        <w:t>.</w:t>
      </w:r>
      <w:r w:rsidR="002660D4" w:rsidRPr="00BA3DCD">
        <w:rPr>
          <w:rFonts w:ascii="Times New Roman" w:hAnsi="Times New Roman" w:cs="Times New Roman"/>
          <w:sz w:val="24"/>
          <w:szCs w:val="24"/>
        </w:rPr>
        <w:t xml:space="preserve"> </w:t>
      </w:r>
    </w:p>
    <w:p w14:paraId="49ED0E14" w14:textId="55967A60" w:rsidR="00BA3DCD" w:rsidRDefault="004C4626"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correlation analysis </w:t>
      </w:r>
      <w:r w:rsidR="002C6E3A" w:rsidRPr="00BA3DCD">
        <w:rPr>
          <w:rFonts w:ascii="Times New Roman" w:hAnsi="Times New Roman" w:cs="Times New Roman"/>
          <w:sz w:val="24"/>
          <w:szCs w:val="24"/>
        </w:rPr>
        <w:t xml:space="preserve">(stats; function </w:t>
      </w:r>
      <w:proofErr w:type="spellStart"/>
      <w:r w:rsidR="002C6E3A" w:rsidRPr="00BA3DCD">
        <w:rPr>
          <w:rFonts w:ascii="Times New Roman" w:hAnsi="Times New Roman" w:cs="Times New Roman"/>
          <w:sz w:val="24"/>
          <w:szCs w:val="24"/>
        </w:rPr>
        <w:t>cor</w:t>
      </w:r>
      <w:proofErr w:type="spellEnd"/>
      <w:r w:rsidR="002C6E3A"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to determine if there were any correlations between </w:t>
      </w:r>
      <w:proofErr w:type="spellStart"/>
      <w:r w:rsidR="001933AE" w:rsidRPr="00BA3DCD">
        <w:rPr>
          <w:rFonts w:ascii="Times New Roman" w:hAnsi="Times New Roman" w:cs="Times New Roman"/>
          <w:sz w:val="24"/>
          <w:szCs w:val="24"/>
        </w:rPr>
        <w:t>sporophytic</w:t>
      </w:r>
      <w:proofErr w:type="spellEnd"/>
      <w:r w:rsidR="001933AE" w:rsidRPr="00BA3DCD">
        <w:rPr>
          <w:rFonts w:ascii="Times New Roman" w:hAnsi="Times New Roman" w:cs="Times New Roman"/>
          <w:sz w:val="24"/>
          <w:szCs w:val="24"/>
        </w:rPr>
        <w:t xml:space="preserve"> and gametophytic</w:t>
      </w:r>
      <w:r w:rsidRPr="00BA3DCD">
        <w:rPr>
          <w:rFonts w:ascii="Times New Roman" w:hAnsi="Times New Roman" w:cs="Times New Roman"/>
          <w:sz w:val="24"/>
          <w:szCs w:val="24"/>
        </w:rPr>
        <w:t xml:space="preserve"> variables. </w:t>
      </w:r>
      <w:r w:rsidR="003C2790" w:rsidRPr="00BA3DCD">
        <w:rPr>
          <w:rFonts w:ascii="Times New Roman" w:hAnsi="Times New Roman" w:cs="Times New Roman"/>
          <w:sz w:val="24"/>
          <w:szCs w:val="24"/>
        </w:rPr>
        <w:t xml:space="preserve">We </w:t>
      </w:r>
      <w:r w:rsidR="00664329">
        <w:rPr>
          <w:rFonts w:ascii="Times New Roman" w:hAnsi="Times New Roman" w:cs="Times New Roman"/>
          <w:sz w:val="24"/>
          <w:szCs w:val="24"/>
        </w:rPr>
        <w:t>conducted</w:t>
      </w:r>
      <w:r w:rsidR="00664329"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correlation analysis for all plants together and then the northern and southern plants separately. </w:t>
      </w:r>
      <w:r w:rsidRPr="00BA3DCD">
        <w:rPr>
          <w:rFonts w:ascii="Times New Roman" w:hAnsi="Times New Roman" w:cs="Times New Roman"/>
          <w:sz w:val="24"/>
          <w:szCs w:val="24"/>
        </w:rPr>
        <w:t xml:space="preserve">To </w:t>
      </w:r>
      <w:r w:rsidR="00664329">
        <w:rPr>
          <w:rFonts w:ascii="Times New Roman" w:hAnsi="Times New Roman" w:cs="Times New Roman"/>
          <w:sz w:val="24"/>
          <w:szCs w:val="24"/>
        </w:rPr>
        <w:t>incorporate</w:t>
      </w:r>
      <w:r w:rsidRPr="00BA3DCD">
        <w:rPr>
          <w:rFonts w:ascii="Times New Roman" w:hAnsi="Times New Roman" w:cs="Times New Roman"/>
          <w:sz w:val="24"/>
          <w:szCs w:val="24"/>
        </w:rPr>
        <w:t xml:space="preserve"> relationships between </w:t>
      </w:r>
      <w:proofErr w:type="gramStart"/>
      <w:r w:rsidR="00664329">
        <w:rPr>
          <w:rFonts w:ascii="Times New Roman" w:hAnsi="Times New Roman" w:cs="Times New Roman"/>
          <w:sz w:val="24"/>
          <w:szCs w:val="24"/>
        </w:rPr>
        <w:t>all of</w:t>
      </w:r>
      <w:proofErr w:type="gramEnd"/>
      <w:r w:rsidR="00664329">
        <w:rPr>
          <w:rFonts w:ascii="Times New Roman" w:hAnsi="Times New Roman" w:cs="Times New Roman"/>
          <w:sz w:val="24"/>
          <w:szCs w:val="24"/>
        </w:rPr>
        <w:t xml:space="preserve"> </w:t>
      </w:r>
      <w:r w:rsidRPr="00BA3DCD">
        <w:rPr>
          <w:rFonts w:ascii="Times New Roman" w:hAnsi="Times New Roman" w:cs="Times New Roman"/>
          <w:sz w:val="24"/>
          <w:szCs w:val="24"/>
        </w:rPr>
        <w:t xml:space="preserve">the variables and </w:t>
      </w:r>
      <w:r w:rsidR="00664329">
        <w:rPr>
          <w:rFonts w:ascii="Times New Roman" w:hAnsi="Times New Roman" w:cs="Times New Roman"/>
          <w:sz w:val="24"/>
          <w:szCs w:val="24"/>
        </w:rPr>
        <w:t>examine amalgamated differences</w:t>
      </w:r>
      <w:r w:rsidRPr="00BA3DCD">
        <w:rPr>
          <w:rFonts w:ascii="Times New Roman" w:hAnsi="Times New Roman" w:cs="Times New Roman"/>
          <w:sz w:val="24"/>
          <w:szCs w:val="24"/>
        </w:rPr>
        <w:t xml:space="preserve"> </w:t>
      </w:r>
      <w:r w:rsidR="00664329">
        <w:rPr>
          <w:rFonts w:ascii="Times New Roman" w:hAnsi="Times New Roman" w:cs="Times New Roman"/>
          <w:sz w:val="24"/>
          <w:szCs w:val="24"/>
        </w:rPr>
        <w:t>among</w:t>
      </w:r>
      <w:r w:rsidRPr="00BA3DCD">
        <w:rPr>
          <w:rFonts w:ascii="Times New Roman" w:hAnsi="Times New Roman" w:cs="Times New Roman"/>
          <w:sz w:val="24"/>
          <w:szCs w:val="24"/>
        </w:rPr>
        <w:t xml:space="preserve"> region</w:t>
      </w:r>
      <w:r w:rsidR="00664329">
        <w:rPr>
          <w:rFonts w:ascii="Times New Roman" w:hAnsi="Times New Roman" w:cs="Times New Roman"/>
          <w:sz w:val="24"/>
          <w:szCs w:val="24"/>
        </w:rPr>
        <w:t>s</w:t>
      </w:r>
      <w:r w:rsidRPr="00BA3DCD">
        <w:rPr>
          <w:rFonts w:ascii="Times New Roman" w:hAnsi="Times New Roman" w:cs="Times New Roman"/>
          <w:sz w:val="24"/>
          <w:szCs w:val="24"/>
        </w:rPr>
        <w:t xml:space="preserve"> and population</w:t>
      </w:r>
      <w:r w:rsidR="00664329">
        <w:rPr>
          <w:rFonts w:ascii="Times New Roman" w:hAnsi="Times New Roman" w:cs="Times New Roman"/>
          <w:sz w:val="24"/>
          <w:szCs w:val="24"/>
        </w:rPr>
        <w:t>s</w:t>
      </w:r>
      <w:r w:rsidR="007C25A4" w:rsidRPr="00BA3DCD">
        <w:rPr>
          <w:rFonts w:ascii="Times New Roman" w:hAnsi="Times New Roman" w:cs="Times New Roman"/>
          <w:sz w:val="24"/>
          <w:szCs w:val="24"/>
        </w:rPr>
        <w:t>,</w:t>
      </w:r>
      <w:r w:rsidRPr="00BA3DCD">
        <w:rPr>
          <w:rFonts w:ascii="Times New Roman" w:hAnsi="Times New Roman" w:cs="Times New Roman"/>
          <w:sz w:val="24"/>
          <w:szCs w:val="24"/>
        </w:rPr>
        <w:t xml:space="preserve"> we conducted principal component analysis (PCA)</w:t>
      </w:r>
      <w:r w:rsidR="002C6E3A" w:rsidRPr="00BA3DCD">
        <w:rPr>
          <w:rFonts w:ascii="Times New Roman" w:hAnsi="Times New Roman" w:cs="Times New Roman"/>
          <w:sz w:val="24"/>
          <w:szCs w:val="24"/>
        </w:rPr>
        <w:t xml:space="preserve"> (stats; function </w:t>
      </w:r>
      <w:proofErr w:type="spellStart"/>
      <w:r w:rsidR="002C6E3A" w:rsidRPr="00BA3DCD">
        <w:rPr>
          <w:rFonts w:ascii="Times New Roman" w:hAnsi="Times New Roman" w:cs="Times New Roman"/>
          <w:sz w:val="24"/>
          <w:szCs w:val="24"/>
        </w:rPr>
        <w:t>prcomp</w:t>
      </w:r>
      <w:proofErr w:type="spellEnd"/>
      <w:r w:rsidR="002C6E3A" w:rsidRPr="00BA3DCD">
        <w:rPr>
          <w:rFonts w:ascii="Times New Roman" w:hAnsi="Times New Roman" w:cs="Times New Roman"/>
          <w:sz w:val="24"/>
          <w:szCs w:val="24"/>
        </w:rPr>
        <w:t>)</w:t>
      </w:r>
      <w:r w:rsidRPr="00BA3DCD">
        <w:rPr>
          <w:rFonts w:ascii="Times New Roman" w:hAnsi="Times New Roman" w:cs="Times New Roman"/>
          <w:sz w:val="24"/>
          <w:szCs w:val="24"/>
        </w:rPr>
        <w:t xml:space="preserve">. We </w:t>
      </w:r>
      <w:r w:rsidR="00664329">
        <w:rPr>
          <w:rFonts w:ascii="Times New Roman" w:hAnsi="Times New Roman" w:cs="Times New Roman"/>
          <w:sz w:val="24"/>
          <w:szCs w:val="24"/>
        </w:rPr>
        <w:t>first conducted</w:t>
      </w:r>
      <w:r w:rsidR="00664329"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PCA on </w:t>
      </w:r>
      <w:r w:rsidR="004F3525" w:rsidRPr="00BA3DCD">
        <w:rPr>
          <w:rFonts w:ascii="Times New Roman" w:hAnsi="Times New Roman" w:cs="Times New Roman"/>
          <w:sz w:val="24"/>
          <w:szCs w:val="24"/>
        </w:rPr>
        <w:t>all</w:t>
      </w:r>
      <w:r w:rsidRPr="00BA3DCD">
        <w:rPr>
          <w:rFonts w:ascii="Times New Roman" w:hAnsi="Times New Roman" w:cs="Times New Roman"/>
          <w:sz w:val="24"/>
          <w:szCs w:val="24"/>
        </w:rPr>
        <w:t xml:space="preserve">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w:t>
      </w:r>
      <w:r w:rsidR="007C25A4"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 xml:space="preserve">and all gametophytic variables separately </w:t>
      </w:r>
      <w:r w:rsidR="007C25A4" w:rsidRPr="00BA3DCD">
        <w:rPr>
          <w:rFonts w:ascii="Times New Roman" w:hAnsi="Times New Roman" w:cs="Times New Roman"/>
          <w:sz w:val="24"/>
          <w:szCs w:val="24"/>
        </w:rPr>
        <w:t xml:space="preserve">and then both </w:t>
      </w:r>
      <w:r w:rsidR="00664329">
        <w:rPr>
          <w:rFonts w:ascii="Times New Roman" w:hAnsi="Times New Roman" w:cs="Times New Roman"/>
          <w:sz w:val="24"/>
          <w:szCs w:val="24"/>
        </w:rPr>
        <w:t>all of them collectively.</w:t>
      </w:r>
      <w:r w:rsidR="007C25A4" w:rsidRPr="00BA3DCD">
        <w:rPr>
          <w:rFonts w:ascii="Times New Roman" w:hAnsi="Times New Roman" w:cs="Times New Roman"/>
          <w:sz w:val="24"/>
          <w:szCs w:val="24"/>
        </w:rPr>
        <w:t xml:space="preserve"> </w:t>
      </w:r>
      <w:r w:rsidR="00664329">
        <w:rPr>
          <w:rFonts w:ascii="Times New Roman" w:hAnsi="Times New Roman" w:cs="Times New Roman"/>
          <w:sz w:val="24"/>
          <w:szCs w:val="24"/>
        </w:rPr>
        <w:t>Photosynthetic rate was not included because of</w:t>
      </w:r>
      <w:r w:rsidR="007C25A4" w:rsidRPr="00BA3DCD">
        <w:rPr>
          <w:rFonts w:ascii="Times New Roman" w:hAnsi="Times New Roman" w:cs="Times New Roman"/>
          <w:sz w:val="24"/>
          <w:szCs w:val="24"/>
        </w:rPr>
        <w:t xml:space="preserve"> limited sample size.</w:t>
      </w:r>
      <w:r w:rsidRPr="00BA3DCD">
        <w:rPr>
          <w:rFonts w:ascii="Times New Roman" w:hAnsi="Times New Roman" w:cs="Times New Roman"/>
          <w:sz w:val="24"/>
          <w:szCs w:val="24"/>
        </w:rPr>
        <w:t xml:space="preserve"> </w:t>
      </w:r>
      <w:r w:rsidR="001B5725" w:rsidRPr="00BA3DCD">
        <w:rPr>
          <w:rFonts w:ascii="Times New Roman" w:hAnsi="Times New Roman" w:cs="Times New Roman"/>
          <w:sz w:val="24"/>
          <w:szCs w:val="24"/>
        </w:rPr>
        <w:t xml:space="preserve">We extracted the eigenvalues for the first three principal components for all three PCAs. The eigenvalues for each principal component were compared for the two regions using t-tests (stats; function </w:t>
      </w:r>
      <w:proofErr w:type="spellStart"/>
      <w:r w:rsidR="001B5725" w:rsidRPr="00BA3DCD">
        <w:rPr>
          <w:rFonts w:ascii="Times New Roman" w:hAnsi="Times New Roman" w:cs="Times New Roman"/>
          <w:sz w:val="24"/>
          <w:szCs w:val="24"/>
        </w:rPr>
        <w:t>t.test</w:t>
      </w:r>
      <w:proofErr w:type="spellEnd"/>
      <w:r w:rsidR="001B5725" w:rsidRPr="00BA3DCD">
        <w:rPr>
          <w:rFonts w:ascii="Times New Roman" w:hAnsi="Times New Roman" w:cs="Times New Roman"/>
          <w:sz w:val="24"/>
          <w:szCs w:val="24"/>
        </w:rPr>
        <w:t>).</w:t>
      </w:r>
    </w:p>
    <w:p w14:paraId="4CA0D7E8" w14:textId="77777777" w:rsidR="00BA3DCD" w:rsidRDefault="00BA3DCD" w:rsidP="000947D5">
      <w:pPr>
        <w:rPr>
          <w:rFonts w:ascii="Times New Roman" w:hAnsi="Times New Roman" w:cs="Times New Roman"/>
          <w:sz w:val="24"/>
          <w:szCs w:val="24"/>
        </w:rPr>
      </w:pPr>
    </w:p>
    <w:p w14:paraId="79AAE50B" w14:textId="2641FD58"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sz w:val="32"/>
          <w:szCs w:val="32"/>
        </w:rPr>
        <w:t>Results</w:t>
      </w:r>
      <w:r w:rsidRPr="00BA3DCD">
        <w:rPr>
          <w:rFonts w:ascii="Times New Roman" w:hAnsi="Times New Roman" w:cs="Times New Roman"/>
          <w:b/>
          <w:bCs/>
          <w:i/>
          <w:iCs/>
          <w:sz w:val="24"/>
          <w:szCs w:val="24"/>
        </w:rPr>
        <w:t xml:space="preserve"> </w:t>
      </w:r>
    </w:p>
    <w:p w14:paraId="43636925" w14:textId="77777777" w:rsidR="00F8099D" w:rsidRDefault="00F8099D" w:rsidP="00F8099D">
      <w:pPr>
        <w:rPr>
          <w:rFonts w:ascii="Times New Roman" w:hAnsi="Times New Roman" w:cs="Times New Roman"/>
          <w:b/>
          <w:bCs/>
          <w:i/>
          <w:iCs/>
          <w:sz w:val="24"/>
          <w:szCs w:val="24"/>
        </w:rPr>
      </w:pPr>
      <w:proofErr w:type="spellStart"/>
      <w:r w:rsidRPr="00BA3DCD">
        <w:rPr>
          <w:rFonts w:ascii="Times New Roman" w:hAnsi="Times New Roman" w:cs="Times New Roman"/>
          <w:b/>
          <w:bCs/>
          <w:i/>
          <w:iCs/>
          <w:sz w:val="24"/>
          <w:szCs w:val="24"/>
        </w:rPr>
        <w:t>Sporophytic</w:t>
      </w:r>
      <w:proofErr w:type="spellEnd"/>
      <w:r>
        <w:rPr>
          <w:rFonts w:ascii="Times New Roman" w:hAnsi="Times New Roman" w:cs="Times New Roman"/>
          <w:b/>
          <w:bCs/>
          <w:i/>
          <w:iCs/>
          <w:sz w:val="24"/>
          <w:szCs w:val="24"/>
        </w:rPr>
        <w:t xml:space="preserve"> traits</w:t>
      </w:r>
    </w:p>
    <w:p w14:paraId="57C59B37" w14:textId="77777777" w:rsidR="00F8099D" w:rsidRPr="003E39B4" w:rsidRDefault="00F8099D" w:rsidP="00F8099D">
      <w:pPr>
        <w:rPr>
          <w:rFonts w:ascii="Times New Roman" w:hAnsi="Times New Roman" w:cs="Times New Roman"/>
          <w:bCs/>
          <w:iCs/>
          <w:sz w:val="24"/>
          <w:szCs w:val="24"/>
          <w:u w:val="single"/>
        </w:rPr>
      </w:pPr>
      <w:r w:rsidRPr="003E39B4">
        <w:rPr>
          <w:rFonts w:ascii="Times New Roman" w:hAnsi="Times New Roman" w:cs="Times New Roman"/>
          <w:bCs/>
          <w:iCs/>
          <w:sz w:val="24"/>
          <w:szCs w:val="24"/>
          <w:u w:val="single"/>
        </w:rPr>
        <w:t>Chlorophyll Fluorescence Stability</w:t>
      </w:r>
    </w:p>
    <w:p w14:paraId="7C67EC8F" w14:textId="68C8810B" w:rsidR="00F8099D" w:rsidRPr="00BA3DCD" w:rsidRDefault="00F8099D" w:rsidP="00F8099D">
      <w:pPr>
        <w:rPr>
          <w:sz w:val="24"/>
          <w:szCs w:val="24"/>
        </w:rPr>
      </w:pPr>
      <w:r w:rsidRPr="00BA3DCD">
        <w:rPr>
          <w:rFonts w:ascii="Times New Roman" w:hAnsi="Times New Roman" w:cs="Times New Roman"/>
          <w:sz w:val="24"/>
          <w:szCs w:val="24"/>
        </w:rPr>
        <w:lastRenderedPageBreak/>
        <w:t xml:space="preserve">Chlorophyll fluorescence </w:t>
      </w:r>
      <w:r>
        <w:rPr>
          <w:rFonts w:ascii="Times New Roman" w:hAnsi="Times New Roman" w:cs="Times New Roman"/>
          <w:sz w:val="24"/>
          <w:szCs w:val="24"/>
        </w:rPr>
        <w:t>(</w:t>
      </w:r>
      <w:r w:rsidRPr="00BA3DCD">
        <w:rPr>
          <w:rFonts w:ascii="Times New Roman" w:hAnsi="Times New Roman" w:cs="Times New Roman"/>
          <w:sz w:val="24"/>
          <w:szCs w:val="24"/>
        </w:rPr>
        <w:t>CHPL</w:t>
      </w:r>
      <w:r>
        <w:rPr>
          <w:rFonts w:ascii="Times New Roman" w:hAnsi="Times New Roman" w:cs="Times New Roman"/>
          <w:sz w:val="24"/>
          <w:szCs w:val="24"/>
        </w:rPr>
        <w:t xml:space="preserve">) </w:t>
      </w:r>
      <w:r w:rsidRPr="00BA3DCD">
        <w:rPr>
          <w:rFonts w:ascii="Times New Roman" w:hAnsi="Times New Roman" w:cs="Times New Roman"/>
          <w:sz w:val="24"/>
          <w:szCs w:val="24"/>
        </w:rPr>
        <w:t xml:space="preserve">was measured before and after either a heat stress </w:t>
      </w:r>
      <w:r w:rsidR="00314D7B">
        <w:rPr>
          <w:rFonts w:ascii="Times New Roman" w:hAnsi="Times New Roman" w:cs="Times New Roman"/>
          <w:sz w:val="24"/>
          <w:szCs w:val="24"/>
        </w:rPr>
        <w:t xml:space="preserve">(HCHPL) </w:t>
      </w:r>
      <w:r w:rsidRPr="00BA3DCD">
        <w:rPr>
          <w:rFonts w:ascii="Times New Roman" w:hAnsi="Times New Roman" w:cs="Times New Roman"/>
          <w:sz w:val="24"/>
          <w:szCs w:val="24"/>
        </w:rPr>
        <w:t xml:space="preserve">or cold stress </w:t>
      </w:r>
      <w:r w:rsidR="00314D7B">
        <w:rPr>
          <w:rFonts w:ascii="Times New Roman" w:hAnsi="Times New Roman" w:cs="Times New Roman"/>
          <w:sz w:val="24"/>
          <w:szCs w:val="24"/>
        </w:rPr>
        <w:t xml:space="preserve">(CCHPL) </w:t>
      </w:r>
      <w:r w:rsidRPr="00BA3DCD">
        <w:rPr>
          <w:rFonts w:ascii="Times New Roman" w:hAnsi="Times New Roman" w:cs="Times New Roman"/>
          <w:sz w:val="24"/>
          <w:szCs w:val="24"/>
        </w:rPr>
        <w:t xml:space="preserve">and </w:t>
      </w:r>
      <w:commentRangeStart w:id="179"/>
      <w:r w:rsidRPr="00BA3DCD">
        <w:rPr>
          <w:rFonts w:ascii="Times New Roman" w:hAnsi="Times New Roman" w:cs="Times New Roman"/>
          <w:sz w:val="24"/>
          <w:szCs w:val="24"/>
        </w:rPr>
        <w:t xml:space="preserve">the inverse ratio </w:t>
      </w:r>
      <w:commentRangeEnd w:id="179"/>
      <w:r>
        <w:rPr>
          <w:rStyle w:val="CommentReference"/>
        </w:rPr>
        <w:commentReference w:id="179"/>
      </w:r>
      <w:r w:rsidRPr="00BA3DCD">
        <w:rPr>
          <w:rFonts w:ascii="Times New Roman" w:hAnsi="Times New Roman" w:cs="Times New Roman"/>
          <w:sz w:val="24"/>
          <w:szCs w:val="24"/>
        </w:rPr>
        <w:t xml:space="preserve">of the measurements was used as a proxy for temperature tolerance. As the </w:t>
      </w:r>
      <w:commentRangeStart w:id="180"/>
      <w:r w:rsidRPr="00BA3DCD">
        <w:rPr>
          <w:rFonts w:ascii="Times New Roman" w:hAnsi="Times New Roman" w:cs="Times New Roman"/>
          <w:sz w:val="24"/>
          <w:szCs w:val="24"/>
        </w:rPr>
        <w:t xml:space="preserve">chlorophyll ratio </w:t>
      </w:r>
      <w:commentRangeEnd w:id="180"/>
      <w:r>
        <w:rPr>
          <w:rStyle w:val="CommentReference"/>
        </w:rPr>
        <w:commentReference w:id="180"/>
      </w:r>
      <w:r w:rsidRPr="00BA3DCD">
        <w:rPr>
          <w:rFonts w:ascii="Times New Roman" w:hAnsi="Times New Roman" w:cs="Times New Roman"/>
          <w:sz w:val="24"/>
          <w:szCs w:val="24"/>
        </w:rPr>
        <w:t>increases, the individual sporophyte is more tolerant of the temperature treatment. There was a significant difference between plants originating in the north and south for both the hot and cold treatments (</w:t>
      </w:r>
      <w:r>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6B4DCC">
        <w:rPr>
          <w:rFonts w:ascii="Times New Roman" w:hAnsi="Times New Roman" w:cs="Times New Roman"/>
          <w:sz w:val="24"/>
          <w:szCs w:val="24"/>
        </w:rPr>
        <w:t>4</w:t>
      </w:r>
      <w:r w:rsidRPr="00BA3DCD">
        <w:rPr>
          <w:rFonts w:ascii="Times New Roman" w:hAnsi="Times New Roman" w:cs="Times New Roman"/>
          <w:sz w:val="24"/>
          <w:szCs w:val="24"/>
        </w:rPr>
        <w:t xml:space="preserve">). Northern plants were more tolerant </w:t>
      </w:r>
      <w:r w:rsidR="006B4DCC">
        <w:rPr>
          <w:rFonts w:ascii="Times New Roman" w:hAnsi="Times New Roman" w:cs="Times New Roman"/>
          <w:sz w:val="24"/>
          <w:szCs w:val="24"/>
        </w:rPr>
        <w:t xml:space="preserve">to both heat and cold </w:t>
      </w:r>
      <w:r w:rsidRPr="00BA3DCD">
        <w:rPr>
          <w:rFonts w:ascii="Times New Roman" w:hAnsi="Times New Roman" w:cs="Times New Roman"/>
          <w:sz w:val="24"/>
          <w:szCs w:val="24"/>
        </w:rPr>
        <w:t xml:space="preserve">than </w:t>
      </w:r>
      <w:r w:rsidR="006B4DCC">
        <w:rPr>
          <w:rFonts w:ascii="Times New Roman" w:hAnsi="Times New Roman" w:cs="Times New Roman"/>
          <w:sz w:val="24"/>
          <w:szCs w:val="24"/>
        </w:rPr>
        <w:t xml:space="preserve">were </w:t>
      </w:r>
      <w:r w:rsidRPr="00BA3DCD">
        <w:rPr>
          <w:rFonts w:ascii="Times New Roman" w:hAnsi="Times New Roman" w:cs="Times New Roman"/>
          <w:sz w:val="24"/>
          <w:szCs w:val="24"/>
        </w:rPr>
        <w:t>southern plants regardless of block</w:t>
      </w:r>
      <w:r w:rsidR="006B4DCC">
        <w:rPr>
          <w:rFonts w:ascii="Times New Roman" w:hAnsi="Times New Roman" w:cs="Times New Roman"/>
          <w:sz w:val="24"/>
          <w:szCs w:val="24"/>
        </w:rPr>
        <w:t xml:space="preserve"> (Table 1)</w:t>
      </w:r>
      <w:r w:rsidRPr="00BA3DCD">
        <w:rPr>
          <w:rFonts w:ascii="Times New Roman" w:hAnsi="Times New Roman" w:cs="Times New Roman"/>
          <w:sz w:val="24"/>
          <w:szCs w:val="24"/>
        </w:rPr>
        <w:t xml:space="preserve">. We found a significant difference </w:t>
      </w:r>
      <w:r w:rsidR="006B4DCC">
        <w:rPr>
          <w:rFonts w:ascii="Times New Roman" w:hAnsi="Times New Roman" w:cs="Times New Roman"/>
          <w:sz w:val="24"/>
          <w:szCs w:val="24"/>
        </w:rPr>
        <w:t>among</w:t>
      </w:r>
      <w:r w:rsidRPr="00BA3DCD">
        <w:rPr>
          <w:rFonts w:ascii="Times New Roman" w:hAnsi="Times New Roman" w:cs="Times New Roman"/>
          <w:sz w:val="24"/>
          <w:szCs w:val="24"/>
        </w:rPr>
        <w:t xml:space="preserve"> individual genotypes for the cold treatment, but not for the hot treatment (</w:t>
      </w:r>
      <w:r w:rsidR="006B4DCC">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6B4DCC">
        <w:rPr>
          <w:rFonts w:ascii="Times New Roman" w:hAnsi="Times New Roman" w:cs="Times New Roman"/>
          <w:sz w:val="24"/>
          <w:szCs w:val="24"/>
        </w:rPr>
        <w:t>5, Table 1</w:t>
      </w:r>
      <w:r w:rsidRPr="00BA3DCD">
        <w:rPr>
          <w:rFonts w:ascii="Times New Roman" w:hAnsi="Times New Roman" w:cs="Times New Roman"/>
          <w:sz w:val="24"/>
          <w:szCs w:val="24"/>
        </w:rPr>
        <w:t>). The two regions also differed in variation for hot CHPL.</w:t>
      </w:r>
      <w:r w:rsidR="006B4DCC">
        <w:rPr>
          <w:rFonts w:ascii="Times New Roman" w:hAnsi="Times New Roman" w:cs="Times New Roman"/>
          <w:sz w:val="24"/>
          <w:szCs w:val="24"/>
        </w:rPr>
        <w:t xml:space="preserve"> In the hot treatment,</w:t>
      </w:r>
      <w:r w:rsidRPr="00BA3DCD">
        <w:rPr>
          <w:rFonts w:ascii="Times New Roman" w:hAnsi="Times New Roman" w:cs="Times New Roman"/>
          <w:sz w:val="24"/>
          <w:szCs w:val="24"/>
        </w:rPr>
        <w:t xml:space="preserve"> </w:t>
      </w:r>
      <w:r w:rsidR="006B4DCC">
        <w:rPr>
          <w:rFonts w:ascii="Times New Roman" w:hAnsi="Times New Roman" w:cs="Times New Roman"/>
          <w:sz w:val="24"/>
          <w:szCs w:val="24"/>
        </w:rPr>
        <w:t>n</w:t>
      </w:r>
      <w:r w:rsidRPr="00BA3DCD">
        <w:rPr>
          <w:rFonts w:ascii="Times New Roman" w:hAnsi="Times New Roman" w:cs="Times New Roman"/>
          <w:sz w:val="24"/>
          <w:szCs w:val="24"/>
        </w:rPr>
        <w:t>orthern plants had significantly more variation than southern plants (Bartlett’s test p-value = 1.68E-4). No other variable showed a difference in variance between the two regions.</w:t>
      </w:r>
    </w:p>
    <w:p w14:paraId="185B67E8" w14:textId="77777777" w:rsidR="00F8099D" w:rsidRPr="00BA3DCD" w:rsidRDefault="00F8099D" w:rsidP="000947D5">
      <w:pPr>
        <w:rPr>
          <w:rFonts w:ascii="Times New Roman" w:hAnsi="Times New Roman" w:cs="Times New Roman"/>
          <w:b/>
          <w:bCs/>
          <w:i/>
          <w:iCs/>
          <w:sz w:val="24"/>
          <w:szCs w:val="24"/>
        </w:rPr>
      </w:pPr>
    </w:p>
    <w:p w14:paraId="54225A3B" w14:textId="2C40DBC6" w:rsidR="00F8099D" w:rsidRPr="00BA3DCD" w:rsidRDefault="00F8099D" w:rsidP="000947D5">
      <w:pPr>
        <w:rPr>
          <w:ins w:id="181" w:author="Steven Travers" w:date="2022-05-21T17:39:00Z"/>
          <w:rFonts w:ascii="Times New Roman" w:hAnsi="Times New Roman" w:cs="Times New Roman"/>
          <w:i/>
          <w:iCs/>
          <w:sz w:val="24"/>
          <w:szCs w:val="24"/>
        </w:rPr>
      </w:pPr>
      <w:r w:rsidRPr="008651A0">
        <w:rPr>
          <w:rFonts w:ascii="Times New Roman" w:hAnsi="Times New Roman" w:cs="Times New Roman"/>
          <w:bCs/>
          <w:iCs/>
          <w:sz w:val="24"/>
          <w:szCs w:val="24"/>
          <w:u w:val="single"/>
        </w:rPr>
        <w:t>Cell Membrane Stability</w:t>
      </w:r>
    </w:p>
    <w:p w14:paraId="0AC045B2" w14:textId="1169149C"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Cell membrane stability (CMS) </w:t>
      </w:r>
      <w:r w:rsidR="00D92470">
        <w:rPr>
          <w:rFonts w:ascii="Times New Roman" w:hAnsi="Times New Roman" w:cs="Times New Roman"/>
          <w:sz w:val="24"/>
          <w:szCs w:val="24"/>
        </w:rPr>
        <w:t>equals</w:t>
      </w:r>
      <w:r w:rsidRPr="00BA3DCD">
        <w:rPr>
          <w:rFonts w:ascii="Times New Roman" w:hAnsi="Times New Roman" w:cs="Times New Roman"/>
          <w:sz w:val="24"/>
          <w:szCs w:val="24"/>
        </w:rPr>
        <w:t xml:space="preserve"> the ratio of a conductivity measurement after a temperature treatment to a conductivity measurement after a maximum damage treatment. An increased CMS ratio indicates higher tolerance of the temperature </w:t>
      </w:r>
      <w:commentRangeStart w:id="182"/>
      <w:r w:rsidRPr="00BA3DCD">
        <w:rPr>
          <w:rFonts w:ascii="Times New Roman" w:hAnsi="Times New Roman" w:cs="Times New Roman"/>
          <w:sz w:val="24"/>
          <w:szCs w:val="24"/>
        </w:rPr>
        <w:t>treatment</w:t>
      </w:r>
      <w:commentRangeEnd w:id="182"/>
      <w:r w:rsidR="00D92470">
        <w:rPr>
          <w:rStyle w:val="CommentReference"/>
        </w:rPr>
        <w:commentReference w:id="182"/>
      </w:r>
      <w:r w:rsidRPr="00BA3DCD">
        <w:rPr>
          <w:rFonts w:ascii="Times New Roman" w:hAnsi="Times New Roman" w:cs="Times New Roman"/>
          <w:sz w:val="24"/>
          <w:szCs w:val="24"/>
        </w:rPr>
        <w:t xml:space="preserve">. When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plants from the north were compared to the south, we found no significant difference in the hot treatment</w:t>
      </w:r>
      <w:r w:rsidR="00314D7B">
        <w:rPr>
          <w:rFonts w:ascii="Times New Roman" w:hAnsi="Times New Roman" w:cs="Times New Roman"/>
          <w:sz w:val="24"/>
          <w:szCs w:val="24"/>
        </w:rPr>
        <w:t xml:space="preserve"> (HCMS)</w:t>
      </w:r>
      <w:r w:rsidRPr="00BA3DCD">
        <w:rPr>
          <w:rFonts w:ascii="Times New Roman" w:hAnsi="Times New Roman" w:cs="Times New Roman"/>
          <w:sz w:val="24"/>
          <w:szCs w:val="24"/>
        </w:rPr>
        <w:t>, but there was a significant difference in the cold treatment (</w:t>
      </w:r>
      <w:r w:rsidR="00314D7B">
        <w:rPr>
          <w:rFonts w:ascii="Times New Roman" w:hAnsi="Times New Roman" w:cs="Times New Roman"/>
          <w:sz w:val="24"/>
          <w:szCs w:val="24"/>
        </w:rPr>
        <w:t xml:space="preserve">CCMS; </w:t>
      </w:r>
      <w:r w:rsidR="00D92470">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D92470">
        <w:rPr>
          <w:rFonts w:ascii="Times New Roman" w:hAnsi="Times New Roman" w:cs="Times New Roman"/>
          <w:sz w:val="24"/>
          <w:szCs w:val="24"/>
        </w:rPr>
        <w:t>4</w:t>
      </w:r>
      <w:r w:rsidR="008909E8">
        <w:rPr>
          <w:rFonts w:ascii="Times New Roman" w:hAnsi="Times New Roman" w:cs="Times New Roman"/>
          <w:sz w:val="24"/>
          <w:szCs w:val="24"/>
        </w:rPr>
        <w:t>, Table 1</w:t>
      </w:r>
      <w:r w:rsidRPr="00BA3DCD">
        <w:rPr>
          <w:rFonts w:ascii="Times New Roman" w:hAnsi="Times New Roman" w:cs="Times New Roman"/>
          <w:sz w:val="24"/>
          <w:szCs w:val="24"/>
        </w:rPr>
        <w:t>).</w:t>
      </w:r>
      <w:r w:rsidR="008909E8">
        <w:rPr>
          <w:rFonts w:ascii="Times New Roman" w:hAnsi="Times New Roman" w:cs="Times New Roman"/>
          <w:sz w:val="24"/>
          <w:szCs w:val="24"/>
        </w:rPr>
        <w:t xml:space="preserve"> Southern plants had significantly higher cold CMS values than northern plants.</w:t>
      </w:r>
      <w:r w:rsidRPr="00BA3DCD">
        <w:rPr>
          <w:rFonts w:ascii="Times New Roman" w:hAnsi="Times New Roman" w:cs="Times New Roman"/>
          <w:sz w:val="24"/>
          <w:szCs w:val="24"/>
        </w:rPr>
        <w:t xml:space="preserve"> We found a significant difference among genotypes in the hot treatment, but not in the cold treatment (</w:t>
      </w:r>
      <w:r w:rsidR="008909E8">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8909E8">
        <w:rPr>
          <w:rFonts w:ascii="Times New Roman" w:hAnsi="Times New Roman" w:cs="Times New Roman"/>
          <w:sz w:val="24"/>
          <w:szCs w:val="24"/>
        </w:rPr>
        <w:t>5, Table 1</w:t>
      </w:r>
      <w:r w:rsidRPr="00BA3DCD">
        <w:rPr>
          <w:rFonts w:ascii="Times New Roman" w:hAnsi="Times New Roman" w:cs="Times New Roman"/>
          <w:sz w:val="24"/>
          <w:szCs w:val="24"/>
        </w:rPr>
        <w:t xml:space="preserve">). </w:t>
      </w:r>
    </w:p>
    <w:p w14:paraId="0D3E65C1" w14:textId="556B282D" w:rsidR="000947D5"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Because we could not grow all the experimental plants at the same time due to lack of space, we made the above comparisons among regions and genotypes in five different temporal blocks over the course of the spring and summer. To avoid confounding treatments with temporal effects</w:t>
      </w:r>
      <w:r w:rsidR="00A41F2B">
        <w:rPr>
          <w:rFonts w:ascii="Times New Roman" w:hAnsi="Times New Roman" w:cs="Times New Roman"/>
          <w:sz w:val="24"/>
          <w:szCs w:val="24"/>
        </w:rPr>
        <w:t>,</w:t>
      </w:r>
      <w:r w:rsidRPr="00BA3DCD">
        <w:rPr>
          <w:rFonts w:ascii="Times New Roman" w:hAnsi="Times New Roman" w:cs="Times New Roman"/>
          <w:sz w:val="24"/>
          <w:szCs w:val="24"/>
        </w:rPr>
        <w:t xml:space="preserve"> plants from different regions were paired with each other within blocks.  When we tested for the presence of block effects, we found significant effects for both hot and cold CMS (</w:t>
      </w:r>
      <w:r w:rsidR="00A41F2B">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A41F2B">
        <w:rPr>
          <w:rFonts w:ascii="Times New Roman" w:hAnsi="Times New Roman" w:cs="Times New Roman"/>
          <w:sz w:val="24"/>
          <w:szCs w:val="24"/>
        </w:rPr>
        <w:t>6</w:t>
      </w:r>
      <w:r w:rsidRPr="00BA3DCD">
        <w:rPr>
          <w:rFonts w:ascii="Times New Roman" w:hAnsi="Times New Roman" w:cs="Times New Roman"/>
          <w:sz w:val="24"/>
          <w:szCs w:val="24"/>
        </w:rPr>
        <w:t xml:space="preserve">). Plants grown at different times in the greenhouse had different CMS ratios. We started growing the plants in the winter and early spring and outside temperatures gradually rose during that time. Acclimation to higher temperatures later in the year could account for the block differences observed. </w:t>
      </w:r>
      <w:proofErr w:type="gramStart"/>
      <w:r w:rsidR="00A41F2B">
        <w:rPr>
          <w:rFonts w:ascii="Times New Roman" w:hAnsi="Times New Roman" w:cs="Times New Roman"/>
          <w:sz w:val="24"/>
          <w:szCs w:val="24"/>
        </w:rPr>
        <w:t>In order to</w:t>
      </w:r>
      <w:proofErr w:type="gramEnd"/>
      <w:r w:rsidR="00A41F2B">
        <w:rPr>
          <w:rFonts w:ascii="Times New Roman" w:hAnsi="Times New Roman" w:cs="Times New Roman"/>
          <w:sz w:val="24"/>
          <w:szCs w:val="24"/>
        </w:rPr>
        <w:t xml:space="preserve"> remove block effects, we conducted paired t-tests of northern versus southern plants for each of the variables</w:t>
      </w:r>
      <w:r w:rsidRPr="00BA3DCD">
        <w:rPr>
          <w:rFonts w:ascii="Times New Roman" w:hAnsi="Times New Roman" w:cs="Times New Roman"/>
          <w:sz w:val="24"/>
          <w:szCs w:val="24"/>
        </w:rPr>
        <w:t>. When plants from the north and south were compared for hot CMS (HCMS), there was a significant difference between the regions (</w:t>
      </w:r>
      <w:r w:rsidR="00A41F2B">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A41F2B">
        <w:rPr>
          <w:rFonts w:ascii="Times New Roman" w:hAnsi="Times New Roman" w:cs="Times New Roman"/>
          <w:sz w:val="24"/>
          <w:szCs w:val="24"/>
        </w:rPr>
        <w:t>6</w:t>
      </w:r>
      <w:r w:rsidRPr="00BA3DCD">
        <w:rPr>
          <w:rFonts w:ascii="Times New Roman" w:hAnsi="Times New Roman" w:cs="Times New Roman"/>
          <w:sz w:val="24"/>
          <w:szCs w:val="24"/>
        </w:rPr>
        <w:t>)</w:t>
      </w:r>
      <w:r w:rsidR="00A41F2B">
        <w:rPr>
          <w:rFonts w:ascii="Times New Roman" w:hAnsi="Times New Roman" w:cs="Times New Roman"/>
          <w:sz w:val="24"/>
          <w:szCs w:val="24"/>
        </w:rPr>
        <w:t xml:space="preserve"> but only in the first block</w:t>
      </w:r>
      <w:r w:rsidRPr="00BA3DCD">
        <w:rPr>
          <w:rFonts w:ascii="Times New Roman" w:hAnsi="Times New Roman" w:cs="Times New Roman"/>
          <w:sz w:val="24"/>
          <w:szCs w:val="24"/>
        </w:rPr>
        <w:t xml:space="preserve">. </w:t>
      </w:r>
      <w:r w:rsidR="00465CA5">
        <w:rPr>
          <w:rFonts w:ascii="Times New Roman" w:hAnsi="Times New Roman" w:cs="Times New Roman"/>
          <w:sz w:val="24"/>
          <w:szCs w:val="24"/>
        </w:rPr>
        <w:t>In that block, n</w:t>
      </w:r>
      <w:r w:rsidRPr="00BA3DCD">
        <w:rPr>
          <w:rFonts w:ascii="Times New Roman" w:hAnsi="Times New Roman" w:cs="Times New Roman"/>
          <w:sz w:val="24"/>
          <w:szCs w:val="24"/>
        </w:rPr>
        <w:t>orthern plants had a higher CMS in extreme heat than those from the south. For cold CMS (CCMS), there was a significant difference between regions for blocks B and C (</w:t>
      </w:r>
      <w:r w:rsidR="00465CA5">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465CA5">
        <w:rPr>
          <w:rFonts w:ascii="Times New Roman" w:hAnsi="Times New Roman" w:cs="Times New Roman"/>
          <w:sz w:val="24"/>
          <w:szCs w:val="24"/>
        </w:rPr>
        <w:t>6</w:t>
      </w:r>
      <w:r w:rsidRPr="00BA3DCD">
        <w:rPr>
          <w:rFonts w:ascii="Times New Roman" w:hAnsi="Times New Roman" w:cs="Times New Roman"/>
          <w:sz w:val="24"/>
          <w:szCs w:val="24"/>
        </w:rPr>
        <w:t>). In both cases, southern plants were more tolerant of the cold temperatures than northern plants.</w:t>
      </w:r>
    </w:p>
    <w:p w14:paraId="07D9186F" w14:textId="77777777" w:rsidR="00465CA5" w:rsidRPr="00BA3DCD" w:rsidRDefault="00465CA5" w:rsidP="000947D5">
      <w:pPr>
        <w:rPr>
          <w:rFonts w:ascii="Times New Roman" w:hAnsi="Times New Roman" w:cs="Times New Roman"/>
          <w:sz w:val="24"/>
          <w:szCs w:val="24"/>
        </w:rPr>
      </w:pPr>
    </w:p>
    <w:p w14:paraId="0298DD0F" w14:textId="77777777" w:rsidR="00C35275" w:rsidRPr="008651A0" w:rsidRDefault="00C35275" w:rsidP="00C35275">
      <w:pPr>
        <w:rPr>
          <w:rFonts w:ascii="Times New Roman" w:hAnsi="Times New Roman" w:cs="Times New Roman"/>
          <w:bCs/>
          <w:iCs/>
          <w:sz w:val="24"/>
          <w:szCs w:val="24"/>
          <w:u w:val="single"/>
        </w:rPr>
      </w:pPr>
      <w:r w:rsidRPr="008651A0">
        <w:rPr>
          <w:rFonts w:ascii="Times New Roman" w:hAnsi="Times New Roman" w:cs="Times New Roman"/>
          <w:bCs/>
          <w:iCs/>
          <w:sz w:val="24"/>
          <w:szCs w:val="24"/>
          <w:u w:val="single"/>
        </w:rPr>
        <w:t>Net Photosynthetic Rate</w:t>
      </w:r>
    </w:p>
    <w:p w14:paraId="36D44901" w14:textId="690E2EBD"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 xml:space="preserve">We used net photosynthetic rate after thermal stress as a physiological indicator of temperature tolerance. Net photosynthetic rate (PS) </w:t>
      </w:r>
      <w:r w:rsidR="00314D7B">
        <w:rPr>
          <w:rFonts w:ascii="Times New Roman" w:hAnsi="Times New Roman" w:cs="Times New Roman"/>
          <w:sz w:val="24"/>
          <w:szCs w:val="24"/>
        </w:rPr>
        <w:t>is</w:t>
      </w:r>
      <w:r w:rsidR="00314D7B"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the proportion of the net photosynthetic rate after the treatment (heat and cold) to the net photosynthetic rate before the treatment. Increased PS indicates higher temperature tolerance of the thermal </w:t>
      </w:r>
      <w:commentRangeStart w:id="183"/>
      <w:r w:rsidRPr="00BA3DCD">
        <w:rPr>
          <w:rFonts w:ascii="Times New Roman" w:hAnsi="Times New Roman" w:cs="Times New Roman"/>
          <w:sz w:val="24"/>
          <w:szCs w:val="24"/>
        </w:rPr>
        <w:t>stress</w:t>
      </w:r>
      <w:commentRangeEnd w:id="183"/>
      <w:r w:rsidR="00314D7B">
        <w:rPr>
          <w:rStyle w:val="CommentReference"/>
        </w:rPr>
        <w:commentReference w:id="183"/>
      </w:r>
      <w:r w:rsidRPr="00BA3DCD">
        <w:rPr>
          <w:rFonts w:ascii="Times New Roman" w:hAnsi="Times New Roman" w:cs="Times New Roman"/>
          <w:sz w:val="24"/>
          <w:szCs w:val="24"/>
        </w:rPr>
        <w:t xml:space="preserve">. For both the cold </w:t>
      </w:r>
      <w:r w:rsidR="00314D7B">
        <w:rPr>
          <w:rFonts w:ascii="Times New Roman" w:hAnsi="Times New Roman" w:cs="Times New Roman"/>
          <w:sz w:val="24"/>
          <w:szCs w:val="24"/>
        </w:rPr>
        <w:t xml:space="preserve">(CPS) </w:t>
      </w:r>
      <w:r w:rsidRPr="00BA3DCD">
        <w:rPr>
          <w:rFonts w:ascii="Times New Roman" w:hAnsi="Times New Roman" w:cs="Times New Roman"/>
          <w:sz w:val="24"/>
          <w:szCs w:val="24"/>
        </w:rPr>
        <w:t>and hot</w:t>
      </w:r>
      <w:r w:rsidR="00314D7B">
        <w:rPr>
          <w:rFonts w:ascii="Times New Roman" w:hAnsi="Times New Roman" w:cs="Times New Roman"/>
          <w:sz w:val="24"/>
          <w:szCs w:val="24"/>
        </w:rPr>
        <w:t xml:space="preserve"> (HPS)</w:t>
      </w:r>
      <w:r w:rsidRPr="00BA3DCD">
        <w:rPr>
          <w:rFonts w:ascii="Times New Roman" w:hAnsi="Times New Roman" w:cs="Times New Roman"/>
          <w:sz w:val="24"/>
          <w:szCs w:val="24"/>
        </w:rPr>
        <w:t xml:space="preserve"> treatments, there was no significant difference between north and south (</w:t>
      </w:r>
      <w:r w:rsidR="00314D7B">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314D7B">
        <w:rPr>
          <w:rFonts w:ascii="Times New Roman" w:hAnsi="Times New Roman" w:cs="Times New Roman"/>
          <w:sz w:val="24"/>
          <w:szCs w:val="24"/>
        </w:rPr>
        <w:t>4</w:t>
      </w:r>
      <w:r w:rsidRPr="00BA3DCD">
        <w:rPr>
          <w:rFonts w:ascii="Times New Roman" w:hAnsi="Times New Roman" w:cs="Times New Roman"/>
          <w:sz w:val="24"/>
          <w:szCs w:val="24"/>
        </w:rPr>
        <w:t xml:space="preserve">). There were </w:t>
      </w:r>
      <w:r w:rsidR="00314D7B">
        <w:rPr>
          <w:rFonts w:ascii="Times New Roman" w:hAnsi="Times New Roman" w:cs="Times New Roman"/>
          <w:sz w:val="24"/>
          <w:szCs w:val="24"/>
        </w:rPr>
        <w:t xml:space="preserve">also </w:t>
      </w:r>
      <w:r w:rsidRPr="00BA3DCD">
        <w:rPr>
          <w:rFonts w:ascii="Times New Roman" w:hAnsi="Times New Roman" w:cs="Times New Roman"/>
          <w:sz w:val="24"/>
          <w:szCs w:val="24"/>
        </w:rPr>
        <w:t xml:space="preserve">no significant differences </w:t>
      </w:r>
      <w:r w:rsidR="00314D7B">
        <w:rPr>
          <w:rFonts w:ascii="Times New Roman" w:hAnsi="Times New Roman" w:cs="Times New Roman"/>
          <w:sz w:val="24"/>
          <w:szCs w:val="24"/>
        </w:rPr>
        <w:t>among</w:t>
      </w:r>
      <w:r w:rsidR="00314D7B" w:rsidRPr="00BA3DCD">
        <w:rPr>
          <w:rFonts w:ascii="Times New Roman" w:hAnsi="Times New Roman" w:cs="Times New Roman"/>
          <w:sz w:val="24"/>
          <w:szCs w:val="24"/>
        </w:rPr>
        <w:t xml:space="preserve"> </w:t>
      </w:r>
      <w:r w:rsidRPr="00BA3DCD">
        <w:rPr>
          <w:rFonts w:ascii="Times New Roman" w:hAnsi="Times New Roman" w:cs="Times New Roman"/>
          <w:sz w:val="24"/>
          <w:szCs w:val="24"/>
        </w:rPr>
        <w:t>blocks and genotypes for both the hot and cold treatments.</w:t>
      </w:r>
    </w:p>
    <w:p w14:paraId="0CDEC1E1" w14:textId="519758FE" w:rsidR="006B4DCC" w:rsidRDefault="006B4DCC">
      <w:pPr>
        <w:rPr>
          <w:ins w:id="184" w:author="Steven Travers" w:date="2022-05-21T17:49:00Z"/>
          <w:rFonts w:ascii="Times New Roman" w:hAnsi="Times New Roman" w:cs="Times New Roman"/>
          <w:b/>
          <w:sz w:val="24"/>
          <w:szCs w:val="24"/>
        </w:rPr>
      </w:pPr>
      <w:ins w:id="185" w:author="Steven Travers" w:date="2022-05-21T17:49:00Z">
        <w:r>
          <w:rPr>
            <w:rFonts w:ascii="Times New Roman" w:hAnsi="Times New Roman" w:cs="Times New Roman"/>
            <w:b/>
            <w:sz w:val="24"/>
            <w:szCs w:val="24"/>
          </w:rPr>
          <w:br w:type="page"/>
        </w:r>
      </w:ins>
    </w:p>
    <w:p w14:paraId="363DE8EF" w14:textId="77777777" w:rsidR="000947D5" w:rsidRPr="00BA3DCD" w:rsidRDefault="000947D5" w:rsidP="000947D5">
      <w:pPr>
        <w:rPr>
          <w:rFonts w:ascii="Times New Roman" w:hAnsi="Times New Roman" w:cs="Times New Roman"/>
          <w:b/>
          <w:sz w:val="24"/>
          <w:szCs w:val="24"/>
        </w:rPr>
      </w:pPr>
    </w:p>
    <w:p w14:paraId="1BC0559B" w14:textId="382E5195"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9F827F7" wp14:editId="3021ECB3">
            <wp:extent cx="6409690" cy="6409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409690" cy="6409690"/>
                    </a:xfrm>
                    <a:prstGeom prst="rect">
                      <a:avLst/>
                    </a:prstGeom>
                    <a:noFill/>
                  </pic:spPr>
                </pic:pic>
              </a:graphicData>
            </a:graphic>
          </wp:inline>
        </w:drawing>
      </w:r>
      <w:r w:rsidRPr="00BA3DCD">
        <w:rPr>
          <w:rFonts w:ascii="Times New Roman" w:hAnsi="Times New Roman" w:cs="Times New Roman"/>
          <w:sz w:val="24"/>
          <w:szCs w:val="24"/>
        </w:rPr>
        <w:t xml:space="preserve">Figure </w:t>
      </w:r>
      <w:r w:rsidR="006B4DCC">
        <w:rPr>
          <w:rFonts w:ascii="Times New Roman" w:hAnsi="Times New Roman" w:cs="Times New Roman"/>
          <w:sz w:val="24"/>
          <w:szCs w:val="24"/>
        </w:rPr>
        <w:t>4</w:t>
      </w:r>
      <w:r w:rsidRPr="00BA3DCD">
        <w:rPr>
          <w:rFonts w:ascii="Times New Roman" w:hAnsi="Times New Roman" w:cs="Times New Roman"/>
          <w:sz w:val="24"/>
          <w:szCs w:val="24"/>
        </w:rPr>
        <w:t xml:space="preserve">. Regional differences for temperature tolerance traits including hot and cold cell membrane stability (HCMS, </w:t>
      </w:r>
      <w:commentRangeStart w:id="186"/>
      <w:r w:rsidRPr="00BA3DCD">
        <w:rPr>
          <w:rFonts w:ascii="Times New Roman" w:hAnsi="Times New Roman" w:cs="Times New Roman"/>
          <w:sz w:val="24"/>
          <w:szCs w:val="24"/>
        </w:rPr>
        <w:t>CCMS</w:t>
      </w:r>
      <w:commentRangeEnd w:id="186"/>
      <w:r w:rsidR="006B4DCC">
        <w:rPr>
          <w:rStyle w:val="CommentReference"/>
        </w:rPr>
        <w:commentReference w:id="186"/>
      </w:r>
      <w:r w:rsidRPr="00BA3DCD">
        <w:rPr>
          <w:rFonts w:ascii="Times New Roman" w:hAnsi="Times New Roman" w:cs="Times New Roman"/>
          <w:sz w:val="24"/>
          <w:szCs w:val="24"/>
        </w:rPr>
        <w:t>), hot and cold chlorophyll fluorescence stability (HCHPL, CCHPL), hot and cold net photosynthetic rate (HPS, CPS). Center line of boxplot is the median value for the region. The letters represent statistically significant differences between regions. Variables with significant differences denoted with asterisks: CCMS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7.792, p = 0.006), HCHPL (F</w:t>
      </w:r>
      <w:r w:rsidRPr="00BA3DCD">
        <w:rPr>
          <w:rFonts w:ascii="Times New Roman" w:hAnsi="Times New Roman" w:cs="Times New Roman"/>
          <w:sz w:val="24"/>
          <w:szCs w:val="24"/>
          <w:vertAlign w:val="subscript"/>
        </w:rPr>
        <w:t>1,51</w:t>
      </w:r>
      <w:r w:rsidRPr="00BA3DCD">
        <w:rPr>
          <w:rFonts w:ascii="Times New Roman" w:hAnsi="Times New Roman" w:cs="Times New Roman"/>
          <w:sz w:val="24"/>
          <w:szCs w:val="24"/>
        </w:rPr>
        <w:t xml:space="preserve"> = 4.334, p = 0.043), and CCHPL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64.652, p = 1.6e-10).</w:t>
      </w:r>
    </w:p>
    <w:p w14:paraId="3CA0E3C4" w14:textId="77777777" w:rsidR="000947D5" w:rsidRPr="00BA3DCD" w:rsidRDefault="000947D5" w:rsidP="000947D5">
      <w:pPr>
        <w:rPr>
          <w:rFonts w:ascii="Times New Roman" w:hAnsi="Times New Roman" w:cs="Times New Roman"/>
          <w:sz w:val="24"/>
          <w:szCs w:val="24"/>
        </w:rPr>
      </w:pPr>
    </w:p>
    <w:p w14:paraId="034EA27C" w14:textId="77777777" w:rsidR="000947D5" w:rsidRPr="00BA3DCD" w:rsidRDefault="000947D5" w:rsidP="000947D5">
      <w:pPr>
        <w:rPr>
          <w:rFonts w:ascii="Times New Roman" w:hAnsi="Times New Roman" w:cs="Times New Roman"/>
          <w:sz w:val="24"/>
          <w:szCs w:val="24"/>
        </w:rPr>
        <w:sectPr w:rsidR="000947D5" w:rsidRPr="00BA3DCD">
          <w:pgSz w:w="12240" w:h="15840"/>
          <w:pgMar w:top="1440" w:right="1440" w:bottom="1440" w:left="1440" w:header="720" w:footer="720" w:gutter="0"/>
          <w:cols w:space="720"/>
          <w:docGrid w:linePitch="360"/>
        </w:sectPr>
      </w:pPr>
    </w:p>
    <w:p w14:paraId="1E01064E"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Table 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w:t>
      </w:r>
    </w:p>
    <w:p w14:paraId="285BA632" w14:textId="77777777" w:rsidR="000947D5" w:rsidRPr="00BA3DCD" w:rsidRDefault="000947D5" w:rsidP="000947D5">
      <w:pPr>
        <w:rPr>
          <w:rFonts w:ascii="Times New Roman" w:hAnsi="Times New Roman" w:cs="Times New Roman"/>
          <w:sz w:val="24"/>
          <w:szCs w:val="24"/>
        </w:rPr>
      </w:pPr>
    </w:p>
    <w:tbl>
      <w:tblPr>
        <w:tblW w:w="10260" w:type="dxa"/>
        <w:jc w:val="center"/>
        <w:tblLook w:val="04A0" w:firstRow="1" w:lastRow="0" w:firstColumn="1" w:lastColumn="0" w:noHBand="0" w:noVBand="1"/>
      </w:tblPr>
      <w:tblGrid>
        <w:gridCol w:w="523"/>
        <w:gridCol w:w="3462"/>
        <w:gridCol w:w="1536"/>
        <w:gridCol w:w="1203"/>
        <w:gridCol w:w="1116"/>
        <w:gridCol w:w="1282"/>
        <w:gridCol w:w="1163"/>
      </w:tblGrid>
      <w:tr w:rsidR="000947D5" w:rsidRPr="00BA3DCD" w14:paraId="513DC91E" w14:textId="77777777" w:rsidTr="009A742B">
        <w:trPr>
          <w:trHeight w:val="336"/>
          <w:jc w:val="center"/>
        </w:trPr>
        <w:tc>
          <w:tcPr>
            <w:tcW w:w="498" w:type="dxa"/>
            <w:tcBorders>
              <w:top w:val="single" w:sz="12" w:space="0" w:color="auto"/>
              <w:left w:val="nil"/>
              <w:bottom w:val="single" w:sz="8" w:space="0" w:color="auto"/>
              <w:right w:val="nil"/>
            </w:tcBorders>
            <w:shd w:val="clear" w:color="auto" w:fill="auto"/>
            <w:noWrap/>
            <w:vAlign w:val="bottom"/>
            <w:hideMark/>
          </w:tcPr>
          <w:p w14:paraId="5F03870E" w14:textId="77777777" w:rsidR="000947D5" w:rsidRPr="00BA3DCD" w:rsidRDefault="000947D5" w:rsidP="009A742B">
            <w:pPr>
              <w:spacing w:after="0" w:line="240" w:lineRule="auto"/>
              <w:jc w:val="center"/>
              <w:rPr>
                <w:rFonts w:ascii="Calibri" w:eastAsia="Times New Roman" w:hAnsi="Calibri" w:cs="Calibri"/>
                <w:color w:val="000000"/>
                <w:sz w:val="24"/>
                <w:szCs w:val="24"/>
              </w:rPr>
            </w:pPr>
            <w:r w:rsidRPr="00BA3DCD">
              <w:rPr>
                <w:rFonts w:ascii="Calibri" w:eastAsia="Times New Roman" w:hAnsi="Calibri" w:cs="Calibri"/>
                <w:color w:val="000000"/>
                <w:sz w:val="24"/>
                <w:szCs w:val="24"/>
              </w:rPr>
              <w:t> </w:t>
            </w:r>
          </w:p>
        </w:tc>
        <w:tc>
          <w:tcPr>
            <w:tcW w:w="3462" w:type="dxa"/>
            <w:tcBorders>
              <w:top w:val="single" w:sz="12" w:space="0" w:color="auto"/>
              <w:left w:val="nil"/>
              <w:bottom w:val="single" w:sz="8" w:space="0" w:color="auto"/>
              <w:right w:val="nil"/>
            </w:tcBorders>
            <w:shd w:val="clear" w:color="auto" w:fill="auto"/>
            <w:noWrap/>
            <w:vAlign w:val="bottom"/>
            <w:hideMark/>
          </w:tcPr>
          <w:p w14:paraId="25611B73"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 </w:t>
            </w:r>
          </w:p>
        </w:tc>
        <w:tc>
          <w:tcPr>
            <w:tcW w:w="3855" w:type="dxa"/>
            <w:gridSpan w:val="3"/>
            <w:tcBorders>
              <w:top w:val="single" w:sz="12" w:space="0" w:color="auto"/>
              <w:left w:val="nil"/>
              <w:bottom w:val="single" w:sz="8" w:space="0" w:color="auto"/>
              <w:right w:val="nil"/>
            </w:tcBorders>
            <w:shd w:val="clear" w:color="auto" w:fill="auto"/>
            <w:noWrap/>
            <w:vAlign w:val="bottom"/>
            <w:hideMark/>
          </w:tcPr>
          <w:p w14:paraId="1966CBD1"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Region</w:t>
            </w:r>
          </w:p>
        </w:tc>
        <w:tc>
          <w:tcPr>
            <w:tcW w:w="2445" w:type="dxa"/>
            <w:gridSpan w:val="2"/>
            <w:tcBorders>
              <w:top w:val="single" w:sz="12" w:space="0" w:color="auto"/>
              <w:left w:val="nil"/>
              <w:bottom w:val="single" w:sz="8" w:space="0" w:color="auto"/>
              <w:right w:val="nil"/>
            </w:tcBorders>
            <w:shd w:val="clear" w:color="auto" w:fill="auto"/>
            <w:noWrap/>
            <w:vAlign w:val="bottom"/>
            <w:hideMark/>
          </w:tcPr>
          <w:p w14:paraId="17A5DDE1"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Genet</w:t>
            </w:r>
          </w:p>
        </w:tc>
      </w:tr>
      <w:tr w:rsidR="000947D5" w:rsidRPr="00BA3DCD" w14:paraId="7344F49B" w14:textId="77777777" w:rsidTr="009A742B">
        <w:trPr>
          <w:trHeight w:val="324"/>
          <w:jc w:val="center"/>
        </w:trPr>
        <w:tc>
          <w:tcPr>
            <w:tcW w:w="498" w:type="dxa"/>
            <w:tcBorders>
              <w:top w:val="nil"/>
              <w:left w:val="nil"/>
              <w:bottom w:val="single" w:sz="8" w:space="0" w:color="auto"/>
              <w:right w:val="nil"/>
            </w:tcBorders>
            <w:shd w:val="clear" w:color="auto" w:fill="auto"/>
            <w:noWrap/>
            <w:vAlign w:val="bottom"/>
            <w:hideMark/>
          </w:tcPr>
          <w:p w14:paraId="4A596F92" w14:textId="77777777" w:rsidR="000947D5" w:rsidRPr="00BA3DCD" w:rsidRDefault="000947D5" w:rsidP="009A742B">
            <w:pPr>
              <w:spacing w:after="0" w:line="240" w:lineRule="auto"/>
              <w:jc w:val="center"/>
              <w:rPr>
                <w:rFonts w:ascii="Calibri" w:eastAsia="Times New Roman" w:hAnsi="Calibri" w:cs="Calibri"/>
                <w:color w:val="000000"/>
                <w:sz w:val="24"/>
                <w:szCs w:val="24"/>
              </w:rPr>
            </w:pPr>
            <w:r w:rsidRPr="00BA3DCD">
              <w:rPr>
                <w:rFonts w:ascii="Calibri" w:eastAsia="Times New Roman" w:hAnsi="Calibri" w:cs="Calibri"/>
                <w:color w:val="000000"/>
                <w:sz w:val="24"/>
                <w:szCs w:val="24"/>
              </w:rPr>
              <w:t> </w:t>
            </w:r>
          </w:p>
        </w:tc>
        <w:tc>
          <w:tcPr>
            <w:tcW w:w="3462" w:type="dxa"/>
            <w:tcBorders>
              <w:top w:val="nil"/>
              <w:left w:val="nil"/>
              <w:bottom w:val="single" w:sz="8" w:space="0" w:color="auto"/>
              <w:right w:val="nil"/>
            </w:tcBorders>
            <w:shd w:val="clear" w:color="auto" w:fill="auto"/>
            <w:noWrap/>
            <w:vAlign w:val="bottom"/>
            <w:hideMark/>
          </w:tcPr>
          <w:p w14:paraId="641A0E8D"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Variable</w:t>
            </w:r>
          </w:p>
        </w:tc>
        <w:tc>
          <w:tcPr>
            <w:tcW w:w="1536" w:type="dxa"/>
            <w:tcBorders>
              <w:top w:val="nil"/>
              <w:left w:val="nil"/>
              <w:bottom w:val="single" w:sz="8" w:space="0" w:color="auto"/>
              <w:right w:val="nil"/>
            </w:tcBorders>
            <w:shd w:val="clear" w:color="auto" w:fill="auto"/>
            <w:noWrap/>
            <w:vAlign w:val="bottom"/>
            <w:hideMark/>
          </w:tcPr>
          <w:p w14:paraId="56AD213F"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Expected</w:t>
            </w:r>
          </w:p>
        </w:tc>
        <w:tc>
          <w:tcPr>
            <w:tcW w:w="1203" w:type="dxa"/>
            <w:tcBorders>
              <w:top w:val="nil"/>
              <w:left w:val="nil"/>
              <w:bottom w:val="single" w:sz="8" w:space="0" w:color="auto"/>
              <w:right w:val="nil"/>
            </w:tcBorders>
            <w:shd w:val="clear" w:color="auto" w:fill="auto"/>
            <w:noWrap/>
            <w:vAlign w:val="bottom"/>
            <w:hideMark/>
          </w:tcPr>
          <w:p w14:paraId="4AE1488D"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16" w:type="dxa"/>
            <w:tcBorders>
              <w:top w:val="nil"/>
              <w:left w:val="nil"/>
              <w:bottom w:val="single" w:sz="8" w:space="0" w:color="auto"/>
              <w:right w:val="nil"/>
            </w:tcBorders>
            <w:shd w:val="clear" w:color="auto" w:fill="auto"/>
            <w:noWrap/>
            <w:vAlign w:val="bottom"/>
            <w:hideMark/>
          </w:tcPr>
          <w:p w14:paraId="3FA91AD2"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c>
          <w:tcPr>
            <w:tcW w:w="1282" w:type="dxa"/>
            <w:tcBorders>
              <w:top w:val="nil"/>
              <w:left w:val="nil"/>
              <w:bottom w:val="single" w:sz="8" w:space="0" w:color="auto"/>
              <w:right w:val="nil"/>
            </w:tcBorders>
            <w:shd w:val="clear" w:color="auto" w:fill="auto"/>
            <w:noWrap/>
            <w:vAlign w:val="bottom"/>
            <w:hideMark/>
          </w:tcPr>
          <w:p w14:paraId="5576BCB6"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63" w:type="dxa"/>
            <w:tcBorders>
              <w:top w:val="nil"/>
              <w:left w:val="nil"/>
              <w:bottom w:val="single" w:sz="8" w:space="0" w:color="auto"/>
              <w:right w:val="nil"/>
            </w:tcBorders>
            <w:shd w:val="clear" w:color="auto" w:fill="auto"/>
            <w:noWrap/>
            <w:vAlign w:val="bottom"/>
            <w:hideMark/>
          </w:tcPr>
          <w:p w14:paraId="47326477"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r>
      <w:tr w:rsidR="000947D5" w:rsidRPr="00BA3DCD" w14:paraId="035663EC" w14:textId="77777777" w:rsidTr="009A742B">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3768D42C" w14:textId="77777777" w:rsidR="000947D5" w:rsidRPr="00BA3DCD" w:rsidRDefault="000947D5" w:rsidP="009A742B">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Sporophyte</w:t>
            </w:r>
          </w:p>
        </w:tc>
        <w:tc>
          <w:tcPr>
            <w:tcW w:w="3462" w:type="dxa"/>
            <w:tcBorders>
              <w:top w:val="nil"/>
              <w:left w:val="nil"/>
              <w:bottom w:val="nil"/>
              <w:right w:val="nil"/>
            </w:tcBorders>
            <w:shd w:val="clear" w:color="auto" w:fill="auto"/>
            <w:noWrap/>
            <w:vAlign w:val="bottom"/>
            <w:hideMark/>
          </w:tcPr>
          <w:p w14:paraId="4BA06B2F"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(Heat)</w:t>
            </w:r>
          </w:p>
        </w:tc>
        <w:tc>
          <w:tcPr>
            <w:tcW w:w="1536" w:type="dxa"/>
            <w:tcBorders>
              <w:top w:val="nil"/>
              <w:left w:val="nil"/>
              <w:bottom w:val="nil"/>
              <w:right w:val="nil"/>
            </w:tcBorders>
            <w:shd w:val="clear" w:color="auto" w:fill="auto"/>
            <w:noWrap/>
            <w:vAlign w:val="bottom"/>
            <w:hideMark/>
          </w:tcPr>
          <w:p w14:paraId="643CC3B0"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0A2C1A12"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58F0E3ED"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0.06102</w:t>
            </w:r>
          </w:p>
        </w:tc>
        <w:tc>
          <w:tcPr>
            <w:tcW w:w="1282" w:type="dxa"/>
            <w:tcBorders>
              <w:top w:val="nil"/>
              <w:left w:val="nil"/>
              <w:bottom w:val="nil"/>
              <w:right w:val="nil"/>
            </w:tcBorders>
            <w:shd w:val="clear" w:color="auto" w:fill="auto"/>
            <w:noWrap/>
            <w:vAlign w:val="bottom"/>
            <w:hideMark/>
          </w:tcPr>
          <w:p w14:paraId="2C64EE90"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3720E0A1"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w:t>
            </w:r>
          </w:p>
        </w:tc>
      </w:tr>
      <w:tr w:rsidR="000947D5" w:rsidRPr="00BA3DCD" w14:paraId="25375960" w14:textId="77777777" w:rsidTr="009A742B">
        <w:trPr>
          <w:trHeight w:val="312"/>
          <w:jc w:val="center"/>
        </w:trPr>
        <w:tc>
          <w:tcPr>
            <w:tcW w:w="498" w:type="dxa"/>
            <w:vMerge/>
            <w:tcBorders>
              <w:top w:val="nil"/>
              <w:left w:val="nil"/>
              <w:bottom w:val="single" w:sz="8" w:space="0" w:color="000000"/>
              <w:right w:val="nil"/>
            </w:tcBorders>
            <w:vAlign w:val="center"/>
            <w:hideMark/>
          </w:tcPr>
          <w:p w14:paraId="244409A3"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61326ED5"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(Cold)</w:t>
            </w:r>
          </w:p>
        </w:tc>
        <w:tc>
          <w:tcPr>
            <w:tcW w:w="1536" w:type="dxa"/>
            <w:tcBorders>
              <w:top w:val="nil"/>
              <w:left w:val="nil"/>
              <w:bottom w:val="nil"/>
              <w:right w:val="nil"/>
            </w:tcBorders>
            <w:shd w:val="clear" w:color="auto" w:fill="auto"/>
            <w:noWrap/>
            <w:vAlign w:val="bottom"/>
            <w:hideMark/>
          </w:tcPr>
          <w:p w14:paraId="66D2B931"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3D178882" w14:textId="77777777" w:rsidR="000947D5" w:rsidRPr="00BA3DCD" w:rsidRDefault="000947D5" w:rsidP="009A742B">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S &gt; N</w:t>
            </w:r>
          </w:p>
        </w:tc>
        <w:tc>
          <w:tcPr>
            <w:tcW w:w="1116" w:type="dxa"/>
            <w:tcBorders>
              <w:top w:val="nil"/>
              <w:left w:val="nil"/>
              <w:bottom w:val="nil"/>
              <w:right w:val="nil"/>
            </w:tcBorders>
            <w:shd w:val="clear" w:color="auto" w:fill="auto"/>
            <w:noWrap/>
            <w:vAlign w:val="bottom"/>
            <w:hideMark/>
          </w:tcPr>
          <w:p w14:paraId="4ADCB8CB"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0.0117</w:t>
            </w:r>
          </w:p>
        </w:tc>
        <w:tc>
          <w:tcPr>
            <w:tcW w:w="1282" w:type="dxa"/>
            <w:tcBorders>
              <w:top w:val="nil"/>
              <w:left w:val="nil"/>
              <w:bottom w:val="nil"/>
              <w:right w:val="nil"/>
            </w:tcBorders>
            <w:shd w:val="clear" w:color="auto" w:fill="auto"/>
            <w:noWrap/>
            <w:vAlign w:val="bottom"/>
            <w:hideMark/>
          </w:tcPr>
          <w:p w14:paraId="10AA2E39"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6BBBF874"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0.886</w:t>
            </w:r>
          </w:p>
        </w:tc>
      </w:tr>
      <w:tr w:rsidR="000947D5" w:rsidRPr="00BA3DCD" w14:paraId="47C68304" w14:textId="77777777" w:rsidTr="009A742B">
        <w:trPr>
          <w:trHeight w:val="312"/>
          <w:jc w:val="center"/>
        </w:trPr>
        <w:tc>
          <w:tcPr>
            <w:tcW w:w="498" w:type="dxa"/>
            <w:vMerge/>
            <w:tcBorders>
              <w:top w:val="nil"/>
              <w:left w:val="nil"/>
              <w:bottom w:val="single" w:sz="8" w:space="0" w:color="000000"/>
              <w:right w:val="nil"/>
            </w:tcBorders>
            <w:vAlign w:val="center"/>
            <w:hideMark/>
          </w:tcPr>
          <w:p w14:paraId="576C8C9E"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A5B73F1"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(Heat)</w:t>
            </w:r>
          </w:p>
        </w:tc>
        <w:tc>
          <w:tcPr>
            <w:tcW w:w="1536" w:type="dxa"/>
            <w:tcBorders>
              <w:top w:val="nil"/>
              <w:left w:val="nil"/>
              <w:bottom w:val="nil"/>
              <w:right w:val="nil"/>
            </w:tcBorders>
            <w:shd w:val="clear" w:color="auto" w:fill="auto"/>
            <w:noWrap/>
            <w:vAlign w:val="bottom"/>
            <w:hideMark/>
          </w:tcPr>
          <w:p w14:paraId="217BEFFF"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B2BE76" w14:textId="77777777" w:rsidR="000947D5" w:rsidRPr="00BA3DCD" w:rsidRDefault="000947D5" w:rsidP="009A742B">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264190E2"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0.0405</w:t>
            </w:r>
          </w:p>
        </w:tc>
        <w:tc>
          <w:tcPr>
            <w:tcW w:w="1282" w:type="dxa"/>
            <w:tcBorders>
              <w:top w:val="nil"/>
              <w:left w:val="nil"/>
              <w:bottom w:val="nil"/>
              <w:right w:val="nil"/>
            </w:tcBorders>
            <w:shd w:val="clear" w:color="auto" w:fill="auto"/>
            <w:noWrap/>
            <w:vAlign w:val="bottom"/>
            <w:hideMark/>
          </w:tcPr>
          <w:p w14:paraId="3C5FE3AD"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5AE38D1"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0.38</w:t>
            </w:r>
          </w:p>
        </w:tc>
      </w:tr>
      <w:tr w:rsidR="000947D5" w:rsidRPr="00BA3DCD" w14:paraId="2BE058EA" w14:textId="77777777" w:rsidTr="009A742B">
        <w:trPr>
          <w:trHeight w:val="312"/>
          <w:jc w:val="center"/>
        </w:trPr>
        <w:tc>
          <w:tcPr>
            <w:tcW w:w="498" w:type="dxa"/>
            <w:vMerge/>
            <w:tcBorders>
              <w:top w:val="nil"/>
              <w:left w:val="nil"/>
              <w:bottom w:val="single" w:sz="8" w:space="0" w:color="000000"/>
              <w:right w:val="nil"/>
            </w:tcBorders>
            <w:vAlign w:val="center"/>
            <w:hideMark/>
          </w:tcPr>
          <w:p w14:paraId="259D092C"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47592DC"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(Cold)</w:t>
            </w:r>
          </w:p>
        </w:tc>
        <w:tc>
          <w:tcPr>
            <w:tcW w:w="1536" w:type="dxa"/>
            <w:tcBorders>
              <w:top w:val="nil"/>
              <w:left w:val="nil"/>
              <w:bottom w:val="nil"/>
              <w:right w:val="nil"/>
            </w:tcBorders>
            <w:shd w:val="clear" w:color="auto" w:fill="auto"/>
            <w:noWrap/>
            <w:vAlign w:val="bottom"/>
            <w:hideMark/>
          </w:tcPr>
          <w:p w14:paraId="7D8FCC66"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10A15407"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116" w:type="dxa"/>
            <w:tcBorders>
              <w:top w:val="nil"/>
              <w:left w:val="nil"/>
              <w:bottom w:val="nil"/>
              <w:right w:val="nil"/>
            </w:tcBorders>
            <w:shd w:val="clear" w:color="auto" w:fill="auto"/>
            <w:noWrap/>
            <w:vAlign w:val="bottom"/>
            <w:hideMark/>
          </w:tcPr>
          <w:p w14:paraId="18214479"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9.96E-11</w:t>
            </w:r>
          </w:p>
        </w:tc>
        <w:tc>
          <w:tcPr>
            <w:tcW w:w="1282" w:type="dxa"/>
            <w:tcBorders>
              <w:top w:val="nil"/>
              <w:left w:val="nil"/>
              <w:bottom w:val="nil"/>
              <w:right w:val="nil"/>
            </w:tcBorders>
            <w:shd w:val="clear" w:color="auto" w:fill="auto"/>
            <w:noWrap/>
            <w:vAlign w:val="bottom"/>
            <w:hideMark/>
          </w:tcPr>
          <w:p w14:paraId="4F4C84B6"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458C2125"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1.05E-07</w:t>
            </w:r>
          </w:p>
        </w:tc>
      </w:tr>
      <w:tr w:rsidR="000947D5" w:rsidRPr="00BA3DCD" w14:paraId="56C11EFA" w14:textId="77777777" w:rsidTr="009A742B">
        <w:trPr>
          <w:trHeight w:val="312"/>
          <w:jc w:val="center"/>
        </w:trPr>
        <w:tc>
          <w:tcPr>
            <w:tcW w:w="498" w:type="dxa"/>
            <w:vMerge/>
            <w:tcBorders>
              <w:top w:val="nil"/>
              <w:left w:val="nil"/>
              <w:bottom w:val="single" w:sz="8" w:space="0" w:color="000000"/>
              <w:right w:val="nil"/>
            </w:tcBorders>
            <w:vAlign w:val="center"/>
            <w:hideMark/>
          </w:tcPr>
          <w:p w14:paraId="58BFE5FE"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4E72B12"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(Heat)</w:t>
            </w:r>
          </w:p>
        </w:tc>
        <w:tc>
          <w:tcPr>
            <w:tcW w:w="1536" w:type="dxa"/>
            <w:tcBorders>
              <w:top w:val="nil"/>
              <w:left w:val="nil"/>
              <w:bottom w:val="nil"/>
              <w:right w:val="nil"/>
            </w:tcBorders>
            <w:shd w:val="clear" w:color="auto" w:fill="auto"/>
            <w:noWrap/>
            <w:vAlign w:val="bottom"/>
            <w:hideMark/>
          </w:tcPr>
          <w:p w14:paraId="436C3DA9"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865A5B"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F45265A"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0.997</w:t>
            </w:r>
          </w:p>
        </w:tc>
        <w:tc>
          <w:tcPr>
            <w:tcW w:w="1282" w:type="dxa"/>
            <w:tcBorders>
              <w:top w:val="nil"/>
              <w:left w:val="nil"/>
              <w:bottom w:val="nil"/>
              <w:right w:val="nil"/>
            </w:tcBorders>
            <w:shd w:val="clear" w:color="auto" w:fill="auto"/>
            <w:noWrap/>
            <w:vAlign w:val="bottom"/>
            <w:hideMark/>
          </w:tcPr>
          <w:p w14:paraId="1ADD4DF9"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370505ED"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0.127</w:t>
            </w:r>
          </w:p>
        </w:tc>
      </w:tr>
      <w:tr w:rsidR="000947D5" w:rsidRPr="00BA3DCD" w14:paraId="1B707D99" w14:textId="77777777" w:rsidTr="009A742B">
        <w:trPr>
          <w:trHeight w:val="324"/>
          <w:jc w:val="center"/>
        </w:trPr>
        <w:tc>
          <w:tcPr>
            <w:tcW w:w="498" w:type="dxa"/>
            <w:vMerge/>
            <w:tcBorders>
              <w:top w:val="nil"/>
              <w:left w:val="nil"/>
              <w:bottom w:val="single" w:sz="8" w:space="0" w:color="000000"/>
              <w:right w:val="nil"/>
            </w:tcBorders>
            <w:vAlign w:val="center"/>
            <w:hideMark/>
          </w:tcPr>
          <w:p w14:paraId="49CE3A68"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07A37C9B"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(Cold)</w:t>
            </w:r>
          </w:p>
        </w:tc>
        <w:tc>
          <w:tcPr>
            <w:tcW w:w="1536" w:type="dxa"/>
            <w:tcBorders>
              <w:top w:val="nil"/>
              <w:left w:val="nil"/>
              <w:bottom w:val="single" w:sz="8" w:space="0" w:color="auto"/>
              <w:right w:val="nil"/>
            </w:tcBorders>
            <w:shd w:val="clear" w:color="auto" w:fill="auto"/>
            <w:noWrap/>
            <w:vAlign w:val="bottom"/>
            <w:hideMark/>
          </w:tcPr>
          <w:p w14:paraId="25EFEB1A"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single" w:sz="8" w:space="0" w:color="auto"/>
              <w:right w:val="nil"/>
            </w:tcBorders>
            <w:shd w:val="clear" w:color="auto" w:fill="auto"/>
            <w:noWrap/>
            <w:vAlign w:val="bottom"/>
            <w:hideMark/>
          </w:tcPr>
          <w:p w14:paraId="001AFF0B"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26B6FE1F"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single" w:sz="8" w:space="0" w:color="auto"/>
              <w:right w:val="nil"/>
            </w:tcBorders>
            <w:shd w:val="clear" w:color="auto" w:fill="auto"/>
            <w:noWrap/>
            <w:vAlign w:val="bottom"/>
            <w:hideMark/>
          </w:tcPr>
          <w:p w14:paraId="553FBCC9"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093A44DD"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0.883</w:t>
            </w:r>
          </w:p>
        </w:tc>
      </w:tr>
      <w:tr w:rsidR="000947D5" w:rsidRPr="00BA3DCD" w14:paraId="5EE89F8F" w14:textId="77777777" w:rsidTr="009A742B">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458F099C" w14:textId="77777777" w:rsidR="000947D5" w:rsidRPr="00BA3DCD" w:rsidRDefault="000947D5" w:rsidP="009A742B">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Gametophyte</w:t>
            </w:r>
          </w:p>
        </w:tc>
        <w:tc>
          <w:tcPr>
            <w:tcW w:w="3462" w:type="dxa"/>
            <w:tcBorders>
              <w:top w:val="nil"/>
              <w:left w:val="nil"/>
              <w:bottom w:val="nil"/>
              <w:right w:val="nil"/>
            </w:tcBorders>
            <w:shd w:val="clear" w:color="auto" w:fill="auto"/>
            <w:noWrap/>
            <w:vAlign w:val="bottom"/>
            <w:hideMark/>
          </w:tcPr>
          <w:p w14:paraId="1B7073E6"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Tmax</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441B0A4F"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C6744AD" w14:textId="77777777" w:rsidR="000947D5" w:rsidRPr="00BA3DCD" w:rsidRDefault="000947D5" w:rsidP="009A742B">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00C281BC"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0.00037</w:t>
            </w:r>
          </w:p>
        </w:tc>
        <w:tc>
          <w:tcPr>
            <w:tcW w:w="1282" w:type="dxa"/>
            <w:tcBorders>
              <w:top w:val="nil"/>
              <w:left w:val="nil"/>
              <w:bottom w:val="nil"/>
              <w:right w:val="nil"/>
            </w:tcBorders>
            <w:shd w:val="clear" w:color="auto" w:fill="auto"/>
            <w:noWrap/>
            <w:vAlign w:val="bottom"/>
            <w:hideMark/>
          </w:tcPr>
          <w:p w14:paraId="40F7B774"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7A45B2C8"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0.0251</w:t>
            </w:r>
          </w:p>
        </w:tc>
      </w:tr>
      <w:tr w:rsidR="000947D5" w:rsidRPr="00BA3DCD" w14:paraId="4BF7D61F" w14:textId="77777777" w:rsidTr="009A742B">
        <w:trPr>
          <w:trHeight w:val="312"/>
          <w:jc w:val="center"/>
        </w:trPr>
        <w:tc>
          <w:tcPr>
            <w:tcW w:w="498" w:type="dxa"/>
            <w:vMerge/>
            <w:tcBorders>
              <w:top w:val="nil"/>
              <w:left w:val="nil"/>
              <w:bottom w:val="single" w:sz="8" w:space="0" w:color="000000"/>
              <w:right w:val="nil"/>
            </w:tcBorders>
            <w:vAlign w:val="center"/>
            <w:hideMark/>
          </w:tcPr>
          <w:p w14:paraId="1D3E295D"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4C58449"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Topt</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5870EADD"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7EEF1458" w14:textId="77777777" w:rsidR="000947D5" w:rsidRPr="00BA3DCD" w:rsidRDefault="000947D5" w:rsidP="009A742B">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34EC8209"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0.000685</w:t>
            </w:r>
          </w:p>
        </w:tc>
        <w:tc>
          <w:tcPr>
            <w:tcW w:w="1282" w:type="dxa"/>
            <w:tcBorders>
              <w:top w:val="nil"/>
              <w:left w:val="nil"/>
              <w:bottom w:val="nil"/>
              <w:right w:val="nil"/>
            </w:tcBorders>
            <w:shd w:val="clear" w:color="auto" w:fill="auto"/>
            <w:noWrap/>
            <w:vAlign w:val="bottom"/>
            <w:hideMark/>
          </w:tcPr>
          <w:p w14:paraId="704555BA"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2EF6C532"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0.0351</w:t>
            </w:r>
          </w:p>
        </w:tc>
      </w:tr>
      <w:tr w:rsidR="000947D5" w:rsidRPr="00BA3DCD" w14:paraId="4EDA33E8" w14:textId="77777777" w:rsidTr="009A742B">
        <w:trPr>
          <w:trHeight w:val="312"/>
          <w:jc w:val="center"/>
        </w:trPr>
        <w:tc>
          <w:tcPr>
            <w:tcW w:w="498" w:type="dxa"/>
            <w:vMerge/>
            <w:tcBorders>
              <w:top w:val="nil"/>
              <w:left w:val="nil"/>
              <w:bottom w:val="single" w:sz="8" w:space="0" w:color="000000"/>
              <w:right w:val="nil"/>
            </w:tcBorders>
            <w:vAlign w:val="center"/>
            <w:hideMark/>
          </w:tcPr>
          <w:p w14:paraId="7DDE3D9F"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1EEFF36"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Tmin</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58C19D99"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6C7CE67"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0A45F467"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0.331</w:t>
            </w:r>
          </w:p>
        </w:tc>
        <w:tc>
          <w:tcPr>
            <w:tcW w:w="1282" w:type="dxa"/>
            <w:tcBorders>
              <w:top w:val="nil"/>
              <w:left w:val="nil"/>
              <w:bottom w:val="nil"/>
              <w:right w:val="nil"/>
            </w:tcBorders>
            <w:shd w:val="clear" w:color="auto" w:fill="auto"/>
            <w:noWrap/>
            <w:vAlign w:val="bottom"/>
            <w:hideMark/>
          </w:tcPr>
          <w:p w14:paraId="38BDC2A0"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62E0383C"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*0.0135</w:t>
            </w:r>
          </w:p>
        </w:tc>
      </w:tr>
      <w:tr w:rsidR="000947D5" w:rsidRPr="00BA3DCD" w14:paraId="56D42C27" w14:textId="77777777" w:rsidTr="009A742B">
        <w:trPr>
          <w:trHeight w:val="312"/>
          <w:jc w:val="center"/>
        </w:trPr>
        <w:tc>
          <w:tcPr>
            <w:tcW w:w="498" w:type="dxa"/>
            <w:vMerge/>
            <w:tcBorders>
              <w:top w:val="nil"/>
              <w:left w:val="nil"/>
              <w:bottom w:val="single" w:sz="8" w:space="0" w:color="000000"/>
              <w:right w:val="nil"/>
            </w:tcBorders>
            <w:vAlign w:val="center"/>
            <w:hideMark/>
          </w:tcPr>
          <w:p w14:paraId="24062A84"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B99DEA0"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Tmax</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78FE5D57"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14FBBCE"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AE4A892"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0.568</w:t>
            </w:r>
          </w:p>
        </w:tc>
        <w:tc>
          <w:tcPr>
            <w:tcW w:w="1282" w:type="dxa"/>
            <w:tcBorders>
              <w:top w:val="nil"/>
              <w:left w:val="nil"/>
              <w:bottom w:val="nil"/>
              <w:right w:val="nil"/>
            </w:tcBorders>
            <w:shd w:val="clear" w:color="auto" w:fill="auto"/>
            <w:noWrap/>
            <w:vAlign w:val="bottom"/>
            <w:hideMark/>
          </w:tcPr>
          <w:p w14:paraId="3123E7F8"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986E38B"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0.418</w:t>
            </w:r>
          </w:p>
        </w:tc>
      </w:tr>
      <w:tr w:rsidR="000947D5" w:rsidRPr="00BA3DCD" w14:paraId="16E27F1E" w14:textId="77777777" w:rsidTr="009A742B">
        <w:trPr>
          <w:trHeight w:val="312"/>
          <w:jc w:val="center"/>
        </w:trPr>
        <w:tc>
          <w:tcPr>
            <w:tcW w:w="498" w:type="dxa"/>
            <w:vMerge/>
            <w:tcBorders>
              <w:top w:val="nil"/>
              <w:left w:val="nil"/>
              <w:bottom w:val="single" w:sz="8" w:space="0" w:color="000000"/>
              <w:right w:val="nil"/>
            </w:tcBorders>
            <w:vAlign w:val="center"/>
            <w:hideMark/>
          </w:tcPr>
          <w:p w14:paraId="24AEBA26"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E27FF72"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Topt</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3F7FA8BB"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F78F27D"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DFB761B"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nil"/>
              <w:right w:val="nil"/>
            </w:tcBorders>
            <w:shd w:val="clear" w:color="auto" w:fill="auto"/>
            <w:noWrap/>
            <w:vAlign w:val="bottom"/>
            <w:hideMark/>
          </w:tcPr>
          <w:p w14:paraId="32EEDBB3"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106F3F77"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0.608</w:t>
            </w:r>
          </w:p>
        </w:tc>
      </w:tr>
      <w:tr w:rsidR="000947D5" w:rsidRPr="00BA3DCD" w14:paraId="66DB8E43" w14:textId="77777777" w:rsidTr="009A742B">
        <w:trPr>
          <w:trHeight w:val="324"/>
          <w:jc w:val="center"/>
        </w:trPr>
        <w:tc>
          <w:tcPr>
            <w:tcW w:w="498" w:type="dxa"/>
            <w:vMerge/>
            <w:tcBorders>
              <w:top w:val="nil"/>
              <w:left w:val="nil"/>
              <w:bottom w:val="single" w:sz="8" w:space="0" w:color="000000"/>
              <w:right w:val="nil"/>
            </w:tcBorders>
            <w:vAlign w:val="center"/>
            <w:hideMark/>
          </w:tcPr>
          <w:p w14:paraId="0A334EEF"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6D67E0AB"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Tmin</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single" w:sz="8" w:space="0" w:color="auto"/>
              <w:right w:val="nil"/>
            </w:tcBorders>
            <w:shd w:val="clear" w:color="auto" w:fill="auto"/>
            <w:noWrap/>
            <w:vAlign w:val="bottom"/>
            <w:hideMark/>
          </w:tcPr>
          <w:p w14:paraId="4522E2A7"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single" w:sz="8" w:space="0" w:color="auto"/>
              <w:right w:val="nil"/>
            </w:tcBorders>
            <w:shd w:val="clear" w:color="auto" w:fill="auto"/>
            <w:noWrap/>
            <w:vAlign w:val="bottom"/>
            <w:hideMark/>
          </w:tcPr>
          <w:p w14:paraId="665DF51C"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3D912836"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0.683</w:t>
            </w:r>
          </w:p>
        </w:tc>
        <w:tc>
          <w:tcPr>
            <w:tcW w:w="1282" w:type="dxa"/>
            <w:tcBorders>
              <w:top w:val="nil"/>
              <w:left w:val="nil"/>
              <w:bottom w:val="single" w:sz="8" w:space="0" w:color="auto"/>
              <w:right w:val="nil"/>
            </w:tcBorders>
            <w:shd w:val="clear" w:color="auto" w:fill="auto"/>
            <w:noWrap/>
            <w:vAlign w:val="bottom"/>
            <w:hideMark/>
          </w:tcPr>
          <w:p w14:paraId="04C06ED2"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6568218A"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0.496</w:t>
            </w:r>
          </w:p>
        </w:tc>
      </w:tr>
    </w:tbl>
    <w:p w14:paraId="0FED8619" w14:textId="77777777" w:rsidR="000947D5" w:rsidRPr="00BA3DCD" w:rsidRDefault="000947D5" w:rsidP="000947D5">
      <w:pPr>
        <w:rPr>
          <w:rFonts w:ascii="Times New Roman" w:hAnsi="Times New Roman" w:cs="Times New Roman"/>
          <w:sz w:val="24"/>
          <w:szCs w:val="24"/>
        </w:rPr>
      </w:pPr>
    </w:p>
    <w:p w14:paraId="263E13D2" w14:textId="77777777" w:rsidR="000947D5" w:rsidRPr="00BA3DCD" w:rsidRDefault="000947D5" w:rsidP="000947D5">
      <w:pPr>
        <w:rPr>
          <w:rFonts w:ascii="Times New Roman" w:hAnsi="Times New Roman" w:cs="Times New Roman"/>
          <w:sz w:val="24"/>
          <w:szCs w:val="24"/>
        </w:rPr>
      </w:pPr>
    </w:p>
    <w:p w14:paraId="368B359B" w14:textId="77777777" w:rsidR="000947D5" w:rsidRPr="00BA3DCD" w:rsidRDefault="000947D5" w:rsidP="000947D5">
      <w:pPr>
        <w:rPr>
          <w:rFonts w:ascii="Times New Roman" w:hAnsi="Times New Roman" w:cs="Times New Roman"/>
          <w:sz w:val="24"/>
          <w:szCs w:val="24"/>
        </w:rPr>
      </w:pPr>
    </w:p>
    <w:p w14:paraId="15945EBE" w14:textId="77777777" w:rsidR="000947D5" w:rsidRPr="00BA3DCD" w:rsidRDefault="000947D5" w:rsidP="000947D5">
      <w:pPr>
        <w:rPr>
          <w:rFonts w:ascii="Times New Roman" w:hAnsi="Times New Roman" w:cs="Times New Roman"/>
          <w:sz w:val="24"/>
          <w:szCs w:val="24"/>
        </w:rPr>
      </w:pPr>
    </w:p>
    <w:p w14:paraId="780353EB" w14:textId="77777777" w:rsidR="000947D5" w:rsidRPr="00BA3DCD" w:rsidRDefault="000947D5" w:rsidP="000947D5">
      <w:pPr>
        <w:rPr>
          <w:rFonts w:ascii="Times New Roman" w:hAnsi="Times New Roman" w:cs="Times New Roman"/>
          <w:sz w:val="24"/>
          <w:szCs w:val="24"/>
        </w:rPr>
      </w:pPr>
    </w:p>
    <w:p w14:paraId="32B767B7" w14:textId="77777777" w:rsidR="000947D5" w:rsidRPr="00BA3DCD" w:rsidRDefault="000947D5" w:rsidP="000947D5">
      <w:pPr>
        <w:rPr>
          <w:rFonts w:ascii="Times New Roman" w:hAnsi="Times New Roman" w:cs="Times New Roman"/>
          <w:sz w:val="24"/>
          <w:szCs w:val="24"/>
        </w:rPr>
      </w:pPr>
    </w:p>
    <w:p w14:paraId="4112AF5F" w14:textId="77777777" w:rsidR="000947D5" w:rsidRPr="00BA3DCD" w:rsidRDefault="000947D5" w:rsidP="000947D5">
      <w:pPr>
        <w:rPr>
          <w:rFonts w:ascii="Times New Roman" w:hAnsi="Times New Roman" w:cs="Times New Roman"/>
          <w:sz w:val="24"/>
          <w:szCs w:val="24"/>
        </w:rPr>
        <w:sectPr w:rsidR="000947D5" w:rsidRPr="00BA3DCD" w:rsidSect="009A742B">
          <w:pgSz w:w="15840" w:h="12240" w:orient="landscape"/>
          <w:pgMar w:top="1440" w:right="1440" w:bottom="1440" w:left="1440" w:header="720" w:footer="720" w:gutter="0"/>
          <w:cols w:space="720"/>
          <w:docGrid w:linePitch="360"/>
        </w:sectPr>
      </w:pPr>
    </w:p>
    <w:p w14:paraId="04DEABD4" w14:textId="77777777" w:rsidR="000947D5" w:rsidRPr="00BA3DCD" w:rsidRDefault="000947D5" w:rsidP="000947D5">
      <w:pPr>
        <w:rPr>
          <w:rFonts w:ascii="Times New Roman" w:hAnsi="Times New Roman" w:cs="Times New Roman"/>
          <w:sz w:val="24"/>
          <w:szCs w:val="24"/>
        </w:rPr>
      </w:pPr>
    </w:p>
    <w:p w14:paraId="6D728F19"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0824AD3" wp14:editId="417D322E">
            <wp:extent cx="5943598" cy="4245426"/>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598" cy="4245426"/>
                    </a:xfrm>
                    <a:prstGeom prst="rect">
                      <a:avLst/>
                    </a:prstGeom>
                  </pic:spPr>
                </pic:pic>
              </a:graphicData>
            </a:graphic>
          </wp:inline>
        </w:drawing>
      </w:r>
    </w:p>
    <w:p w14:paraId="5EE89CEE" w14:textId="63FC810A"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6B4DCC">
        <w:rPr>
          <w:rFonts w:ascii="Times New Roman" w:hAnsi="Times New Roman" w:cs="Times New Roman"/>
          <w:sz w:val="24"/>
          <w:szCs w:val="24"/>
        </w:rPr>
        <w:t>5</w:t>
      </w:r>
      <w:r w:rsidRPr="00BA3DCD">
        <w:rPr>
          <w:rFonts w:ascii="Times New Roman" w:hAnsi="Times New Roman" w:cs="Times New Roman"/>
          <w:sz w:val="24"/>
          <w:szCs w:val="24"/>
        </w:rPr>
        <w:t xml:space="preserve">. </w:t>
      </w:r>
      <w:bookmarkStart w:id="187" w:name="_Hlk102464430"/>
      <w:r w:rsidRPr="00BA3DCD">
        <w:rPr>
          <w:rFonts w:ascii="Times New Roman" w:hAnsi="Times New Roman" w:cs="Times New Roman"/>
          <w:sz w:val="24"/>
          <w:szCs w:val="24"/>
        </w:rPr>
        <w:t>Genotype differences for temperature tolerance traits including hot cell membrane stability (HCMS) and cold chlorophyll fluorescence stability (CCHPL). Genets ordered by increasing ratio for each variable.</w:t>
      </w:r>
      <w:bookmarkEnd w:id="187"/>
      <w:r w:rsidRPr="00BA3DCD">
        <w:rPr>
          <w:rFonts w:ascii="Times New Roman" w:hAnsi="Times New Roman" w:cs="Times New Roman"/>
          <w:sz w:val="24"/>
          <w:szCs w:val="24"/>
        </w:rPr>
        <w:t xml:space="preserve"> Center line in boxplot is the median of the measurements taken for the ramets of one genet. There is a significant difference among the genets for HCMS (F = 1.5, p = 0.029) and CCHPL (F = 3.341, p = 6.1e-9). Plots of genet effect for other variables in appendix. </w:t>
      </w:r>
    </w:p>
    <w:p w14:paraId="1CD93134" w14:textId="77777777" w:rsidR="000947D5" w:rsidRPr="00BA3DCD" w:rsidRDefault="000947D5" w:rsidP="000947D5">
      <w:pPr>
        <w:rPr>
          <w:rFonts w:ascii="Times New Roman" w:hAnsi="Times New Roman" w:cs="Times New Roman"/>
          <w:sz w:val="24"/>
          <w:szCs w:val="24"/>
        </w:rPr>
      </w:pPr>
    </w:p>
    <w:p w14:paraId="53414A17" w14:textId="77777777" w:rsidR="000947D5" w:rsidRPr="00BA3DCD" w:rsidRDefault="000947D5" w:rsidP="000947D5">
      <w:pPr>
        <w:rPr>
          <w:rFonts w:ascii="Times New Roman" w:hAnsi="Times New Roman" w:cs="Times New Roman"/>
          <w:sz w:val="24"/>
          <w:szCs w:val="24"/>
        </w:rPr>
      </w:pPr>
    </w:p>
    <w:p w14:paraId="0AC44906"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7AFAEB05" wp14:editId="071716A1">
            <wp:extent cx="5917166" cy="2546985"/>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a:extLst>
                        <a:ext uri="{28A0092B-C50C-407E-A947-70E740481C1C}">
                          <a14:useLocalDpi xmlns:a14="http://schemas.microsoft.com/office/drawing/2010/main" val="0"/>
                        </a:ext>
                      </a:extLst>
                    </a:blip>
                    <a:stretch>
                      <a:fillRect/>
                    </a:stretch>
                  </pic:blipFill>
                  <pic:spPr>
                    <a:xfrm>
                      <a:off x="0" y="0"/>
                      <a:ext cx="5917166" cy="2546985"/>
                    </a:xfrm>
                    <a:prstGeom prst="rect">
                      <a:avLst/>
                    </a:prstGeom>
                  </pic:spPr>
                </pic:pic>
              </a:graphicData>
            </a:graphic>
          </wp:inline>
        </w:drawing>
      </w:r>
    </w:p>
    <w:p w14:paraId="2732178A" w14:textId="68EF5A83" w:rsidR="00314D7B"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A41F2B">
        <w:rPr>
          <w:rFonts w:ascii="Times New Roman" w:hAnsi="Times New Roman" w:cs="Times New Roman"/>
          <w:sz w:val="24"/>
          <w:szCs w:val="24"/>
        </w:rPr>
        <w:t>6</w:t>
      </w:r>
      <w:r w:rsidRPr="00BA3DCD">
        <w:rPr>
          <w:rFonts w:ascii="Times New Roman" w:hAnsi="Times New Roman" w:cs="Times New Roman"/>
          <w:sz w:val="24"/>
          <w:szCs w:val="24"/>
        </w:rPr>
        <w:t xml:space="preserve">.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w:t>
      </w:r>
      <w:proofErr w:type="spellStart"/>
      <w:r w:rsidRPr="00BA3DCD">
        <w:rPr>
          <w:rFonts w:ascii="Times New Roman" w:hAnsi="Times New Roman" w:cs="Times New Roman"/>
          <w:sz w:val="24"/>
          <w:szCs w:val="24"/>
        </w:rPr>
        <w:t>Astrisks</w:t>
      </w:r>
      <w:proofErr w:type="spellEnd"/>
      <w:r w:rsidRPr="00BA3DCD">
        <w:rPr>
          <w:rFonts w:ascii="Times New Roman" w:hAnsi="Times New Roman" w:cs="Times New Roman"/>
          <w:sz w:val="24"/>
          <w:szCs w:val="24"/>
        </w:rPr>
        <w:t xml:space="preserve">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appendix.</w:t>
      </w:r>
    </w:p>
    <w:p w14:paraId="60668A65" w14:textId="77777777" w:rsidR="00314D7B" w:rsidRDefault="00314D7B">
      <w:pPr>
        <w:rPr>
          <w:rFonts w:ascii="Times New Roman" w:hAnsi="Times New Roman" w:cs="Times New Roman"/>
          <w:sz w:val="24"/>
          <w:szCs w:val="24"/>
        </w:rPr>
      </w:pPr>
      <w:r>
        <w:rPr>
          <w:rFonts w:ascii="Times New Roman" w:hAnsi="Times New Roman" w:cs="Times New Roman"/>
          <w:sz w:val="24"/>
          <w:szCs w:val="24"/>
        </w:rPr>
        <w:br w:type="page"/>
      </w:r>
    </w:p>
    <w:p w14:paraId="7539442B" w14:textId="77777777" w:rsidR="000947D5" w:rsidRPr="00BA3DCD" w:rsidRDefault="000947D5" w:rsidP="000947D5">
      <w:pPr>
        <w:rPr>
          <w:rFonts w:ascii="Times New Roman" w:hAnsi="Times New Roman" w:cs="Times New Roman"/>
          <w:sz w:val="24"/>
          <w:szCs w:val="24"/>
        </w:rPr>
      </w:pPr>
    </w:p>
    <w:p w14:paraId="2D41519F" w14:textId="77777777" w:rsidR="000947D5" w:rsidRPr="00BA3DCD" w:rsidRDefault="000947D5" w:rsidP="00653571">
      <w:pPr>
        <w:jc w:val="center"/>
        <w:rPr>
          <w:rFonts w:ascii="Times New Roman" w:hAnsi="Times New Roman" w:cs="Times New Roman"/>
          <w:sz w:val="24"/>
          <w:szCs w:val="24"/>
        </w:rPr>
      </w:pPr>
      <w:commentRangeStart w:id="188"/>
      <w:r w:rsidRPr="00BA3DCD">
        <w:rPr>
          <w:rFonts w:ascii="Times New Roman" w:hAnsi="Times New Roman" w:cs="Times New Roman"/>
          <w:noProof/>
          <w:sz w:val="24"/>
          <w:szCs w:val="24"/>
        </w:rPr>
        <w:drawing>
          <wp:inline distT="0" distB="0" distL="0" distR="0" wp14:anchorId="53DF11E1" wp14:editId="2FBDBBBB">
            <wp:extent cx="4571999" cy="326571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1999" cy="3265714"/>
                    </a:xfrm>
                    <a:prstGeom prst="rect">
                      <a:avLst/>
                    </a:prstGeom>
                  </pic:spPr>
                </pic:pic>
              </a:graphicData>
            </a:graphic>
          </wp:inline>
        </w:drawing>
      </w:r>
    </w:p>
    <w:p w14:paraId="3DE501CD" w14:textId="23D6CB8C"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r w:rsidR="00314D7B">
        <w:rPr>
          <w:rFonts w:ascii="Times New Roman" w:hAnsi="Times New Roman" w:cs="Times New Roman"/>
          <w:sz w:val="24"/>
          <w:szCs w:val="24"/>
        </w:rPr>
        <w:t>7</w:t>
      </w:r>
      <w:r w:rsidRPr="00BA3DCD">
        <w:rPr>
          <w:rFonts w:ascii="Times New Roman" w:hAnsi="Times New Roman" w:cs="Times New Roman"/>
          <w:sz w:val="24"/>
          <w:szCs w:val="24"/>
        </w:rPr>
        <w:t>. Hot chlorophyll fluorescence stability (HCHPL) vs cold chlorophyll fluorescence stability (CCHPL) for plants from the north and south. Ellipse indicating 95% confidence interval for multivariate T distribution. Results from Bartlett’s test for heterogeneity of variance between regions for all variable located in the appendix.</w:t>
      </w:r>
      <w:commentRangeEnd w:id="188"/>
      <w:r w:rsidR="00314D7B">
        <w:rPr>
          <w:rStyle w:val="CommentReference"/>
        </w:rPr>
        <w:commentReference w:id="188"/>
      </w:r>
    </w:p>
    <w:p w14:paraId="7213F226" w14:textId="77777777" w:rsidR="000947D5" w:rsidRPr="00BA3DCD" w:rsidRDefault="000947D5" w:rsidP="000947D5">
      <w:pPr>
        <w:rPr>
          <w:rFonts w:ascii="Times New Roman" w:hAnsi="Times New Roman" w:cs="Times New Roman"/>
          <w:b/>
          <w:bCs/>
          <w:i/>
          <w:iCs/>
          <w:sz w:val="24"/>
          <w:szCs w:val="24"/>
        </w:rPr>
      </w:pPr>
    </w:p>
    <w:p w14:paraId="3CA4BE0E" w14:textId="024B8CBC"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Gametophytic </w:t>
      </w:r>
      <w:r w:rsidR="00314D7B">
        <w:rPr>
          <w:rFonts w:ascii="Times New Roman" w:hAnsi="Times New Roman" w:cs="Times New Roman"/>
          <w:b/>
          <w:bCs/>
          <w:i/>
          <w:iCs/>
          <w:sz w:val="24"/>
          <w:szCs w:val="24"/>
        </w:rPr>
        <w:t>Traits</w:t>
      </w:r>
    </w:p>
    <w:p w14:paraId="171BE6B8" w14:textId="77777777" w:rsidR="000947D5" w:rsidRPr="00B8371B" w:rsidRDefault="000947D5" w:rsidP="000947D5">
      <w:pPr>
        <w:rPr>
          <w:rFonts w:ascii="Times New Roman" w:hAnsi="Times New Roman" w:cs="Times New Roman"/>
          <w:iCs/>
          <w:sz w:val="24"/>
          <w:szCs w:val="24"/>
          <w:u w:val="single"/>
        </w:rPr>
      </w:pPr>
      <w:r w:rsidRPr="00B8371B">
        <w:rPr>
          <w:rFonts w:ascii="Times New Roman" w:hAnsi="Times New Roman" w:cs="Times New Roman"/>
          <w:iCs/>
          <w:sz w:val="24"/>
          <w:szCs w:val="24"/>
          <w:u w:val="single"/>
        </w:rPr>
        <w:t>Pollen Germination</w:t>
      </w:r>
    </w:p>
    <w:p w14:paraId="246EED33" w14:textId="6B2F449C"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fit quadratic curves to temperature performance profiles of each </w:t>
      </w:r>
      <w:commentRangeStart w:id="189"/>
      <w:commentRangeStart w:id="190"/>
      <w:r w:rsidRPr="00BA3DCD">
        <w:rPr>
          <w:rFonts w:ascii="Times New Roman" w:hAnsi="Times New Roman" w:cs="Times New Roman"/>
          <w:sz w:val="24"/>
          <w:szCs w:val="24"/>
        </w:rPr>
        <w:t xml:space="preserve">genet </w:t>
      </w:r>
      <w:commentRangeEnd w:id="189"/>
      <w:r w:rsidR="00314D7B">
        <w:rPr>
          <w:rStyle w:val="CommentReference"/>
        </w:rPr>
        <w:commentReference w:id="189"/>
      </w:r>
      <w:commentRangeEnd w:id="190"/>
      <w:r w:rsidR="00A40950">
        <w:rPr>
          <w:rStyle w:val="CommentReference"/>
        </w:rPr>
        <w:commentReference w:id="190"/>
      </w:r>
      <w:r w:rsidRPr="00BA3DCD">
        <w:rPr>
          <w:rFonts w:ascii="Times New Roman" w:hAnsi="Times New Roman" w:cs="Times New Roman"/>
          <w:sz w:val="24"/>
          <w:szCs w:val="24"/>
        </w:rPr>
        <w:t>for pollen germination at five temperatures (</w:t>
      </w:r>
      <w:r w:rsidR="00472ABE">
        <w:rPr>
          <w:rFonts w:ascii="Times New Roman" w:hAnsi="Times New Roman" w:cs="Times New Roman"/>
          <w:sz w:val="24"/>
          <w:szCs w:val="24"/>
        </w:rPr>
        <w:t>F</w:t>
      </w:r>
      <w:r w:rsidRPr="00BA3DCD">
        <w:rPr>
          <w:rFonts w:ascii="Times New Roman" w:hAnsi="Times New Roman" w:cs="Times New Roman"/>
          <w:sz w:val="24"/>
          <w:szCs w:val="24"/>
        </w:rPr>
        <w:t>igure 7). From the quadratic fit, we calculated the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and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temperature of pollen germination for each individual. There was a significant difference between regions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w:t>
      </w:r>
      <w:r w:rsidR="00472ABE">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472ABE">
        <w:rPr>
          <w:rFonts w:ascii="Times New Roman" w:hAnsi="Times New Roman" w:cs="Times New Roman"/>
          <w:sz w:val="24"/>
          <w:szCs w:val="24"/>
        </w:rPr>
        <w:t>7, 8</w:t>
      </w:r>
      <w:r w:rsidRPr="00BA3DCD">
        <w:rPr>
          <w:rFonts w:ascii="Times New Roman" w:hAnsi="Times New Roman" w:cs="Times New Roman"/>
          <w:sz w:val="24"/>
          <w:szCs w:val="24"/>
        </w:rPr>
        <w:t xml:space="preserve">). </w:t>
      </w:r>
      <w:r w:rsidR="00472ABE">
        <w:rPr>
          <w:rFonts w:ascii="Times New Roman" w:hAnsi="Times New Roman" w:cs="Times New Roman"/>
          <w:sz w:val="24"/>
          <w:szCs w:val="24"/>
        </w:rPr>
        <w:t>Plants</w:t>
      </w:r>
      <w:r w:rsidR="00472ABE" w:rsidRPr="00BA3DCD">
        <w:rPr>
          <w:rFonts w:ascii="Times New Roman" w:hAnsi="Times New Roman" w:cs="Times New Roman"/>
          <w:sz w:val="24"/>
          <w:szCs w:val="24"/>
        </w:rPr>
        <w:t xml:space="preserve"> </w:t>
      </w:r>
      <w:r w:rsidRPr="00BA3DCD">
        <w:rPr>
          <w:rFonts w:ascii="Times New Roman" w:hAnsi="Times New Roman" w:cs="Times New Roman"/>
          <w:sz w:val="24"/>
          <w:szCs w:val="24"/>
        </w:rPr>
        <w:t>from the north germinated more readily at high temperatures</w:t>
      </w:r>
      <w:r w:rsidR="00472ABE">
        <w:rPr>
          <w:rFonts w:ascii="Times New Roman" w:hAnsi="Times New Roman" w:cs="Times New Roman"/>
          <w:sz w:val="24"/>
          <w:szCs w:val="24"/>
        </w:rPr>
        <w:t xml:space="preserve"> and had higher thermal optima</w:t>
      </w:r>
      <w:r w:rsidRPr="00BA3DCD">
        <w:rPr>
          <w:rFonts w:ascii="Times New Roman" w:hAnsi="Times New Roman" w:cs="Times New Roman"/>
          <w:sz w:val="24"/>
          <w:szCs w:val="24"/>
        </w:rPr>
        <w:t xml:space="preserve"> than </w:t>
      </w:r>
      <w:r w:rsidR="00472ABE">
        <w:rPr>
          <w:rFonts w:ascii="Times New Roman" w:hAnsi="Times New Roman" w:cs="Times New Roman"/>
          <w:sz w:val="24"/>
          <w:szCs w:val="24"/>
        </w:rPr>
        <w:t>plants</w:t>
      </w:r>
      <w:r w:rsidR="00472ABE"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from the south. There was no significant difference between the two regions for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The genets were significantly different from one another for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w:t>
      </w:r>
      <w:r w:rsidR="00472ABE">
        <w:rPr>
          <w:rFonts w:ascii="Times New Roman" w:hAnsi="Times New Roman" w:cs="Times New Roman"/>
          <w:sz w:val="24"/>
          <w:szCs w:val="24"/>
        </w:rPr>
        <w:t>F</w:t>
      </w:r>
      <w:r w:rsidRPr="00BA3DCD">
        <w:rPr>
          <w:rFonts w:ascii="Times New Roman" w:hAnsi="Times New Roman" w:cs="Times New Roman"/>
          <w:sz w:val="24"/>
          <w:szCs w:val="24"/>
        </w:rPr>
        <w:t xml:space="preserve">igure 9). </w:t>
      </w:r>
      <w:bookmarkStart w:id="191" w:name="_Hlk104279321"/>
      <w:r w:rsidRPr="00BA3DCD">
        <w:rPr>
          <w:rFonts w:ascii="Times New Roman" w:hAnsi="Times New Roman" w:cs="Times New Roman"/>
          <w:sz w:val="24"/>
          <w:szCs w:val="24"/>
        </w:rPr>
        <w:t xml:space="preserve">One outlier was identified using the Grubbs test for one outlier (outliers; function </w:t>
      </w:r>
      <w:proofErr w:type="spellStart"/>
      <w:r w:rsidRPr="00BA3DCD">
        <w:rPr>
          <w:rFonts w:ascii="Times New Roman" w:hAnsi="Times New Roman" w:cs="Times New Roman"/>
          <w:sz w:val="24"/>
          <w:szCs w:val="24"/>
        </w:rPr>
        <w:t>grubbs.test</w:t>
      </w:r>
      <w:proofErr w:type="spellEnd"/>
      <w:r w:rsidRPr="00BA3DCD">
        <w:rPr>
          <w:rFonts w:ascii="Times New Roman" w:hAnsi="Times New Roman" w:cs="Times New Roman"/>
          <w:sz w:val="24"/>
          <w:szCs w:val="24"/>
        </w:rPr>
        <w:t>) and subsequently dropped from the analysis.</w:t>
      </w:r>
      <w:bookmarkEnd w:id="191"/>
    </w:p>
    <w:p w14:paraId="4E8E7486" w14:textId="77777777" w:rsidR="000947D5" w:rsidRPr="00B8371B" w:rsidRDefault="000947D5" w:rsidP="000947D5">
      <w:pPr>
        <w:rPr>
          <w:rFonts w:ascii="Times New Roman" w:hAnsi="Times New Roman" w:cs="Times New Roman"/>
          <w:iCs/>
          <w:sz w:val="24"/>
          <w:szCs w:val="24"/>
          <w:u w:val="single"/>
        </w:rPr>
      </w:pPr>
      <w:r w:rsidRPr="00B8371B">
        <w:rPr>
          <w:rFonts w:ascii="Times New Roman" w:hAnsi="Times New Roman" w:cs="Times New Roman"/>
          <w:iCs/>
          <w:sz w:val="24"/>
          <w:szCs w:val="24"/>
          <w:u w:val="single"/>
        </w:rPr>
        <w:t>Pollen Tube Growth Rate</w:t>
      </w:r>
    </w:p>
    <w:p w14:paraId="5041344A" w14:textId="48A7F43E" w:rsidR="00472ABE"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The pollen tube growth rates for each individual were also fit with a quadratic curve to estimate the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There </w:t>
      </w:r>
      <w:r w:rsidR="00DE49BD" w:rsidRPr="00BA3DCD">
        <w:rPr>
          <w:rFonts w:ascii="Times New Roman" w:hAnsi="Times New Roman" w:cs="Times New Roman"/>
          <w:sz w:val="24"/>
          <w:szCs w:val="24"/>
        </w:rPr>
        <w:t xml:space="preserve">were </w:t>
      </w:r>
      <w:r w:rsidRPr="00BA3DCD">
        <w:rPr>
          <w:rFonts w:ascii="Times New Roman" w:hAnsi="Times New Roman" w:cs="Times New Roman"/>
          <w:sz w:val="24"/>
          <w:szCs w:val="24"/>
        </w:rPr>
        <w:t>no significant difference</w:t>
      </w:r>
      <w:r w:rsidR="00DE49BD" w:rsidRPr="00BA3DCD">
        <w:rPr>
          <w:rFonts w:ascii="Times New Roman" w:hAnsi="Times New Roman" w:cs="Times New Roman"/>
          <w:sz w:val="24"/>
          <w:szCs w:val="24"/>
        </w:rPr>
        <w:t>s</w:t>
      </w:r>
      <w:r w:rsidRPr="00BA3DCD">
        <w:rPr>
          <w:rFonts w:ascii="Times New Roman" w:hAnsi="Times New Roman" w:cs="Times New Roman"/>
          <w:sz w:val="24"/>
          <w:szCs w:val="24"/>
        </w:rPr>
        <w:t xml:space="preserve"> </w:t>
      </w:r>
      <w:r w:rsidR="00DE49BD" w:rsidRPr="00BA3DCD">
        <w:rPr>
          <w:rFonts w:ascii="Times New Roman" w:hAnsi="Times New Roman" w:cs="Times New Roman"/>
          <w:sz w:val="24"/>
          <w:szCs w:val="24"/>
        </w:rPr>
        <w:t xml:space="preserve">between plants </w:t>
      </w:r>
      <w:r w:rsidRPr="00BA3DCD">
        <w:rPr>
          <w:rFonts w:ascii="Times New Roman" w:hAnsi="Times New Roman" w:cs="Times New Roman"/>
          <w:sz w:val="24"/>
          <w:szCs w:val="24"/>
        </w:rPr>
        <w:t xml:space="preserve">from the north </w:t>
      </w:r>
      <w:r w:rsidRPr="00BA3DCD">
        <w:rPr>
          <w:rFonts w:ascii="Times New Roman" w:hAnsi="Times New Roman" w:cs="Times New Roman"/>
          <w:sz w:val="24"/>
          <w:szCs w:val="24"/>
        </w:rPr>
        <w:lastRenderedPageBreak/>
        <w:t xml:space="preserve">and south for </w:t>
      </w:r>
      <w:r w:rsidR="00DE49BD" w:rsidRPr="00BA3DCD">
        <w:rPr>
          <w:rFonts w:ascii="Times New Roman" w:hAnsi="Times New Roman" w:cs="Times New Roman"/>
          <w:sz w:val="24"/>
          <w:szCs w:val="24"/>
        </w:rPr>
        <w:t>each of the three</w:t>
      </w:r>
      <w:r w:rsidRPr="00BA3DCD">
        <w:rPr>
          <w:rFonts w:ascii="Times New Roman" w:hAnsi="Times New Roman" w:cs="Times New Roman"/>
          <w:sz w:val="24"/>
          <w:szCs w:val="24"/>
        </w:rPr>
        <w:t xml:space="preserve"> variables (Appendix). There were also no significant differences </w:t>
      </w:r>
      <w:r w:rsidR="00DE49BD" w:rsidRPr="00BA3DCD">
        <w:rPr>
          <w:rFonts w:ascii="Times New Roman" w:hAnsi="Times New Roman" w:cs="Times New Roman"/>
          <w:sz w:val="24"/>
          <w:szCs w:val="24"/>
        </w:rPr>
        <w:t xml:space="preserve">among </w:t>
      </w:r>
      <w:r w:rsidRPr="00BA3DCD">
        <w:rPr>
          <w:rFonts w:ascii="Times New Roman" w:hAnsi="Times New Roman" w:cs="Times New Roman"/>
          <w:sz w:val="24"/>
          <w:szCs w:val="24"/>
        </w:rPr>
        <w:t>gen</w:t>
      </w:r>
      <w:r w:rsidR="00DE49BD" w:rsidRPr="00BA3DCD">
        <w:rPr>
          <w:rFonts w:ascii="Times New Roman" w:hAnsi="Times New Roman" w:cs="Times New Roman"/>
          <w:sz w:val="24"/>
          <w:szCs w:val="24"/>
        </w:rPr>
        <w:t xml:space="preserve">ets </w:t>
      </w:r>
      <w:r w:rsidRPr="00BA3DCD">
        <w:rPr>
          <w:rFonts w:ascii="Times New Roman" w:hAnsi="Times New Roman" w:cs="Times New Roman"/>
          <w:sz w:val="24"/>
          <w:szCs w:val="24"/>
        </w:rPr>
        <w:t>(Appendix).</w:t>
      </w:r>
    </w:p>
    <w:p w14:paraId="6E51C237" w14:textId="77777777" w:rsidR="00472ABE" w:rsidRDefault="00472ABE">
      <w:pPr>
        <w:rPr>
          <w:rFonts w:ascii="Times New Roman" w:hAnsi="Times New Roman" w:cs="Times New Roman"/>
          <w:sz w:val="24"/>
          <w:szCs w:val="24"/>
        </w:rPr>
      </w:pPr>
      <w:r>
        <w:rPr>
          <w:rFonts w:ascii="Times New Roman" w:hAnsi="Times New Roman" w:cs="Times New Roman"/>
          <w:sz w:val="24"/>
          <w:szCs w:val="24"/>
        </w:rPr>
        <w:br w:type="page"/>
      </w:r>
    </w:p>
    <w:p w14:paraId="5A2E98C7" w14:textId="77777777" w:rsidR="000947D5" w:rsidRPr="00BA3DCD" w:rsidRDefault="000947D5" w:rsidP="000947D5">
      <w:pPr>
        <w:rPr>
          <w:rFonts w:ascii="Times New Roman" w:hAnsi="Times New Roman" w:cs="Times New Roman"/>
          <w:sz w:val="24"/>
          <w:szCs w:val="24"/>
        </w:rPr>
      </w:pPr>
    </w:p>
    <w:p w14:paraId="707FED5F" w14:textId="77777777" w:rsidR="000947D5" w:rsidRPr="00BA3DCD" w:rsidRDefault="000947D5" w:rsidP="00653571">
      <w:pPr>
        <w:jc w:val="center"/>
        <w:rPr>
          <w:rFonts w:ascii="Times New Roman" w:hAnsi="Times New Roman" w:cs="Times New Roman"/>
          <w:sz w:val="24"/>
          <w:szCs w:val="24"/>
        </w:rPr>
      </w:pPr>
      <w:commentRangeStart w:id="192"/>
      <w:commentRangeStart w:id="193"/>
      <w:r w:rsidRPr="00BA3DCD">
        <w:rPr>
          <w:rFonts w:ascii="Times New Roman" w:hAnsi="Times New Roman" w:cs="Times New Roman"/>
          <w:noProof/>
          <w:sz w:val="24"/>
          <w:szCs w:val="24"/>
        </w:rPr>
        <w:drawing>
          <wp:inline distT="0" distB="0" distL="0" distR="0" wp14:anchorId="1CD7CA5B" wp14:editId="1D7ABB3C">
            <wp:extent cx="5943600" cy="25472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47257"/>
                    </a:xfrm>
                    <a:prstGeom prst="rect">
                      <a:avLst/>
                    </a:prstGeom>
                  </pic:spPr>
                </pic:pic>
              </a:graphicData>
            </a:graphic>
          </wp:inline>
        </w:drawing>
      </w:r>
      <w:commentRangeEnd w:id="192"/>
      <w:commentRangeEnd w:id="193"/>
      <w:r w:rsidR="00472ABE">
        <w:rPr>
          <w:rStyle w:val="CommentReference"/>
        </w:rPr>
        <w:commentReference w:id="192"/>
      </w:r>
      <w:r w:rsidR="00472ABE">
        <w:rPr>
          <w:rStyle w:val="CommentReference"/>
        </w:rPr>
        <w:commentReference w:id="193"/>
      </w:r>
    </w:p>
    <w:p w14:paraId="76C24454" w14:textId="4158B211"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ins w:id="194" w:author="Steven Travers" w:date="2022-05-21T18:32:00Z">
        <w:r w:rsidR="00472ABE">
          <w:rPr>
            <w:rFonts w:ascii="Times New Roman" w:hAnsi="Times New Roman" w:cs="Times New Roman"/>
            <w:sz w:val="24"/>
            <w:szCs w:val="24"/>
          </w:rPr>
          <w:t>7</w:t>
        </w:r>
      </w:ins>
      <w:del w:id="195" w:author="Steven Travers" w:date="2022-05-21T18:32:00Z">
        <w:r w:rsidRPr="00BA3DCD" w:rsidDel="00472ABE">
          <w:rPr>
            <w:rFonts w:ascii="Times New Roman" w:hAnsi="Times New Roman" w:cs="Times New Roman"/>
            <w:sz w:val="24"/>
            <w:szCs w:val="24"/>
          </w:rPr>
          <w:delText>6</w:delText>
        </w:r>
      </w:del>
      <w:r w:rsidRPr="00BA3DCD">
        <w:rPr>
          <w:rFonts w:ascii="Times New Roman" w:hAnsi="Times New Roman" w:cs="Times New Roman"/>
          <w:sz w:val="24"/>
          <w:szCs w:val="24"/>
        </w:rPr>
        <w:t xml:space="preserve">. Percent germination and mean pollen tube growth rate (PTGR) for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pollen grains from the north (blue) and south (red) across a temperature gradient (10°C, 20°C, 25°C, 30°C, 40°C). Thin lines and points represent each individual plant that flowered. Thick lines indicate the mean value for the region at each temperature. </w:t>
      </w:r>
    </w:p>
    <w:p w14:paraId="2DE6E859" w14:textId="77777777" w:rsidR="000947D5" w:rsidRPr="00BA3DCD" w:rsidRDefault="000947D5" w:rsidP="000947D5">
      <w:pPr>
        <w:rPr>
          <w:rFonts w:ascii="Times New Roman" w:hAnsi="Times New Roman" w:cs="Times New Roman"/>
          <w:sz w:val="24"/>
          <w:szCs w:val="24"/>
        </w:rPr>
      </w:pPr>
    </w:p>
    <w:p w14:paraId="15C43D3C" w14:textId="77777777" w:rsidR="000947D5" w:rsidRPr="00BA3DCD" w:rsidRDefault="000947D5" w:rsidP="00653571">
      <w:pPr>
        <w:jc w:val="center"/>
        <w:rPr>
          <w:rFonts w:ascii="Times New Roman" w:hAnsi="Times New Roman" w:cs="Times New Roman"/>
          <w:sz w:val="24"/>
          <w:szCs w:val="24"/>
        </w:rPr>
      </w:pPr>
      <w:commentRangeStart w:id="196"/>
      <w:r w:rsidRPr="00BA3DCD">
        <w:rPr>
          <w:rFonts w:ascii="Times New Roman" w:hAnsi="Times New Roman" w:cs="Times New Roman"/>
          <w:noProof/>
          <w:sz w:val="24"/>
          <w:szCs w:val="24"/>
        </w:rPr>
        <w:lastRenderedPageBreak/>
        <w:drawing>
          <wp:inline distT="0" distB="0" distL="0" distR="0" wp14:anchorId="086DACCA" wp14:editId="74DD26E6">
            <wp:extent cx="3657607" cy="45720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7" cy="4572009"/>
                    </a:xfrm>
                    <a:prstGeom prst="rect">
                      <a:avLst/>
                    </a:prstGeom>
                  </pic:spPr>
                </pic:pic>
              </a:graphicData>
            </a:graphic>
          </wp:inline>
        </w:drawing>
      </w:r>
    </w:p>
    <w:p w14:paraId="246DDDDF"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7. Examples of quadratic fit curve for pollen germination of one genet from the southern region (OP1 A, red) and one genet from the northern region (PI1 A, blue).</w:t>
      </w:r>
      <w:commentRangeEnd w:id="196"/>
      <w:r w:rsidR="00472ABE">
        <w:rPr>
          <w:rStyle w:val="CommentReference"/>
        </w:rPr>
        <w:commentReference w:id="196"/>
      </w:r>
    </w:p>
    <w:p w14:paraId="25E57AE5" w14:textId="77777777" w:rsidR="000947D5" w:rsidRPr="00BA3DCD" w:rsidRDefault="000947D5" w:rsidP="000947D5">
      <w:pPr>
        <w:rPr>
          <w:rFonts w:ascii="Times New Roman" w:hAnsi="Times New Roman" w:cs="Times New Roman"/>
          <w:sz w:val="24"/>
          <w:szCs w:val="24"/>
        </w:rPr>
      </w:pPr>
    </w:p>
    <w:p w14:paraId="6FA87696"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45642593" wp14:editId="046AFEB8">
                <wp:extent cx="6400800" cy="4572000"/>
                <wp:effectExtent l="0" t="0" r="0" b="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4572000"/>
                          <a:chOff x="1072161" y="1081386"/>
                          <a:chExt cx="64008" cy="45720"/>
                        </a:xfrm>
                      </wpg:grpSpPr>
                      <pic:pic xmlns:pic="http://schemas.openxmlformats.org/drawingml/2006/picture">
                        <pic:nvPicPr>
                          <pic:cNvPr id="67"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072161" y="1081386"/>
                            <a:ext cx="64008" cy="4572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68" name="Text Box 53"/>
                        <wps:cNvSpPr txBox="1">
                          <a:spLocks noChangeArrowheads="1"/>
                        </wps:cNvSpPr>
                        <wps:spPr bwMode="auto">
                          <a:xfrm>
                            <a:off x="1091929" y="1086357"/>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E2BED64" w14:textId="77777777" w:rsidR="00890C45" w:rsidRDefault="00890C4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69" name="Text Box 54"/>
                        <wps:cNvSpPr txBox="1">
                          <a:spLocks noChangeArrowheads="1"/>
                        </wps:cNvSpPr>
                        <wps:spPr bwMode="auto">
                          <a:xfrm>
                            <a:off x="1111114" y="1088169"/>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3F4BE21" w14:textId="77777777" w:rsidR="00890C45" w:rsidRDefault="00890C4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0" name="Text Box 55"/>
                        <wps:cNvSpPr txBox="1">
                          <a:spLocks noChangeArrowheads="1"/>
                        </wps:cNvSpPr>
                        <wps:spPr bwMode="auto">
                          <a:xfrm>
                            <a:off x="1120292" y="1083343"/>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CE200FD" w14:textId="77777777" w:rsidR="00890C45" w:rsidRDefault="00890C4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1" name="Text Box 56"/>
                        <wps:cNvSpPr txBox="1">
                          <a:spLocks noChangeArrowheads="1"/>
                        </wps:cNvSpPr>
                        <wps:spPr bwMode="auto">
                          <a:xfrm>
                            <a:off x="1091929" y="1099210"/>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C7474A2" w14:textId="77777777" w:rsidR="00890C45" w:rsidRDefault="00890C4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2" name="Text Box 57"/>
                        <wps:cNvSpPr txBox="1">
                          <a:spLocks noChangeArrowheads="1"/>
                        </wps:cNvSpPr>
                        <wps:spPr bwMode="auto">
                          <a:xfrm>
                            <a:off x="1111114" y="1101022"/>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291C45C" w14:textId="77777777" w:rsidR="00890C45" w:rsidRDefault="00890C45"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3" name="Text Box 58"/>
                        <wps:cNvSpPr txBox="1">
                          <a:spLocks noChangeArrowheads="1"/>
                        </wps:cNvSpPr>
                        <wps:spPr bwMode="auto">
                          <a:xfrm>
                            <a:off x="1120292" y="1096196"/>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51A42A7" w14:textId="77777777" w:rsidR="00890C45" w:rsidRDefault="00890C45"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4" name="Text Box 59"/>
                        <wps:cNvSpPr txBox="1">
                          <a:spLocks noChangeArrowheads="1"/>
                        </wps:cNvSpPr>
                        <wps:spPr bwMode="auto">
                          <a:xfrm>
                            <a:off x="1091929"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78095A9" w14:textId="77777777" w:rsidR="00890C45" w:rsidRDefault="00890C4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5" name="Text Box 60"/>
                        <wps:cNvSpPr txBox="1">
                          <a:spLocks noChangeArrowheads="1"/>
                        </wps:cNvSpPr>
                        <wps:spPr bwMode="auto">
                          <a:xfrm>
                            <a:off x="1111554"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EFCEC73" w14:textId="77777777" w:rsidR="00890C45" w:rsidRDefault="00890C45"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g:wgp>
                  </a:graphicData>
                </a:graphic>
              </wp:inline>
            </w:drawing>
          </mc:Choice>
          <mc:Fallback>
            <w:pict>
              <v:group w14:anchorId="45642593" id="Group 66" o:spid="_x0000_s1026" style="width:7in;height:5in;mso-position-horizontal-relative:char;mso-position-vertical-relative:line" coordorigin="10721,10813" coordsize="64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RzQgOm3TWOaIhqRp29qIBuuIBkSnbRrLHNGQ&#10;NG1bG9FgHdGA6LRNY5kjGpKmbWsjGqwj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" fillcolor="#5b9bd5" strokecolor="black [0]" strokeweight="2pt">
                  <v:imagedata r:id="rId38"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" filled="f" fillcolor="#5b9bd5" stroked="f" strokecolor="black [0]" strokeweight="2pt">
                  <v:textbox inset="2.88pt,2.88pt,2.88pt,2.88pt">
                    <w:txbxContent>
                      <w:p w14:paraId="2E2BED64" w14:textId="77777777" w:rsidR="00890C45" w:rsidRDefault="00890C45" w:rsidP="000947D5">
                        <w:pPr>
                          <w:widowControl w:val="0"/>
                          <w:rPr>
                            <w:rFonts w:ascii="Arial" w:hAnsi="Arial" w:cs="Arial"/>
                            <w:sz w:val="24"/>
                            <w:szCs w:val="24"/>
                          </w:rPr>
                        </w:pPr>
                        <w:r>
                          <w:rPr>
                            <w:rFonts w:ascii="Arial" w:hAnsi="Arial" w:cs="Arial"/>
                            <w:sz w:val="24"/>
                            <w:szCs w:val="24"/>
                          </w:rPr>
                          <w:t>A</w:t>
                        </w:r>
                      </w:p>
                    </w:txbxContent>
                  </v:textbox>
                </v:shape>
                <v:shape id="Text Box 54" o:spid="_x0000_s1029" type="#_x0000_t202" style="position:absolute;left:11111;top:10881;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" filled="f" fillcolor="#5b9bd5" stroked="f" strokecolor="black [0]" strokeweight="2pt">
                  <v:textbox inset="2.88pt,2.88pt,2.88pt,2.88pt">
                    <w:txbxContent>
                      <w:p w14:paraId="13F4BE21" w14:textId="77777777" w:rsidR="00890C45" w:rsidRDefault="00890C45" w:rsidP="000947D5">
                        <w:pPr>
                          <w:widowControl w:val="0"/>
                          <w:rPr>
                            <w:rFonts w:ascii="Arial" w:hAnsi="Arial" w:cs="Arial"/>
                            <w:sz w:val="24"/>
                            <w:szCs w:val="24"/>
                          </w:rPr>
                        </w:pPr>
                        <w:r>
                          <w:rPr>
                            <w:rFonts w:ascii="Arial" w:hAnsi="Arial" w:cs="Arial"/>
                            <w:sz w:val="24"/>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" filled="f" fillcolor="#5b9bd5" stroked="f" strokecolor="black [0]" strokeweight="2pt">
                  <v:textbox inset="2.88pt,2.88pt,2.88pt,2.88pt">
                    <w:txbxContent>
                      <w:p w14:paraId="2CE200FD" w14:textId="77777777" w:rsidR="00890C45" w:rsidRDefault="00890C45" w:rsidP="000947D5">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" filled="f" fillcolor="#5b9bd5" stroked="f" strokecolor="black [0]" strokeweight="2pt">
                  <v:textbox inset="2.88pt,2.88pt,2.88pt,2.88pt">
                    <w:txbxContent>
                      <w:p w14:paraId="1C7474A2" w14:textId="77777777" w:rsidR="00890C45" w:rsidRDefault="00890C45" w:rsidP="000947D5">
                        <w:pPr>
                          <w:widowControl w:val="0"/>
                          <w:rPr>
                            <w:rFonts w:ascii="Arial" w:hAnsi="Arial" w:cs="Arial"/>
                            <w:sz w:val="24"/>
                            <w:szCs w:val="24"/>
                          </w:rPr>
                        </w:pPr>
                        <w:r>
                          <w:rPr>
                            <w:rFonts w:ascii="Arial" w:hAnsi="Arial" w:cs="Arial"/>
                            <w:sz w:val="24"/>
                            <w:szCs w:val="24"/>
                          </w:rPr>
                          <w:t>A</w:t>
                        </w:r>
                      </w:p>
                    </w:txbxContent>
                  </v:textbox>
                </v:shape>
                <v:shape id="Text Box 57" o:spid="_x0000_s1032" type="#_x0000_t202" style="position:absolute;left:11111;top:1101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" filled="f" fillcolor="#5b9bd5" stroked="f" strokecolor="black [0]" strokeweight="2pt">
                  <v:textbox inset="2.88pt,2.88pt,2.88pt,2.88pt">
                    <w:txbxContent>
                      <w:p w14:paraId="5291C45C" w14:textId="77777777" w:rsidR="00890C45" w:rsidRDefault="00890C45" w:rsidP="000947D5">
                        <w:pPr>
                          <w:widowControl w:val="0"/>
                          <w:rPr>
                            <w:rFonts w:ascii="Arial" w:hAnsi="Arial" w:cs="Arial"/>
                            <w:sz w:val="24"/>
                            <w:szCs w:val="24"/>
                          </w:rPr>
                        </w:pPr>
                        <w:r>
                          <w:rPr>
                            <w:rFonts w:ascii="Arial" w:hAnsi="Arial" w:cs="Arial"/>
                            <w:sz w:val="24"/>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" filled="f" fillcolor="#5b9bd5" stroked="f" strokecolor="black [0]" strokeweight="2pt">
                  <v:textbox inset="2.88pt,2.88pt,2.88pt,2.88pt">
                    <w:txbxContent>
                      <w:p w14:paraId="151A42A7" w14:textId="77777777" w:rsidR="00890C45" w:rsidRDefault="00890C45" w:rsidP="000947D5">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9;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O9wwAAANsAAAAPAAAAZHJzL2Rvd25yZXYueG1sRI9Ba8JA&#10;FITvBf/D8gQvRTe2pW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1KSzvcMAAADbAAAADwAA&#10;AAAAAAAAAAAAAAAHAgAAZHJzL2Rvd25yZXYueG1sUEsFBgAAAAADAAMAtwAAAPcCAAAAAA==&#10;" filled="f" fillcolor="#5b9bd5" stroked="f" strokecolor="black [0]" strokeweight="2pt">
                  <v:textbox inset="2.88pt,2.88pt,2.88pt,2.88pt">
                    <w:txbxContent>
                      <w:p w14:paraId="478095A9" w14:textId="77777777" w:rsidR="00890C45" w:rsidRDefault="00890C45" w:rsidP="000947D5">
                        <w:pPr>
                          <w:widowControl w:val="0"/>
                          <w:rPr>
                            <w:rFonts w:ascii="Arial" w:hAnsi="Arial" w:cs="Arial"/>
                            <w:sz w:val="24"/>
                            <w:szCs w:val="24"/>
                          </w:rPr>
                        </w:pPr>
                        <w:r>
                          <w:rPr>
                            <w:rFonts w:ascii="Arial" w:hAnsi="Arial" w:cs="Arial"/>
                            <w:sz w:val="24"/>
                            <w:szCs w:val="24"/>
                          </w:rPr>
                          <w:t>A</w:t>
                        </w:r>
                      </w:p>
                    </w:txbxContent>
                  </v:textbox>
                </v:shape>
                <v:shape id="Text Box 60" o:spid="_x0000_s1035" type="#_x0000_t202" style="position:absolute;left:11115;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BYmwwAAANsAAAAPAAAAZHJzL2Rvd25yZXYueG1sRI9Ba8JA&#10;FITvBf/D8gQvRTe2tG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u+gWJsMAAADbAAAADwAA&#10;AAAAAAAAAAAAAAAHAgAAZHJzL2Rvd25yZXYueG1sUEsFBgAAAAADAAMAtwAAAPcCAAAAAA==&#10;" filled="f" fillcolor="#5b9bd5" stroked="f" strokecolor="black [0]" strokeweight="2pt">
                  <v:textbox inset="2.88pt,2.88pt,2.88pt,2.88pt">
                    <w:txbxContent>
                      <w:p w14:paraId="5EFCEC73" w14:textId="77777777" w:rsidR="00890C45" w:rsidRDefault="00890C45" w:rsidP="000947D5">
                        <w:pPr>
                          <w:widowControl w:val="0"/>
                          <w:rPr>
                            <w:rFonts w:ascii="Arial" w:hAnsi="Arial" w:cs="Arial"/>
                            <w:sz w:val="24"/>
                            <w:szCs w:val="24"/>
                          </w:rPr>
                        </w:pPr>
                        <w:r>
                          <w:rPr>
                            <w:rFonts w:ascii="Arial" w:hAnsi="Arial" w:cs="Arial"/>
                            <w:sz w:val="24"/>
                            <w:szCs w:val="24"/>
                          </w:rPr>
                          <w:t>A</w:t>
                        </w:r>
                      </w:p>
                    </w:txbxContent>
                  </v:textbox>
                </v:shape>
                <w10:anchorlock/>
              </v:group>
            </w:pict>
          </mc:Fallback>
        </mc:AlternateContent>
      </w:r>
    </w:p>
    <w:p w14:paraId="2CDA38B4"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8. Estimates for the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and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germination temperature extracted from quadratic fits of the germination data for each individual. Asterisks and different letters indicate significant differences. There is a significant difference between regions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(F = 14.28, p = 3.7E-4)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(F = 12.85, p = 6.85E-4).</w:t>
      </w:r>
    </w:p>
    <w:p w14:paraId="4ABE0D8F" w14:textId="77777777" w:rsidR="000947D5" w:rsidRPr="00BA3DCD" w:rsidRDefault="000947D5" w:rsidP="000947D5">
      <w:pPr>
        <w:rPr>
          <w:rFonts w:ascii="Times New Roman" w:hAnsi="Times New Roman" w:cs="Times New Roman"/>
          <w:sz w:val="24"/>
          <w:szCs w:val="24"/>
        </w:rPr>
      </w:pPr>
    </w:p>
    <w:p w14:paraId="781AFB51" w14:textId="77777777" w:rsidR="000947D5" w:rsidRPr="00BA3DCD" w:rsidRDefault="000947D5" w:rsidP="000947D5">
      <w:pPr>
        <w:rPr>
          <w:rFonts w:ascii="Times New Roman" w:hAnsi="Times New Roman" w:cs="Times New Roman"/>
          <w:sz w:val="24"/>
          <w:szCs w:val="24"/>
        </w:rPr>
      </w:pPr>
    </w:p>
    <w:p w14:paraId="3E28407F" w14:textId="77777777" w:rsidR="000947D5" w:rsidRPr="00BA3DCD" w:rsidRDefault="000947D5" w:rsidP="000947D5">
      <w:pPr>
        <w:rPr>
          <w:rFonts w:ascii="Times New Roman" w:hAnsi="Times New Roman" w:cs="Times New Roman"/>
          <w:sz w:val="24"/>
          <w:szCs w:val="24"/>
        </w:rPr>
      </w:pPr>
    </w:p>
    <w:p w14:paraId="293F1B89" w14:textId="77777777" w:rsidR="000947D5" w:rsidRPr="00BA3DCD" w:rsidRDefault="000947D5" w:rsidP="000947D5">
      <w:pPr>
        <w:rPr>
          <w:rFonts w:ascii="Times New Roman" w:hAnsi="Times New Roman" w:cs="Times New Roman"/>
          <w:sz w:val="24"/>
          <w:szCs w:val="24"/>
        </w:rPr>
      </w:pPr>
    </w:p>
    <w:p w14:paraId="7510109C" w14:textId="77777777" w:rsidR="000947D5" w:rsidRPr="00BA3DCD" w:rsidRDefault="000947D5" w:rsidP="000947D5">
      <w:pPr>
        <w:rPr>
          <w:rFonts w:ascii="Times New Roman" w:hAnsi="Times New Roman" w:cs="Times New Roman"/>
          <w:sz w:val="24"/>
          <w:szCs w:val="24"/>
        </w:rPr>
      </w:pPr>
    </w:p>
    <w:p w14:paraId="045A3992"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2BFCD078" wp14:editId="1CD66330">
                <wp:simplePos x="0" y="0"/>
                <wp:positionH relativeFrom="column">
                  <wp:posOffset>640080</wp:posOffset>
                </wp:positionH>
                <wp:positionV relativeFrom="paragraph">
                  <wp:posOffset>3230880</wp:posOffset>
                </wp:positionV>
                <wp:extent cx="281940" cy="26670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538AB7D2" w14:textId="77777777" w:rsidR="00890C45" w:rsidRPr="007029D5" w:rsidRDefault="00890C45" w:rsidP="000947D5">
                            <w:pPr>
                              <w:rPr>
                                <w:sz w:val="48"/>
                                <w:szCs w:val="48"/>
                              </w:rPr>
                            </w:pPr>
                            <w:r w:rsidRPr="007029D5">
                              <w:rPr>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CD078" id="Text Box 4" o:spid="_x0000_s1036" type="#_x0000_t202" style="position:absolute;left:0;text-align:left;margin-left:50.4pt;margin-top:254.4pt;width:22.2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" filled="f" stroked="f" strokeweight=".5pt">
                <v:textbox>
                  <w:txbxContent>
                    <w:p w14:paraId="538AB7D2" w14:textId="77777777" w:rsidR="00890C45" w:rsidRPr="007029D5" w:rsidRDefault="00890C45" w:rsidP="000947D5">
                      <w:pPr>
                        <w:rPr>
                          <w:sz w:val="48"/>
                          <w:szCs w:val="48"/>
                        </w:rPr>
                      </w:pPr>
                      <w:r w:rsidRPr="007029D5">
                        <w:rPr>
                          <w:sz w:val="36"/>
                          <w:szCs w:val="36"/>
                        </w:rPr>
                        <w:t>*</w:t>
                      </w:r>
                    </w:p>
                  </w:txbxContent>
                </v:textbox>
              </v:shape>
            </w:pict>
          </mc:Fallback>
        </mc:AlternateContent>
      </w:r>
      <w:r w:rsidRPr="00BA3DCD">
        <w:rPr>
          <w:rFonts w:ascii="Times New Roman" w:hAnsi="Times New Roman" w:cs="Times New Roman"/>
          <w:noProof/>
          <w:sz w:val="24"/>
          <w:szCs w:val="24"/>
        </w:rPr>
        <w:drawing>
          <wp:inline distT="0" distB="0" distL="0" distR="0" wp14:anchorId="67A7E8E0" wp14:editId="2F9DBB4F">
            <wp:extent cx="5943598" cy="4245427"/>
            <wp:effectExtent l="0" t="0" r="63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598" cy="4245427"/>
                    </a:xfrm>
                    <a:prstGeom prst="rect">
                      <a:avLst/>
                    </a:prstGeom>
                  </pic:spPr>
                </pic:pic>
              </a:graphicData>
            </a:graphic>
          </wp:inline>
        </w:drawing>
      </w:r>
    </w:p>
    <w:p w14:paraId="37084EC5" w14:textId="0E6C6BA7" w:rsidR="000947D5" w:rsidRPr="00BA3DCD" w:rsidRDefault="000947D5" w:rsidP="000947D5">
      <w:pPr>
        <w:rPr>
          <w:rFonts w:ascii="Times New Roman" w:hAnsi="Times New Roman" w:cs="Times New Roman"/>
          <w:sz w:val="24"/>
          <w:szCs w:val="24"/>
        </w:rPr>
      </w:pPr>
      <w:bookmarkStart w:id="197" w:name="_Hlk101776682"/>
      <w:r w:rsidRPr="00BA3DCD">
        <w:rPr>
          <w:rFonts w:ascii="Times New Roman" w:hAnsi="Times New Roman" w:cs="Times New Roman"/>
          <w:sz w:val="24"/>
          <w:szCs w:val="24"/>
        </w:rPr>
        <w:t>Figure 9. Boxplots of the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and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pollen germination temperatures by genet. There is a significant difference between the genets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(F = 2.064, p = 0.025),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(F = 1.952, p = 0.035), and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(F = 2.284, p = 0.0135). Asterisk indicates the outlier removed for analysis. Plots of genet effect for other variables in appendix. </w:t>
      </w:r>
      <w:bookmarkEnd w:id="197"/>
    </w:p>
    <w:p w14:paraId="54C2BEFF" w14:textId="23A9DA8B" w:rsidR="000947D5" w:rsidRPr="00BA3DCD" w:rsidRDefault="001F0A2E"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4631DD57" wp14:editId="25F67749">
            <wp:extent cx="5470289" cy="3383280"/>
            <wp:effectExtent l="0" t="0" r="0" b="7620"/>
            <wp:docPr id="20" name="Picture 2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ubbl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70289" cy="3383280"/>
                    </a:xfrm>
                    <a:prstGeom prst="rect">
                      <a:avLst/>
                    </a:prstGeom>
                  </pic:spPr>
                </pic:pic>
              </a:graphicData>
            </a:graphic>
          </wp:inline>
        </w:drawing>
      </w:r>
    </w:p>
    <w:p w14:paraId="4E2617E6" w14:textId="54841CCA" w:rsidR="00472ABE"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10. Correlation matrix of </w:t>
      </w:r>
      <w:r w:rsidR="001F0A2E" w:rsidRPr="00BA3DCD">
        <w:rPr>
          <w:rFonts w:ascii="Times New Roman" w:hAnsi="Times New Roman" w:cs="Times New Roman"/>
          <w:sz w:val="24"/>
          <w:szCs w:val="24"/>
        </w:rPr>
        <w:t xml:space="preserve">northern plants. </w:t>
      </w:r>
      <w:proofErr w:type="spellStart"/>
      <w:r w:rsidR="001F0A2E" w:rsidRPr="00BA3DCD">
        <w:rPr>
          <w:rFonts w:ascii="Times New Roman" w:hAnsi="Times New Roman" w:cs="Times New Roman"/>
          <w:sz w:val="24"/>
          <w:szCs w:val="24"/>
        </w:rPr>
        <w:t>S</w:t>
      </w:r>
      <w:r w:rsidRPr="00BA3DCD">
        <w:rPr>
          <w:rFonts w:ascii="Times New Roman" w:hAnsi="Times New Roman" w:cs="Times New Roman"/>
          <w:sz w:val="24"/>
          <w:szCs w:val="24"/>
        </w:rPr>
        <w:t>porophytic</w:t>
      </w:r>
      <w:proofErr w:type="spellEnd"/>
      <w:r w:rsidRPr="00BA3DCD">
        <w:rPr>
          <w:rFonts w:ascii="Times New Roman" w:hAnsi="Times New Roman" w:cs="Times New Roman"/>
          <w:sz w:val="24"/>
          <w:szCs w:val="24"/>
        </w:rPr>
        <w:t xml:space="preserve"> (</w:t>
      </w:r>
      <w:commentRangeStart w:id="198"/>
      <w:r w:rsidRPr="00BA3DCD">
        <w:rPr>
          <w:rFonts w:ascii="Times New Roman" w:hAnsi="Times New Roman" w:cs="Times New Roman"/>
          <w:sz w:val="24"/>
          <w:szCs w:val="24"/>
        </w:rPr>
        <w:t>dark gray</w:t>
      </w:r>
      <w:r w:rsidR="00F76CF9" w:rsidRPr="00BA3DCD">
        <w:rPr>
          <w:rFonts w:ascii="Times New Roman" w:hAnsi="Times New Roman" w:cs="Times New Roman"/>
          <w:sz w:val="24"/>
          <w:szCs w:val="24"/>
        </w:rPr>
        <w:t xml:space="preserve"> font</w:t>
      </w:r>
      <w:commentRangeEnd w:id="198"/>
      <w:r w:rsidR="00575F35">
        <w:rPr>
          <w:rStyle w:val="CommentReference"/>
        </w:rPr>
        <w:commentReference w:id="198"/>
      </w:r>
      <w:r w:rsidRPr="00BA3DCD">
        <w:rPr>
          <w:rFonts w:ascii="Times New Roman" w:hAnsi="Times New Roman" w:cs="Times New Roman"/>
          <w:sz w:val="24"/>
          <w:szCs w:val="24"/>
        </w:rPr>
        <w:t>) and gametophytic variables (black</w:t>
      </w:r>
      <w:r w:rsidR="00F76CF9"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with significant Pearson’s correlations</w:t>
      </w:r>
      <w:r w:rsidR="005915D4" w:rsidRPr="00BA3DCD">
        <w:rPr>
          <w:rFonts w:ascii="Times New Roman" w:hAnsi="Times New Roman" w:cs="Times New Roman"/>
          <w:sz w:val="24"/>
          <w:szCs w:val="24"/>
        </w:rPr>
        <w:t xml:space="preserve"> for all study plants</w:t>
      </w:r>
      <w:r w:rsidRPr="00BA3DCD">
        <w:rPr>
          <w:rFonts w:ascii="Times New Roman" w:hAnsi="Times New Roman" w:cs="Times New Roman"/>
          <w:sz w:val="24"/>
          <w:szCs w:val="24"/>
        </w:rPr>
        <w:t xml:space="preserve">. Blue colors indicate positive correlations and red colors indicate negative correlations. </w:t>
      </w:r>
    </w:p>
    <w:p w14:paraId="6B51515D" w14:textId="77777777" w:rsidR="00472ABE" w:rsidRDefault="00472ABE">
      <w:pPr>
        <w:rPr>
          <w:rFonts w:ascii="Times New Roman" w:hAnsi="Times New Roman" w:cs="Times New Roman"/>
          <w:sz w:val="24"/>
          <w:szCs w:val="24"/>
        </w:rPr>
      </w:pPr>
      <w:r>
        <w:rPr>
          <w:rFonts w:ascii="Times New Roman" w:hAnsi="Times New Roman" w:cs="Times New Roman"/>
          <w:sz w:val="24"/>
          <w:szCs w:val="24"/>
        </w:rPr>
        <w:br w:type="page"/>
      </w:r>
    </w:p>
    <w:p w14:paraId="50CC9BDC" w14:textId="77777777" w:rsidR="000947D5" w:rsidRPr="00BA3DCD" w:rsidRDefault="000947D5" w:rsidP="000947D5">
      <w:pPr>
        <w:rPr>
          <w:rFonts w:ascii="Times New Roman" w:hAnsi="Times New Roman" w:cs="Times New Roman"/>
          <w:sz w:val="24"/>
          <w:szCs w:val="24"/>
        </w:rPr>
      </w:pPr>
    </w:p>
    <w:p w14:paraId="18C7D485" w14:textId="17EB32DF" w:rsidR="003C2790" w:rsidRPr="00BA3DCD" w:rsidRDefault="003C2790"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8D21324" wp14:editId="38D2A6F6">
            <wp:extent cx="5470288" cy="3383280"/>
            <wp:effectExtent l="0" t="0" r="0" b="7620"/>
            <wp:docPr id="19" name="Picture 1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ubbl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70288" cy="3383280"/>
                    </a:xfrm>
                    <a:prstGeom prst="rect">
                      <a:avLst/>
                    </a:prstGeom>
                  </pic:spPr>
                </pic:pic>
              </a:graphicData>
            </a:graphic>
          </wp:inline>
        </w:drawing>
      </w:r>
    </w:p>
    <w:p w14:paraId="4656555C" w14:textId="29AB50C7" w:rsidR="005915D4" w:rsidRDefault="005915D4" w:rsidP="005915D4">
      <w:pPr>
        <w:rPr>
          <w:rFonts w:ascii="Times New Roman" w:hAnsi="Times New Roman" w:cs="Times New Roman"/>
          <w:sz w:val="24"/>
          <w:szCs w:val="24"/>
        </w:rPr>
      </w:pPr>
      <w:r w:rsidRPr="00BA3DCD">
        <w:rPr>
          <w:rFonts w:ascii="Times New Roman" w:hAnsi="Times New Roman" w:cs="Times New Roman"/>
          <w:sz w:val="24"/>
          <w:szCs w:val="24"/>
        </w:rPr>
        <w:t xml:space="preserve">Figure 11. Correlation matrix of southern plants.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(dark gray font) and gametophytic variables (black font) with significant Pearson’s correlations are included. Blue colors indicate positive correlations and red colors indicate negative correlations. </w:t>
      </w:r>
    </w:p>
    <w:p w14:paraId="2C469CAA" w14:textId="77777777" w:rsidR="00472ABE" w:rsidRPr="00BA3DCD" w:rsidRDefault="00472ABE" w:rsidP="005915D4">
      <w:pPr>
        <w:rPr>
          <w:rFonts w:ascii="Times New Roman" w:hAnsi="Times New Roman" w:cs="Times New Roman"/>
          <w:sz w:val="24"/>
          <w:szCs w:val="24"/>
        </w:rPr>
      </w:pPr>
    </w:p>
    <w:p w14:paraId="266FB589" w14:textId="57318FEA"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Correlations </w:t>
      </w:r>
    </w:p>
    <w:p w14:paraId="26942096" w14:textId="5F6F97F0"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correlation analysis to identify relationships between hot and cold tolerance for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and gametophytic variables. Pearson’s correlations were determined for all pairings of </w:t>
      </w:r>
      <w:commentRangeStart w:id="199"/>
      <w:commentRangeStart w:id="200"/>
      <w:r w:rsidRPr="00BA3DCD">
        <w:rPr>
          <w:rFonts w:ascii="Times New Roman" w:hAnsi="Times New Roman" w:cs="Times New Roman"/>
          <w:sz w:val="24"/>
          <w:szCs w:val="24"/>
        </w:rPr>
        <w:t>variables</w:t>
      </w:r>
      <w:commentRangeEnd w:id="199"/>
      <w:r w:rsidR="00CC1B05">
        <w:rPr>
          <w:rStyle w:val="CommentReference"/>
        </w:rPr>
        <w:commentReference w:id="199"/>
      </w:r>
      <w:commentRangeEnd w:id="200"/>
      <w:r w:rsidR="00F81319">
        <w:rPr>
          <w:rStyle w:val="CommentReference"/>
        </w:rPr>
        <w:commentReference w:id="200"/>
      </w:r>
      <w:r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When all plants were included, t</w:t>
      </w:r>
      <w:r w:rsidRPr="00BA3DCD">
        <w:rPr>
          <w:rFonts w:ascii="Times New Roman" w:hAnsi="Times New Roman" w:cs="Times New Roman"/>
          <w:sz w:val="24"/>
          <w:szCs w:val="24"/>
        </w:rPr>
        <w:t xml:space="preserve">here were no significant correlations between the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w:t>
      </w:r>
      <w:r w:rsidR="003C2790" w:rsidRPr="00BA3DCD">
        <w:rPr>
          <w:rFonts w:ascii="Times New Roman" w:hAnsi="Times New Roman" w:cs="Times New Roman"/>
          <w:sz w:val="24"/>
          <w:szCs w:val="24"/>
        </w:rPr>
        <w:t xml:space="preserve">s </w:t>
      </w:r>
      <w:r w:rsidRPr="00BA3DCD">
        <w:rPr>
          <w:rFonts w:ascii="Times New Roman" w:hAnsi="Times New Roman" w:cs="Times New Roman"/>
          <w:sz w:val="24"/>
          <w:szCs w:val="24"/>
        </w:rPr>
        <w:t>(</w:t>
      </w:r>
      <w:r w:rsidR="00F76CF9" w:rsidRPr="00BA3DCD">
        <w:rPr>
          <w:rFonts w:ascii="Times New Roman" w:hAnsi="Times New Roman" w:cs="Times New Roman"/>
          <w:sz w:val="24"/>
          <w:szCs w:val="24"/>
        </w:rPr>
        <w:t>Appendix</w:t>
      </w:r>
      <w:r w:rsidRPr="00BA3DCD">
        <w:rPr>
          <w:rFonts w:ascii="Times New Roman" w:hAnsi="Times New Roman" w:cs="Times New Roman"/>
          <w:sz w:val="24"/>
          <w:szCs w:val="24"/>
        </w:rPr>
        <w:t xml:space="preserve">). </w:t>
      </w:r>
      <w:r w:rsidR="00CC1B05">
        <w:rPr>
          <w:rFonts w:ascii="Times New Roman" w:hAnsi="Times New Roman" w:cs="Times New Roman"/>
          <w:sz w:val="24"/>
          <w:szCs w:val="24"/>
        </w:rPr>
        <w:t>However, three of</w:t>
      </w:r>
      <w:r w:rsidR="00CC1B05"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the </w:t>
      </w:r>
      <w:r w:rsidR="00CC1B05">
        <w:rPr>
          <w:rFonts w:ascii="Times New Roman" w:hAnsi="Times New Roman" w:cs="Times New Roman"/>
          <w:sz w:val="24"/>
          <w:szCs w:val="24"/>
        </w:rPr>
        <w:t xml:space="preserve">six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w:t>
      </w:r>
      <w:r w:rsidR="00CC1B05">
        <w:rPr>
          <w:rFonts w:ascii="Times New Roman" w:hAnsi="Times New Roman" w:cs="Times New Roman"/>
          <w:sz w:val="24"/>
          <w:szCs w:val="24"/>
        </w:rPr>
        <w:t xml:space="preserve"> </w:t>
      </w:r>
      <w:r w:rsidRPr="00BA3DCD">
        <w:rPr>
          <w:rFonts w:ascii="Times New Roman" w:hAnsi="Times New Roman" w:cs="Times New Roman"/>
          <w:sz w:val="24"/>
          <w:szCs w:val="24"/>
        </w:rPr>
        <w:t>were significant</w:t>
      </w:r>
      <w:r w:rsidR="00CC1B05">
        <w:rPr>
          <w:rFonts w:ascii="Times New Roman" w:hAnsi="Times New Roman" w:cs="Times New Roman"/>
          <w:sz w:val="24"/>
          <w:szCs w:val="24"/>
        </w:rPr>
        <w:t xml:space="preserve">ly correlated </w:t>
      </w:r>
      <w:r w:rsidRPr="00BA3DCD">
        <w:rPr>
          <w:rFonts w:ascii="Times New Roman" w:hAnsi="Times New Roman" w:cs="Times New Roman"/>
          <w:sz w:val="24"/>
          <w:szCs w:val="24"/>
        </w:rPr>
        <w:t xml:space="preserve">(correlation plots located in appendix). </w:t>
      </w:r>
      <w:r w:rsidR="003C2790" w:rsidRPr="00BA3DCD">
        <w:rPr>
          <w:rFonts w:ascii="Times New Roman" w:hAnsi="Times New Roman" w:cs="Times New Roman"/>
          <w:sz w:val="24"/>
          <w:szCs w:val="24"/>
        </w:rPr>
        <w:t>HCMS was weekly correlated with HPS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0.19), CPS (</w:t>
      </w:r>
      <w:r w:rsidR="00885A18" w:rsidRPr="00BA3DCD">
        <w:rPr>
          <w:rFonts w:ascii="Times New Roman" w:hAnsi="Times New Roman" w:cs="Times New Roman"/>
          <w:sz w:val="24"/>
          <w:szCs w:val="24"/>
        </w:rPr>
        <w:t>c</w:t>
      </w:r>
      <w:r w:rsidR="003C2790" w:rsidRPr="00BA3DCD">
        <w:rPr>
          <w:rFonts w:ascii="Times New Roman" w:hAnsi="Times New Roman" w:cs="Times New Roman"/>
          <w:sz w:val="24"/>
          <w:szCs w:val="24"/>
        </w:rPr>
        <w:t>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0.2), and CCHPL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0.15) </w:t>
      </w:r>
      <w:r w:rsidRPr="00BA3DCD">
        <w:rPr>
          <w:rFonts w:ascii="Times New Roman" w:hAnsi="Times New Roman" w:cs="Times New Roman"/>
          <w:sz w:val="24"/>
          <w:szCs w:val="24"/>
        </w:rPr>
        <w:t xml:space="preserve">There were </w:t>
      </w:r>
      <w:r w:rsidR="00CC1B05">
        <w:rPr>
          <w:rFonts w:ascii="Times New Roman" w:hAnsi="Times New Roman" w:cs="Times New Roman"/>
          <w:sz w:val="24"/>
          <w:szCs w:val="24"/>
        </w:rPr>
        <w:t xml:space="preserve">also </w:t>
      </w:r>
      <w:r w:rsidRPr="00BA3DCD">
        <w:rPr>
          <w:rFonts w:ascii="Times New Roman" w:hAnsi="Times New Roman" w:cs="Times New Roman"/>
          <w:sz w:val="24"/>
          <w:szCs w:val="24"/>
        </w:rPr>
        <w:t xml:space="preserve">three significant correlation coefficients </w:t>
      </w:r>
      <w:r w:rsidR="00CC1B05">
        <w:rPr>
          <w:rFonts w:ascii="Times New Roman" w:hAnsi="Times New Roman" w:cs="Times New Roman"/>
          <w:sz w:val="24"/>
          <w:szCs w:val="24"/>
        </w:rPr>
        <w:t>between</w:t>
      </w:r>
      <w:r w:rsidRPr="00BA3DCD">
        <w:rPr>
          <w:rFonts w:ascii="Times New Roman" w:hAnsi="Times New Roman" w:cs="Times New Roman"/>
          <w:sz w:val="24"/>
          <w:szCs w:val="24"/>
        </w:rPr>
        <w:t xml:space="preserve"> gametophytic variables. Maximum and minimum pollen tube growth rate were positively correlated (correlation</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0.45). Maximum and minimum pollen germination were negatively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-0.33). Maximum pollen tube growth rate and maximum pollen germination were positively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 </w:t>
      </w:r>
    </w:p>
    <w:p w14:paraId="0C3DFDB4" w14:textId="3D9C70C3" w:rsidR="003C2790" w:rsidRPr="00BA3DCD" w:rsidRDefault="003C2790" w:rsidP="000947D5">
      <w:pPr>
        <w:rPr>
          <w:rFonts w:ascii="Times New Roman" w:hAnsi="Times New Roman" w:cs="Times New Roman"/>
          <w:sz w:val="24"/>
          <w:szCs w:val="24"/>
        </w:rPr>
      </w:pPr>
      <w:r w:rsidRPr="00BA3DCD">
        <w:rPr>
          <w:rFonts w:ascii="Times New Roman" w:hAnsi="Times New Roman" w:cs="Times New Roman"/>
          <w:sz w:val="24"/>
          <w:szCs w:val="24"/>
        </w:rPr>
        <w:t>When the correlation analysis</w:t>
      </w:r>
      <w:r w:rsidR="00885A18" w:rsidRPr="00BA3DCD">
        <w:rPr>
          <w:rFonts w:ascii="Times New Roman" w:hAnsi="Times New Roman" w:cs="Times New Roman"/>
          <w:sz w:val="24"/>
          <w:szCs w:val="24"/>
        </w:rPr>
        <w:t xml:space="preserve"> was performed for the regions separately, there were different results. For the northern plants, there was only one significant correlation</w:t>
      </w:r>
      <w:r w:rsidR="00CC1B05">
        <w:rPr>
          <w:rFonts w:ascii="Times New Roman" w:hAnsi="Times New Roman" w:cs="Times New Roman"/>
          <w:sz w:val="24"/>
          <w:szCs w:val="24"/>
        </w:rPr>
        <w:t>;</w:t>
      </w:r>
      <w:r w:rsidR="00885A18" w:rsidRPr="00BA3DCD">
        <w:rPr>
          <w:rFonts w:ascii="Times New Roman" w:hAnsi="Times New Roman" w:cs="Times New Roman"/>
          <w:sz w:val="24"/>
          <w:szCs w:val="24"/>
        </w:rPr>
        <w:t xml:space="preserve"> between HPTGR and CPTGR (Pearson’s correlation 0.59</w:t>
      </w:r>
      <w:r w:rsidR="003E4D88" w:rsidRPr="00BA3DCD">
        <w:rPr>
          <w:rFonts w:ascii="Times New Roman" w:hAnsi="Times New Roman" w:cs="Times New Roman"/>
          <w:sz w:val="24"/>
          <w:szCs w:val="24"/>
        </w:rPr>
        <w:t xml:space="preserve">; </w:t>
      </w:r>
      <w:r w:rsidR="00CC1B05">
        <w:rPr>
          <w:rFonts w:ascii="Times New Roman" w:hAnsi="Times New Roman" w:cs="Times New Roman"/>
          <w:sz w:val="24"/>
          <w:szCs w:val="24"/>
        </w:rPr>
        <w:t>F</w:t>
      </w:r>
      <w:r w:rsidR="003E4D88" w:rsidRPr="00BA3DCD">
        <w:rPr>
          <w:rFonts w:ascii="Times New Roman" w:hAnsi="Times New Roman" w:cs="Times New Roman"/>
          <w:sz w:val="24"/>
          <w:szCs w:val="24"/>
        </w:rPr>
        <w:t>igure 10</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w:t>
      </w:r>
      <w:r w:rsidR="00885A18" w:rsidRPr="00BA3DCD">
        <w:rPr>
          <w:rFonts w:ascii="Times New Roman" w:hAnsi="Times New Roman" w:cs="Times New Roman"/>
          <w:sz w:val="24"/>
          <w:szCs w:val="24"/>
        </w:rPr>
        <w:t>The southern plants had several significant correlations</w:t>
      </w:r>
      <w:r w:rsidR="000866A6" w:rsidRPr="00BA3DCD">
        <w:rPr>
          <w:rFonts w:ascii="Times New Roman" w:hAnsi="Times New Roman" w:cs="Times New Roman"/>
          <w:sz w:val="24"/>
          <w:szCs w:val="24"/>
        </w:rPr>
        <w:t xml:space="preserve"> (</w:t>
      </w:r>
      <w:r w:rsidR="00CC1B05">
        <w:rPr>
          <w:rFonts w:ascii="Times New Roman" w:hAnsi="Times New Roman" w:cs="Times New Roman"/>
          <w:sz w:val="24"/>
          <w:szCs w:val="24"/>
        </w:rPr>
        <w:t>F</w:t>
      </w:r>
      <w:r w:rsidR="000866A6" w:rsidRPr="00BA3DCD">
        <w:rPr>
          <w:rFonts w:ascii="Times New Roman" w:hAnsi="Times New Roman" w:cs="Times New Roman"/>
          <w:sz w:val="24"/>
          <w:szCs w:val="24"/>
        </w:rPr>
        <w:t>igure 11)</w:t>
      </w:r>
      <w:r w:rsidR="00885A18" w:rsidRPr="00BA3DCD">
        <w:rPr>
          <w:rFonts w:ascii="Times New Roman" w:hAnsi="Times New Roman" w:cs="Times New Roman"/>
          <w:sz w:val="24"/>
          <w:szCs w:val="24"/>
        </w:rPr>
        <w:t xml:space="preserve">. </w:t>
      </w:r>
      <w:r w:rsidR="00CC1B05">
        <w:rPr>
          <w:rFonts w:ascii="Times New Roman" w:hAnsi="Times New Roman" w:cs="Times New Roman"/>
          <w:sz w:val="24"/>
          <w:szCs w:val="24"/>
        </w:rPr>
        <w:t>There was a significant</w:t>
      </w:r>
      <w:r w:rsidR="00885A18" w:rsidRPr="00BA3DCD">
        <w:rPr>
          <w:rFonts w:ascii="Times New Roman" w:hAnsi="Times New Roman" w:cs="Times New Roman"/>
          <w:sz w:val="24"/>
          <w:szCs w:val="24"/>
        </w:rPr>
        <w:t xml:space="preserve"> correlation between HCMS and HPS (cor</w:t>
      </w:r>
      <w:r w:rsidR="000866A6" w:rsidRPr="00BA3DCD">
        <w:rPr>
          <w:rFonts w:ascii="Times New Roman" w:hAnsi="Times New Roman" w:cs="Times New Roman"/>
          <w:sz w:val="24"/>
          <w:szCs w:val="24"/>
        </w:rPr>
        <w:t>relation = 0.47)</w:t>
      </w:r>
      <w:r w:rsidR="00CC1B05">
        <w:rPr>
          <w:rFonts w:ascii="Times New Roman" w:hAnsi="Times New Roman" w:cs="Times New Roman"/>
          <w:sz w:val="24"/>
          <w:szCs w:val="24"/>
        </w:rPr>
        <w:t xml:space="preserve">, </w:t>
      </w:r>
      <w:r w:rsidR="000866A6" w:rsidRPr="00BA3DCD">
        <w:rPr>
          <w:rFonts w:ascii="Times New Roman" w:hAnsi="Times New Roman" w:cs="Times New Roman"/>
          <w:sz w:val="24"/>
          <w:szCs w:val="24"/>
        </w:rPr>
        <w:t>between cold germination (</w:t>
      </w:r>
      <w:proofErr w:type="spellStart"/>
      <w:r w:rsidR="000866A6" w:rsidRPr="00BA3DCD">
        <w:rPr>
          <w:rFonts w:ascii="Times New Roman" w:hAnsi="Times New Roman" w:cs="Times New Roman"/>
          <w:sz w:val="24"/>
          <w:szCs w:val="24"/>
        </w:rPr>
        <w:t>Cgerm</w:t>
      </w:r>
      <w:proofErr w:type="spellEnd"/>
      <w:r w:rsidR="000866A6" w:rsidRPr="00BA3DCD">
        <w:rPr>
          <w:rFonts w:ascii="Times New Roman" w:hAnsi="Times New Roman" w:cs="Times New Roman"/>
          <w:sz w:val="24"/>
          <w:szCs w:val="24"/>
        </w:rPr>
        <w:t>) and hot germination (</w:t>
      </w:r>
      <w:proofErr w:type="spellStart"/>
      <w:r w:rsidR="000866A6" w:rsidRPr="00BA3DCD">
        <w:rPr>
          <w:rFonts w:ascii="Times New Roman" w:hAnsi="Times New Roman" w:cs="Times New Roman"/>
          <w:sz w:val="24"/>
          <w:szCs w:val="24"/>
        </w:rPr>
        <w:t>Hgerm</w:t>
      </w:r>
      <w:proofErr w:type="spellEnd"/>
      <w:r w:rsidR="000866A6" w:rsidRPr="00BA3DCD">
        <w:rPr>
          <w:rFonts w:ascii="Times New Roman" w:hAnsi="Times New Roman" w:cs="Times New Roman"/>
          <w:sz w:val="24"/>
          <w:szCs w:val="24"/>
        </w:rPr>
        <w:t xml:space="preserve">) </w:t>
      </w:r>
      <w:r w:rsidR="000866A6" w:rsidRPr="00BA3DCD">
        <w:rPr>
          <w:rFonts w:ascii="Times New Roman" w:hAnsi="Times New Roman" w:cs="Times New Roman"/>
          <w:sz w:val="24"/>
          <w:szCs w:val="24"/>
        </w:rPr>
        <w:lastRenderedPageBreak/>
        <w:t>(correlation = -0.63) and between hot PTGR (HPTGR) and cold PTGR (CPTGR) (correlation = 0.51).</w:t>
      </w:r>
      <w:r w:rsidR="006D52D2" w:rsidRPr="00BA3DCD">
        <w:rPr>
          <w:rFonts w:ascii="Times New Roman" w:hAnsi="Times New Roman" w:cs="Times New Roman"/>
          <w:sz w:val="24"/>
          <w:szCs w:val="24"/>
        </w:rPr>
        <w:t xml:space="preserve"> </w:t>
      </w:r>
      <w:r w:rsidR="00CC1B05">
        <w:rPr>
          <w:rFonts w:ascii="Times New Roman" w:hAnsi="Times New Roman" w:cs="Times New Roman"/>
          <w:sz w:val="24"/>
          <w:szCs w:val="24"/>
        </w:rPr>
        <w:t>In addition, there were correlations</w:t>
      </w:r>
      <w:r w:rsidR="006D52D2" w:rsidRPr="00BA3DCD">
        <w:rPr>
          <w:rFonts w:ascii="Times New Roman" w:hAnsi="Times New Roman" w:cs="Times New Roman"/>
          <w:sz w:val="24"/>
          <w:szCs w:val="24"/>
        </w:rPr>
        <w:t xml:space="preserve"> between </w:t>
      </w:r>
      <w:r w:rsidR="00CC1B05">
        <w:rPr>
          <w:rFonts w:ascii="Times New Roman" w:hAnsi="Times New Roman" w:cs="Times New Roman"/>
          <w:sz w:val="24"/>
          <w:szCs w:val="24"/>
        </w:rPr>
        <w:t xml:space="preserve">variables in </w:t>
      </w:r>
      <w:r w:rsidR="006D52D2" w:rsidRPr="00BA3DCD">
        <w:rPr>
          <w:rFonts w:ascii="Times New Roman" w:hAnsi="Times New Roman" w:cs="Times New Roman"/>
          <w:sz w:val="24"/>
          <w:szCs w:val="24"/>
        </w:rPr>
        <w:t xml:space="preserve">the gametophytic and </w:t>
      </w:r>
      <w:proofErr w:type="spellStart"/>
      <w:r w:rsidR="006D52D2" w:rsidRPr="00BA3DCD">
        <w:rPr>
          <w:rFonts w:ascii="Times New Roman" w:hAnsi="Times New Roman" w:cs="Times New Roman"/>
          <w:sz w:val="24"/>
          <w:szCs w:val="24"/>
        </w:rPr>
        <w:t>sporophytic</w:t>
      </w:r>
      <w:proofErr w:type="spellEnd"/>
      <w:r w:rsidR="006D52D2" w:rsidRPr="00BA3DCD">
        <w:rPr>
          <w:rFonts w:ascii="Times New Roman" w:hAnsi="Times New Roman" w:cs="Times New Roman"/>
          <w:sz w:val="24"/>
          <w:szCs w:val="24"/>
        </w:rPr>
        <w:t xml:space="preserve"> life stages. </w:t>
      </w:r>
      <w:commentRangeStart w:id="201"/>
      <w:proofErr w:type="spellStart"/>
      <w:r w:rsidR="006D52D2" w:rsidRPr="00BA3DCD">
        <w:rPr>
          <w:rFonts w:ascii="Times New Roman" w:hAnsi="Times New Roman" w:cs="Times New Roman"/>
          <w:sz w:val="24"/>
          <w:szCs w:val="24"/>
        </w:rPr>
        <w:t>Cgerm</w:t>
      </w:r>
      <w:commentRangeEnd w:id="201"/>
      <w:proofErr w:type="spellEnd"/>
      <w:r w:rsidR="00CC1B05">
        <w:rPr>
          <w:rStyle w:val="CommentReference"/>
        </w:rPr>
        <w:commentReference w:id="201"/>
      </w:r>
      <w:r w:rsidR="006D52D2" w:rsidRPr="00BA3DCD">
        <w:rPr>
          <w:rFonts w:ascii="Times New Roman" w:hAnsi="Times New Roman" w:cs="Times New Roman"/>
          <w:sz w:val="24"/>
          <w:szCs w:val="24"/>
        </w:rPr>
        <w:t xml:space="preserve"> was negatively related to CCMS (correlation = -0.37) and positively </w:t>
      </w:r>
      <w:r w:rsidR="00F76CF9" w:rsidRPr="00BA3DCD">
        <w:rPr>
          <w:rFonts w:ascii="Times New Roman" w:hAnsi="Times New Roman" w:cs="Times New Roman"/>
          <w:sz w:val="24"/>
          <w:szCs w:val="24"/>
        </w:rPr>
        <w:t>related to</w:t>
      </w:r>
      <w:r w:rsidR="006D52D2" w:rsidRPr="00BA3DCD">
        <w:rPr>
          <w:rFonts w:ascii="Times New Roman" w:hAnsi="Times New Roman" w:cs="Times New Roman"/>
          <w:sz w:val="24"/>
          <w:szCs w:val="24"/>
        </w:rPr>
        <w:t xml:space="preserve"> HPS (correlation = 0.63). </w:t>
      </w:r>
      <w:proofErr w:type="spellStart"/>
      <w:r w:rsidR="006D52D2" w:rsidRPr="00BA3DCD">
        <w:rPr>
          <w:rFonts w:ascii="Times New Roman" w:hAnsi="Times New Roman" w:cs="Times New Roman"/>
          <w:sz w:val="24"/>
          <w:szCs w:val="24"/>
        </w:rPr>
        <w:t>Hgerm</w:t>
      </w:r>
      <w:proofErr w:type="spellEnd"/>
      <w:r w:rsidR="006D52D2" w:rsidRPr="00BA3DCD">
        <w:rPr>
          <w:rFonts w:ascii="Times New Roman" w:hAnsi="Times New Roman" w:cs="Times New Roman"/>
          <w:sz w:val="24"/>
          <w:szCs w:val="24"/>
        </w:rPr>
        <w:t xml:space="preserve"> was also related to HPS (</w:t>
      </w:r>
      <w:r w:rsidR="00F76CF9" w:rsidRPr="00BA3DCD">
        <w:rPr>
          <w:rFonts w:ascii="Times New Roman" w:hAnsi="Times New Roman" w:cs="Times New Roman"/>
          <w:sz w:val="24"/>
          <w:szCs w:val="24"/>
        </w:rPr>
        <w:t>correlation =</w:t>
      </w:r>
      <w:r w:rsidR="006D52D2" w:rsidRPr="00BA3DCD">
        <w:rPr>
          <w:rFonts w:ascii="Times New Roman" w:hAnsi="Times New Roman" w:cs="Times New Roman"/>
          <w:sz w:val="24"/>
          <w:szCs w:val="24"/>
        </w:rPr>
        <w:t xml:space="preserve"> -0.57), but negatively. HCHPL and </w:t>
      </w:r>
      <w:r w:rsidR="005915D4" w:rsidRPr="00BA3DCD">
        <w:rPr>
          <w:rFonts w:ascii="Times New Roman" w:hAnsi="Times New Roman" w:cs="Times New Roman"/>
          <w:sz w:val="24"/>
          <w:szCs w:val="24"/>
        </w:rPr>
        <w:t>CPTGR were negatively correlated (correlation = -0.39), while CCHPL is negatively related to HPTGR (correlation = -0.41).</w:t>
      </w:r>
    </w:p>
    <w:p w14:paraId="59880B92" w14:textId="5B0B99DE" w:rsidR="00885A18" w:rsidRPr="00BA3DCD" w:rsidRDefault="00885A18"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Principal Component Analysis</w:t>
      </w:r>
    </w:p>
    <w:p w14:paraId="1BB2EFD7" w14:textId="7F0D062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conducted principal component analysis to further explore relationships among all variables and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and gametophytic variables separately. For the full PCA, we included all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except HPS and CPS</w:t>
      </w:r>
      <w:r w:rsidR="00FC47C3">
        <w:rPr>
          <w:rFonts w:ascii="Times New Roman" w:hAnsi="Times New Roman" w:cs="Times New Roman"/>
          <w:sz w:val="24"/>
          <w:szCs w:val="24"/>
        </w:rPr>
        <w:t xml:space="preserve"> due to inadequate sample size</w:t>
      </w:r>
      <w:r w:rsidRPr="00BA3DCD">
        <w:rPr>
          <w:rFonts w:ascii="Times New Roman" w:hAnsi="Times New Roman" w:cs="Times New Roman"/>
          <w:sz w:val="24"/>
          <w:szCs w:val="24"/>
        </w:rPr>
        <w:t>. The first three principal components accounted for 57% of the variation (full PCA plots and loadings in the appendix). There was little divergence between regions</w:t>
      </w:r>
      <w:r w:rsidR="00FC47C3">
        <w:rPr>
          <w:rFonts w:ascii="Times New Roman" w:hAnsi="Times New Roman" w:cs="Times New Roman"/>
          <w:sz w:val="24"/>
          <w:szCs w:val="24"/>
        </w:rPr>
        <w:t xml:space="preserve"> (Figure 12)</w:t>
      </w:r>
      <w:r w:rsidRPr="00BA3DCD">
        <w:rPr>
          <w:rFonts w:ascii="Times New Roman" w:hAnsi="Times New Roman" w:cs="Times New Roman"/>
          <w:sz w:val="24"/>
          <w:szCs w:val="24"/>
        </w:rPr>
        <w:t>. When the eigenvalues of the principal components were compared between region</w:t>
      </w:r>
      <w:r w:rsidR="00FC47C3">
        <w:rPr>
          <w:rFonts w:ascii="Times New Roman" w:hAnsi="Times New Roman" w:cs="Times New Roman"/>
          <w:sz w:val="24"/>
          <w:szCs w:val="24"/>
        </w:rPr>
        <w:t>s</w:t>
      </w:r>
      <w:r w:rsidRPr="00BA3DCD">
        <w:rPr>
          <w:rFonts w:ascii="Times New Roman" w:hAnsi="Times New Roman" w:cs="Times New Roman"/>
          <w:sz w:val="24"/>
          <w:szCs w:val="24"/>
        </w:rPr>
        <w:t xml:space="preserve">, PC2 was the only principal component </w:t>
      </w:r>
      <w:r w:rsidR="00FC47C3">
        <w:rPr>
          <w:rFonts w:ascii="Times New Roman" w:hAnsi="Times New Roman" w:cs="Times New Roman"/>
          <w:sz w:val="24"/>
          <w:szCs w:val="24"/>
        </w:rPr>
        <w:t>that showed a significant difference</w:t>
      </w:r>
      <w:r w:rsidRPr="00BA3DCD">
        <w:rPr>
          <w:rFonts w:ascii="Times New Roman" w:hAnsi="Times New Roman" w:cs="Times New Roman"/>
          <w:sz w:val="24"/>
          <w:szCs w:val="24"/>
        </w:rPr>
        <w:t xml:space="preserve"> (t</w:t>
      </w:r>
      <w:r w:rsidRPr="00BA3DCD">
        <w:rPr>
          <w:rFonts w:ascii="Times New Roman" w:hAnsi="Times New Roman" w:cs="Times New Roman"/>
          <w:sz w:val="24"/>
          <w:szCs w:val="24"/>
          <w:vertAlign w:val="subscript"/>
        </w:rPr>
        <w:t>58</w:t>
      </w:r>
      <w:r w:rsidRPr="00BA3DCD">
        <w:rPr>
          <w:rFonts w:ascii="Times New Roman" w:hAnsi="Times New Roman" w:cs="Times New Roman"/>
          <w:sz w:val="24"/>
          <w:szCs w:val="24"/>
        </w:rPr>
        <w:t xml:space="preserve"> = -2.69, p = 0.0092). </w:t>
      </w:r>
      <w:r w:rsidR="00FC47C3">
        <w:rPr>
          <w:rFonts w:ascii="Times New Roman" w:hAnsi="Times New Roman" w:cs="Times New Roman"/>
          <w:sz w:val="24"/>
          <w:szCs w:val="24"/>
        </w:rPr>
        <w:t>Cold chlorophyll fluorescence (</w:t>
      </w:r>
      <w:r w:rsidRPr="00BA3DCD">
        <w:rPr>
          <w:rFonts w:ascii="Times New Roman" w:hAnsi="Times New Roman" w:cs="Times New Roman"/>
          <w:sz w:val="24"/>
          <w:szCs w:val="24"/>
        </w:rPr>
        <w:t>CHPL</w:t>
      </w:r>
      <w:r w:rsidR="00FC47C3">
        <w:rPr>
          <w:rFonts w:ascii="Times New Roman" w:hAnsi="Times New Roman" w:cs="Times New Roman"/>
          <w:sz w:val="24"/>
          <w:szCs w:val="24"/>
        </w:rPr>
        <w:t>)</w:t>
      </w:r>
      <w:r w:rsidRPr="00BA3DCD">
        <w:rPr>
          <w:rFonts w:ascii="Times New Roman" w:hAnsi="Times New Roman" w:cs="Times New Roman"/>
          <w:sz w:val="24"/>
          <w:szCs w:val="24"/>
        </w:rPr>
        <w:t xml:space="preserve"> loads primarily on PC2 and is likely driving the divergence between northern and southern plants. </w:t>
      </w:r>
    </w:p>
    <w:p w14:paraId="3AA7BA50" w14:textId="77777777" w:rsidR="000947D5" w:rsidRPr="00BA3DCD" w:rsidRDefault="000947D5" w:rsidP="000947D5">
      <w:pPr>
        <w:rPr>
          <w:rFonts w:ascii="Times New Roman" w:hAnsi="Times New Roman" w:cs="Times New Roman"/>
          <w:i/>
          <w:iCs/>
          <w:sz w:val="24"/>
          <w:szCs w:val="24"/>
        </w:rPr>
      </w:pPr>
      <w:proofErr w:type="spellStart"/>
      <w:r w:rsidRPr="00BA3DCD">
        <w:rPr>
          <w:rFonts w:ascii="Times New Roman" w:hAnsi="Times New Roman" w:cs="Times New Roman"/>
          <w:i/>
          <w:iCs/>
          <w:sz w:val="24"/>
          <w:szCs w:val="24"/>
        </w:rPr>
        <w:t>Sporophytic</w:t>
      </w:r>
      <w:proofErr w:type="spellEnd"/>
      <w:r w:rsidRPr="00BA3DCD">
        <w:rPr>
          <w:rFonts w:ascii="Times New Roman" w:hAnsi="Times New Roman" w:cs="Times New Roman"/>
          <w:i/>
          <w:iCs/>
          <w:sz w:val="24"/>
          <w:szCs w:val="24"/>
        </w:rPr>
        <w:t xml:space="preserve"> PCA</w:t>
      </w:r>
    </w:p>
    <w:p w14:paraId="4FA3532C" w14:textId="520FFB14"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In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w:t>
      </w:r>
      <w:r w:rsidR="00E06991">
        <w:rPr>
          <w:rFonts w:ascii="Times New Roman" w:hAnsi="Times New Roman" w:cs="Times New Roman"/>
          <w:sz w:val="24"/>
          <w:szCs w:val="24"/>
        </w:rPr>
        <w:t xml:space="preserve">variable </w:t>
      </w:r>
      <w:r w:rsidRPr="00BA3DCD">
        <w:rPr>
          <w:rFonts w:ascii="Times New Roman" w:hAnsi="Times New Roman" w:cs="Times New Roman"/>
          <w:sz w:val="24"/>
          <w:szCs w:val="24"/>
        </w:rPr>
        <w:t xml:space="preserve">PCA, the first three principal components explained 60% of the variation. </w:t>
      </w:r>
      <w:r w:rsidR="00045B91">
        <w:rPr>
          <w:rFonts w:ascii="Times New Roman" w:hAnsi="Times New Roman" w:cs="Times New Roman"/>
          <w:sz w:val="24"/>
          <w:szCs w:val="24"/>
        </w:rPr>
        <w:t xml:space="preserve">The variables </w:t>
      </w:r>
      <w:r w:rsidRPr="00BA3DCD">
        <w:rPr>
          <w:rFonts w:ascii="Times New Roman" w:hAnsi="Times New Roman" w:cs="Times New Roman"/>
          <w:sz w:val="24"/>
          <w:szCs w:val="24"/>
        </w:rPr>
        <w:t xml:space="preserve">HCMS and HPS primarily loaded on PC1 (Table 2, </w:t>
      </w:r>
      <w:r w:rsidR="00045B91">
        <w:rPr>
          <w:rFonts w:ascii="Times New Roman" w:hAnsi="Times New Roman" w:cs="Times New Roman"/>
          <w:sz w:val="24"/>
          <w:szCs w:val="24"/>
        </w:rPr>
        <w:t>F</w:t>
      </w:r>
      <w:r w:rsidRPr="00BA3DCD">
        <w:rPr>
          <w:rFonts w:ascii="Times New Roman" w:hAnsi="Times New Roman" w:cs="Times New Roman"/>
          <w:sz w:val="24"/>
          <w:szCs w:val="24"/>
        </w:rPr>
        <w:t>igure 1</w:t>
      </w:r>
      <w:r w:rsidR="005915D4" w:rsidRPr="00BA3DCD">
        <w:rPr>
          <w:rFonts w:ascii="Times New Roman" w:hAnsi="Times New Roman" w:cs="Times New Roman"/>
          <w:sz w:val="24"/>
          <w:szCs w:val="24"/>
        </w:rPr>
        <w:t>2</w:t>
      </w:r>
      <w:r w:rsidRPr="00BA3DCD">
        <w:rPr>
          <w:rFonts w:ascii="Times New Roman" w:hAnsi="Times New Roman" w:cs="Times New Roman"/>
          <w:sz w:val="24"/>
          <w:szCs w:val="24"/>
        </w:rPr>
        <w:t xml:space="preserve">). </w:t>
      </w:r>
      <w:r w:rsidR="00045B91">
        <w:rPr>
          <w:rFonts w:ascii="Times New Roman" w:hAnsi="Times New Roman" w:cs="Times New Roman"/>
          <w:sz w:val="24"/>
          <w:szCs w:val="24"/>
        </w:rPr>
        <w:t>The second and third principal components</w:t>
      </w:r>
      <w:r w:rsidR="00045B91" w:rsidRPr="00BA3DCD">
        <w:rPr>
          <w:rFonts w:ascii="Times New Roman" w:hAnsi="Times New Roman" w:cs="Times New Roman"/>
          <w:sz w:val="24"/>
          <w:szCs w:val="24"/>
        </w:rPr>
        <w:t xml:space="preserve"> </w:t>
      </w:r>
      <w:r w:rsidRPr="00BA3DCD">
        <w:rPr>
          <w:rFonts w:ascii="Times New Roman" w:hAnsi="Times New Roman" w:cs="Times New Roman"/>
          <w:sz w:val="24"/>
          <w:szCs w:val="24"/>
        </w:rPr>
        <w:t>w</w:t>
      </w:r>
      <w:r w:rsidR="00045B91">
        <w:rPr>
          <w:rFonts w:ascii="Times New Roman" w:hAnsi="Times New Roman" w:cs="Times New Roman"/>
          <w:sz w:val="24"/>
          <w:szCs w:val="24"/>
        </w:rPr>
        <w:t>ere</w:t>
      </w:r>
      <w:r w:rsidRPr="00BA3DCD">
        <w:rPr>
          <w:rFonts w:ascii="Times New Roman" w:hAnsi="Times New Roman" w:cs="Times New Roman"/>
          <w:sz w:val="24"/>
          <w:szCs w:val="24"/>
        </w:rPr>
        <w:t xml:space="preserve"> mostly influenced by CCHPL and</w:t>
      </w:r>
      <w:r w:rsidR="00045B91">
        <w:rPr>
          <w:rFonts w:ascii="Times New Roman" w:hAnsi="Times New Roman" w:cs="Times New Roman"/>
          <w:sz w:val="24"/>
          <w:szCs w:val="24"/>
        </w:rPr>
        <w:t xml:space="preserve"> </w:t>
      </w:r>
      <w:r w:rsidRPr="00BA3DCD">
        <w:rPr>
          <w:rFonts w:ascii="Times New Roman" w:hAnsi="Times New Roman" w:cs="Times New Roman"/>
          <w:sz w:val="24"/>
          <w:szCs w:val="24"/>
        </w:rPr>
        <w:t>HCHPL</w:t>
      </w:r>
      <w:r w:rsidR="00045B91">
        <w:rPr>
          <w:rFonts w:ascii="Times New Roman" w:hAnsi="Times New Roman" w:cs="Times New Roman"/>
          <w:sz w:val="24"/>
          <w:szCs w:val="24"/>
        </w:rPr>
        <w:t xml:space="preserve"> respectively</w:t>
      </w:r>
      <w:r w:rsidRPr="00BA3DCD">
        <w:rPr>
          <w:rFonts w:ascii="Times New Roman" w:hAnsi="Times New Roman" w:cs="Times New Roman"/>
          <w:sz w:val="24"/>
          <w:szCs w:val="24"/>
        </w:rPr>
        <w:t>. There was a significant difference between the regions for the eigenvalues extracted from both PC2 (t</w:t>
      </w:r>
      <w:r w:rsidRPr="00BA3DCD">
        <w:rPr>
          <w:rFonts w:ascii="Times New Roman" w:hAnsi="Times New Roman" w:cs="Times New Roman"/>
          <w:sz w:val="24"/>
          <w:szCs w:val="24"/>
          <w:vertAlign w:val="subscript"/>
        </w:rPr>
        <w:t>78</w:t>
      </w:r>
      <w:r w:rsidRPr="00BA3DCD">
        <w:rPr>
          <w:rFonts w:ascii="Times New Roman" w:hAnsi="Times New Roman" w:cs="Times New Roman"/>
          <w:sz w:val="24"/>
          <w:szCs w:val="24"/>
        </w:rPr>
        <w:t xml:space="preserve"> = -5.09, p = 2.39e-06) and PC3 (t</w:t>
      </w:r>
      <w:r w:rsidRPr="00BA3DCD">
        <w:rPr>
          <w:rFonts w:ascii="Times New Roman" w:hAnsi="Times New Roman" w:cs="Times New Roman"/>
          <w:sz w:val="24"/>
          <w:szCs w:val="24"/>
          <w:vertAlign w:val="subscript"/>
        </w:rPr>
        <w:t>101</w:t>
      </w:r>
      <w:r w:rsidRPr="00BA3DCD">
        <w:rPr>
          <w:rFonts w:ascii="Times New Roman" w:hAnsi="Times New Roman" w:cs="Times New Roman"/>
          <w:sz w:val="24"/>
          <w:szCs w:val="24"/>
        </w:rPr>
        <w:t xml:space="preserve"> = 2.38, p = 0.019). The divergence in PC2 can be explained by the opposite responses we observed for CCMS and both chlorophyll fluorescence treatments. Northern plants have a higher chlorophyll fluorescence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on PC3. HPS and HCHPL were opposite in direction to CPS and CCHPL. </w:t>
      </w:r>
    </w:p>
    <w:p w14:paraId="47BA9D18"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Gametophytic PCA</w:t>
      </w:r>
    </w:p>
    <w:p w14:paraId="5D2980F3" w14:textId="468EBAB3"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In the gametophytic PCA, the first three components explained 92.5% of the variance. Pollen germination variables divided the northern and southern plants</w:t>
      </w:r>
      <w:r w:rsidR="00045B91">
        <w:rPr>
          <w:rFonts w:ascii="Times New Roman" w:hAnsi="Times New Roman" w:cs="Times New Roman"/>
          <w:sz w:val="24"/>
          <w:szCs w:val="24"/>
        </w:rPr>
        <w:t xml:space="preserve"> (Figure 13)</w:t>
      </w:r>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loaded evenly in the opposite direction of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for both PC1 and PC2 (Table 3, </w:t>
      </w:r>
      <w:r w:rsidR="00045B91">
        <w:rPr>
          <w:rFonts w:ascii="Times New Roman" w:hAnsi="Times New Roman" w:cs="Times New Roman"/>
          <w:sz w:val="24"/>
          <w:szCs w:val="24"/>
        </w:rPr>
        <w:t>F</w:t>
      </w:r>
      <w:r w:rsidRPr="00BA3DCD">
        <w:rPr>
          <w:rFonts w:ascii="Times New Roman" w:hAnsi="Times New Roman" w:cs="Times New Roman"/>
          <w:sz w:val="24"/>
          <w:szCs w:val="24"/>
        </w:rPr>
        <w:t>igure 1</w:t>
      </w:r>
      <w:r w:rsidR="005915D4" w:rsidRPr="00BA3DCD">
        <w:rPr>
          <w:rFonts w:ascii="Times New Roman" w:hAnsi="Times New Roman" w:cs="Times New Roman"/>
          <w:sz w:val="24"/>
          <w:szCs w:val="24"/>
        </w:rPr>
        <w:t>3</w:t>
      </w:r>
      <w:r w:rsidRPr="00BA3DCD">
        <w:rPr>
          <w:rFonts w:ascii="Times New Roman" w:hAnsi="Times New Roman" w:cs="Times New Roman"/>
          <w:sz w:val="24"/>
          <w:szCs w:val="24"/>
        </w:rPr>
        <w:t>). There was a significant difference between north and south for the eigenvalues extracted from PC2 (t</w:t>
      </w:r>
      <w:r w:rsidRPr="00BA3DCD">
        <w:rPr>
          <w:rFonts w:ascii="Times New Roman" w:hAnsi="Times New Roman" w:cs="Times New Roman"/>
          <w:sz w:val="24"/>
          <w:szCs w:val="24"/>
          <w:vertAlign w:val="subscript"/>
        </w:rPr>
        <w:t>46</w:t>
      </w:r>
      <w:r w:rsidRPr="00BA3DCD">
        <w:rPr>
          <w:rFonts w:ascii="Times New Roman" w:hAnsi="Times New Roman" w:cs="Times New Roman"/>
          <w:sz w:val="24"/>
          <w:szCs w:val="24"/>
        </w:rPr>
        <w:t xml:space="preserve"> = -3.17, p = 0.0025). PTGR variables </w:t>
      </w:r>
      <w:commentRangeStart w:id="202"/>
      <w:commentRangeStart w:id="203"/>
      <w:r w:rsidRPr="00BA3DCD">
        <w:rPr>
          <w:rFonts w:ascii="Times New Roman" w:hAnsi="Times New Roman" w:cs="Times New Roman"/>
          <w:sz w:val="24"/>
          <w:szCs w:val="24"/>
        </w:rPr>
        <w:t xml:space="preserve">loaded evenly </w:t>
      </w:r>
      <w:commentRangeEnd w:id="202"/>
      <w:r w:rsidR="00045B91">
        <w:rPr>
          <w:rStyle w:val="CommentReference"/>
        </w:rPr>
        <w:commentReference w:id="202"/>
      </w:r>
      <w:commentRangeEnd w:id="203"/>
      <w:r w:rsidR="00045B91">
        <w:rPr>
          <w:rStyle w:val="CommentReference"/>
        </w:rPr>
        <w:commentReference w:id="203"/>
      </w:r>
      <w:r w:rsidRPr="00BA3DCD">
        <w:rPr>
          <w:rFonts w:ascii="Times New Roman" w:hAnsi="Times New Roman" w:cs="Times New Roman"/>
          <w:sz w:val="24"/>
          <w:szCs w:val="24"/>
        </w:rPr>
        <w:t xml:space="preserve">on the first two principal components and in the same direction. </w:t>
      </w:r>
    </w:p>
    <w:p w14:paraId="1C44E550" w14:textId="77777777" w:rsidR="000947D5" w:rsidRPr="00BA3DCD" w:rsidRDefault="000947D5" w:rsidP="000947D5">
      <w:pPr>
        <w:rPr>
          <w:rFonts w:ascii="Times New Roman" w:hAnsi="Times New Roman" w:cs="Times New Roman"/>
          <w:sz w:val="24"/>
          <w:szCs w:val="24"/>
        </w:rPr>
      </w:pPr>
    </w:p>
    <w:p w14:paraId="1A1DEB48"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26CB8993" wp14:editId="03AED384">
            <wp:extent cx="3886200" cy="7124701"/>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6200" cy="7124701"/>
                    </a:xfrm>
                    <a:prstGeom prst="rect">
                      <a:avLst/>
                    </a:prstGeom>
                  </pic:spPr>
                </pic:pic>
              </a:graphicData>
            </a:graphic>
          </wp:inline>
        </w:drawing>
      </w:r>
    </w:p>
    <w:p w14:paraId="08D7EBFF" w14:textId="5B8BFD6B"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5915D4" w:rsidRPr="00BA3DCD">
        <w:rPr>
          <w:rFonts w:ascii="Times New Roman" w:hAnsi="Times New Roman" w:cs="Times New Roman"/>
          <w:sz w:val="24"/>
          <w:szCs w:val="24"/>
        </w:rPr>
        <w:t>2</w:t>
      </w:r>
      <w:r w:rsidRPr="00BA3DCD">
        <w:rPr>
          <w:rFonts w:ascii="Times New Roman" w:hAnsi="Times New Roman" w:cs="Times New Roman"/>
          <w:sz w:val="24"/>
          <w:szCs w:val="24"/>
        </w:rPr>
        <w:t xml:space="preserve">. Plots of the results of principal component analysis for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A) PC1 and PC2, B) PC2 and PC3, C) PC1 and PC3. Ellipsoid indicating 95% confidence interval.  PC1 explains 22.38% of the variance, PC2 explains 21.55% of the variance, and PC3 explains 16.79% of the variance. Tables with principal component importance for PC1 through PC6 in the Appendix.</w:t>
      </w:r>
    </w:p>
    <w:p w14:paraId="5E854A03" w14:textId="6C9D362C"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Table</w:t>
      </w:r>
      <w:r w:rsidR="00045B91">
        <w:rPr>
          <w:rFonts w:ascii="Times New Roman" w:hAnsi="Times New Roman" w:cs="Times New Roman"/>
          <w:sz w:val="24"/>
          <w:szCs w:val="24"/>
        </w:rPr>
        <w:t xml:space="preserve"> 2</w:t>
      </w:r>
      <w:r w:rsidRPr="00BA3DCD">
        <w:rPr>
          <w:rFonts w:ascii="Times New Roman" w:hAnsi="Times New Roman" w:cs="Times New Roman"/>
          <w:sz w:val="24"/>
          <w:szCs w:val="24"/>
        </w:rPr>
        <w:t xml:space="preserve">. Results from principal component analysis </w:t>
      </w:r>
      <w:r w:rsidR="00045B91">
        <w:rPr>
          <w:rFonts w:ascii="Times New Roman" w:hAnsi="Times New Roman" w:cs="Times New Roman"/>
          <w:sz w:val="24"/>
          <w:szCs w:val="24"/>
        </w:rPr>
        <w:t>of only</w:t>
      </w:r>
      <w:r w:rsidR="00045B91"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Loadings for each of the variables on the principal components</w:t>
      </w:r>
    </w:p>
    <w:tbl>
      <w:tblPr>
        <w:tblW w:w="7780"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67FDFD3C" w14:textId="77777777" w:rsidTr="009A742B">
        <w:trPr>
          <w:trHeight w:val="312"/>
          <w:jc w:val="center"/>
        </w:trPr>
        <w:tc>
          <w:tcPr>
            <w:tcW w:w="1900" w:type="dxa"/>
            <w:tcBorders>
              <w:top w:val="single" w:sz="12" w:space="0" w:color="auto"/>
              <w:left w:val="nil"/>
              <w:bottom w:val="single" w:sz="18" w:space="0" w:color="auto"/>
              <w:right w:val="nil"/>
            </w:tcBorders>
            <w:shd w:val="clear" w:color="auto" w:fill="auto"/>
            <w:noWrap/>
            <w:vAlign w:val="bottom"/>
            <w:hideMark/>
          </w:tcPr>
          <w:p w14:paraId="3A752DA8"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980" w:type="dxa"/>
            <w:tcBorders>
              <w:top w:val="single" w:sz="12" w:space="0" w:color="auto"/>
              <w:left w:val="nil"/>
              <w:bottom w:val="single" w:sz="18" w:space="0" w:color="auto"/>
              <w:right w:val="nil"/>
            </w:tcBorders>
            <w:shd w:val="clear" w:color="auto" w:fill="auto"/>
            <w:noWrap/>
            <w:vAlign w:val="bottom"/>
            <w:hideMark/>
          </w:tcPr>
          <w:p w14:paraId="3C655455"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980" w:type="dxa"/>
            <w:tcBorders>
              <w:top w:val="single" w:sz="12" w:space="0" w:color="auto"/>
              <w:left w:val="nil"/>
              <w:bottom w:val="single" w:sz="18" w:space="0" w:color="auto"/>
              <w:right w:val="nil"/>
            </w:tcBorders>
            <w:shd w:val="clear" w:color="auto" w:fill="auto"/>
            <w:noWrap/>
            <w:vAlign w:val="bottom"/>
            <w:hideMark/>
          </w:tcPr>
          <w:p w14:paraId="1661139A"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980" w:type="dxa"/>
            <w:tcBorders>
              <w:top w:val="single" w:sz="12" w:space="0" w:color="auto"/>
              <w:left w:val="nil"/>
              <w:bottom w:val="single" w:sz="18" w:space="0" w:color="auto"/>
              <w:right w:val="nil"/>
            </w:tcBorders>
            <w:shd w:val="clear" w:color="auto" w:fill="auto"/>
            <w:noWrap/>
            <w:vAlign w:val="bottom"/>
            <w:hideMark/>
          </w:tcPr>
          <w:p w14:paraId="2539C2CE"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980" w:type="dxa"/>
            <w:tcBorders>
              <w:top w:val="single" w:sz="12" w:space="0" w:color="auto"/>
              <w:left w:val="nil"/>
              <w:bottom w:val="single" w:sz="18" w:space="0" w:color="auto"/>
              <w:right w:val="nil"/>
            </w:tcBorders>
            <w:shd w:val="clear" w:color="auto" w:fill="auto"/>
            <w:noWrap/>
            <w:vAlign w:val="bottom"/>
            <w:hideMark/>
          </w:tcPr>
          <w:p w14:paraId="33F313BB"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980" w:type="dxa"/>
            <w:tcBorders>
              <w:top w:val="single" w:sz="12" w:space="0" w:color="auto"/>
              <w:left w:val="nil"/>
              <w:bottom w:val="single" w:sz="18" w:space="0" w:color="auto"/>
              <w:right w:val="nil"/>
            </w:tcBorders>
            <w:shd w:val="clear" w:color="auto" w:fill="auto"/>
            <w:noWrap/>
            <w:vAlign w:val="bottom"/>
            <w:hideMark/>
          </w:tcPr>
          <w:p w14:paraId="0F48BDEF"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980" w:type="dxa"/>
            <w:tcBorders>
              <w:top w:val="single" w:sz="12" w:space="0" w:color="auto"/>
              <w:left w:val="nil"/>
              <w:bottom w:val="single" w:sz="18" w:space="0" w:color="auto"/>
              <w:right w:val="nil"/>
            </w:tcBorders>
            <w:shd w:val="clear" w:color="auto" w:fill="auto"/>
            <w:noWrap/>
            <w:vAlign w:val="bottom"/>
            <w:hideMark/>
          </w:tcPr>
          <w:p w14:paraId="74AB3ADC"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7F1F6A3E" w14:textId="77777777" w:rsidTr="009A742B">
        <w:trPr>
          <w:trHeight w:val="288"/>
          <w:jc w:val="center"/>
        </w:trPr>
        <w:tc>
          <w:tcPr>
            <w:tcW w:w="1900" w:type="dxa"/>
            <w:tcBorders>
              <w:top w:val="single" w:sz="18" w:space="0" w:color="auto"/>
              <w:left w:val="nil"/>
              <w:bottom w:val="nil"/>
              <w:right w:val="nil"/>
            </w:tcBorders>
            <w:shd w:val="clear" w:color="auto" w:fill="auto"/>
            <w:noWrap/>
            <w:vAlign w:val="bottom"/>
            <w:hideMark/>
          </w:tcPr>
          <w:p w14:paraId="15E8D59E"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HCMS</w:t>
            </w:r>
          </w:p>
        </w:tc>
        <w:tc>
          <w:tcPr>
            <w:tcW w:w="980" w:type="dxa"/>
            <w:tcBorders>
              <w:top w:val="single" w:sz="18" w:space="0" w:color="auto"/>
              <w:left w:val="nil"/>
              <w:bottom w:val="nil"/>
              <w:right w:val="nil"/>
            </w:tcBorders>
            <w:shd w:val="clear" w:color="auto" w:fill="auto"/>
            <w:noWrap/>
            <w:vAlign w:val="bottom"/>
            <w:hideMark/>
          </w:tcPr>
          <w:p w14:paraId="2057DAA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0.613999</w:t>
            </w:r>
          </w:p>
        </w:tc>
        <w:tc>
          <w:tcPr>
            <w:tcW w:w="980" w:type="dxa"/>
            <w:tcBorders>
              <w:top w:val="single" w:sz="18" w:space="0" w:color="auto"/>
              <w:left w:val="nil"/>
              <w:bottom w:val="nil"/>
              <w:right w:val="nil"/>
            </w:tcBorders>
            <w:shd w:val="clear" w:color="auto" w:fill="auto"/>
            <w:noWrap/>
            <w:vAlign w:val="bottom"/>
            <w:hideMark/>
          </w:tcPr>
          <w:p w14:paraId="656CF53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0.02998</w:t>
            </w:r>
          </w:p>
        </w:tc>
        <w:tc>
          <w:tcPr>
            <w:tcW w:w="980" w:type="dxa"/>
            <w:tcBorders>
              <w:top w:val="single" w:sz="18" w:space="0" w:color="auto"/>
              <w:left w:val="nil"/>
              <w:bottom w:val="nil"/>
              <w:right w:val="nil"/>
            </w:tcBorders>
            <w:shd w:val="clear" w:color="auto" w:fill="auto"/>
            <w:noWrap/>
            <w:vAlign w:val="bottom"/>
            <w:hideMark/>
          </w:tcPr>
          <w:p w14:paraId="20090F9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0.344975</w:t>
            </w:r>
          </w:p>
        </w:tc>
        <w:tc>
          <w:tcPr>
            <w:tcW w:w="980" w:type="dxa"/>
            <w:tcBorders>
              <w:top w:val="single" w:sz="18" w:space="0" w:color="auto"/>
              <w:left w:val="nil"/>
              <w:bottom w:val="nil"/>
              <w:right w:val="nil"/>
            </w:tcBorders>
            <w:shd w:val="clear" w:color="auto" w:fill="auto"/>
            <w:noWrap/>
            <w:vAlign w:val="bottom"/>
            <w:hideMark/>
          </w:tcPr>
          <w:p w14:paraId="16A6B818"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0.147492</w:t>
            </w:r>
          </w:p>
        </w:tc>
        <w:tc>
          <w:tcPr>
            <w:tcW w:w="980" w:type="dxa"/>
            <w:tcBorders>
              <w:top w:val="single" w:sz="18" w:space="0" w:color="auto"/>
              <w:left w:val="nil"/>
              <w:bottom w:val="nil"/>
              <w:right w:val="nil"/>
            </w:tcBorders>
            <w:shd w:val="clear" w:color="auto" w:fill="auto"/>
            <w:noWrap/>
            <w:vAlign w:val="bottom"/>
            <w:hideMark/>
          </w:tcPr>
          <w:p w14:paraId="14F12DB7"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0.573797</w:t>
            </w:r>
          </w:p>
        </w:tc>
        <w:tc>
          <w:tcPr>
            <w:tcW w:w="980" w:type="dxa"/>
            <w:tcBorders>
              <w:top w:val="single" w:sz="18" w:space="0" w:color="auto"/>
              <w:left w:val="nil"/>
              <w:bottom w:val="nil"/>
              <w:right w:val="nil"/>
            </w:tcBorders>
            <w:shd w:val="clear" w:color="auto" w:fill="auto"/>
            <w:noWrap/>
            <w:vAlign w:val="bottom"/>
            <w:hideMark/>
          </w:tcPr>
          <w:p w14:paraId="0373736A"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0.390002</w:t>
            </w:r>
          </w:p>
        </w:tc>
      </w:tr>
      <w:tr w:rsidR="000947D5" w:rsidRPr="00BA3DCD" w14:paraId="4A8AC42F"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733BCA53"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CCMS</w:t>
            </w:r>
          </w:p>
        </w:tc>
        <w:tc>
          <w:tcPr>
            <w:tcW w:w="980" w:type="dxa"/>
            <w:tcBorders>
              <w:top w:val="nil"/>
              <w:left w:val="nil"/>
              <w:bottom w:val="nil"/>
              <w:right w:val="nil"/>
            </w:tcBorders>
            <w:shd w:val="clear" w:color="auto" w:fill="auto"/>
            <w:noWrap/>
            <w:vAlign w:val="bottom"/>
            <w:hideMark/>
          </w:tcPr>
          <w:p w14:paraId="57CDD17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-0.35207</w:t>
            </w:r>
          </w:p>
        </w:tc>
        <w:tc>
          <w:tcPr>
            <w:tcW w:w="980" w:type="dxa"/>
            <w:tcBorders>
              <w:top w:val="nil"/>
              <w:left w:val="nil"/>
              <w:bottom w:val="nil"/>
              <w:right w:val="nil"/>
            </w:tcBorders>
            <w:shd w:val="clear" w:color="auto" w:fill="auto"/>
            <w:noWrap/>
            <w:vAlign w:val="bottom"/>
            <w:hideMark/>
          </w:tcPr>
          <w:p w14:paraId="0DE9405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0.435008</w:t>
            </w:r>
          </w:p>
        </w:tc>
        <w:tc>
          <w:tcPr>
            <w:tcW w:w="980" w:type="dxa"/>
            <w:tcBorders>
              <w:top w:val="nil"/>
              <w:left w:val="nil"/>
              <w:bottom w:val="nil"/>
              <w:right w:val="nil"/>
            </w:tcBorders>
            <w:shd w:val="clear" w:color="auto" w:fill="auto"/>
            <w:noWrap/>
            <w:vAlign w:val="bottom"/>
            <w:hideMark/>
          </w:tcPr>
          <w:p w14:paraId="4856CE81"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0.204072</w:t>
            </w:r>
          </w:p>
        </w:tc>
        <w:tc>
          <w:tcPr>
            <w:tcW w:w="980" w:type="dxa"/>
            <w:tcBorders>
              <w:top w:val="nil"/>
              <w:left w:val="nil"/>
              <w:bottom w:val="nil"/>
              <w:right w:val="nil"/>
            </w:tcBorders>
            <w:shd w:val="clear" w:color="auto" w:fill="auto"/>
            <w:noWrap/>
            <w:vAlign w:val="bottom"/>
            <w:hideMark/>
          </w:tcPr>
          <w:p w14:paraId="453D16D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-0.57534</w:t>
            </w:r>
          </w:p>
        </w:tc>
        <w:tc>
          <w:tcPr>
            <w:tcW w:w="980" w:type="dxa"/>
            <w:tcBorders>
              <w:top w:val="nil"/>
              <w:left w:val="nil"/>
              <w:bottom w:val="nil"/>
              <w:right w:val="nil"/>
            </w:tcBorders>
            <w:shd w:val="clear" w:color="auto" w:fill="auto"/>
            <w:noWrap/>
            <w:vAlign w:val="bottom"/>
            <w:hideMark/>
          </w:tcPr>
          <w:p w14:paraId="53A1DFC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0.520509</w:t>
            </w:r>
          </w:p>
        </w:tc>
        <w:tc>
          <w:tcPr>
            <w:tcW w:w="980" w:type="dxa"/>
            <w:tcBorders>
              <w:top w:val="nil"/>
              <w:left w:val="nil"/>
              <w:bottom w:val="nil"/>
              <w:right w:val="nil"/>
            </w:tcBorders>
            <w:shd w:val="clear" w:color="auto" w:fill="auto"/>
            <w:noWrap/>
            <w:vAlign w:val="bottom"/>
            <w:hideMark/>
          </w:tcPr>
          <w:p w14:paraId="04123BBF"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-0.20789</w:t>
            </w:r>
          </w:p>
        </w:tc>
      </w:tr>
      <w:tr w:rsidR="000947D5" w:rsidRPr="00BA3DCD" w14:paraId="6D3F45FB"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489528F3"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HCHPL</w:t>
            </w:r>
          </w:p>
        </w:tc>
        <w:tc>
          <w:tcPr>
            <w:tcW w:w="980" w:type="dxa"/>
            <w:tcBorders>
              <w:top w:val="nil"/>
              <w:left w:val="nil"/>
              <w:bottom w:val="nil"/>
              <w:right w:val="nil"/>
            </w:tcBorders>
            <w:shd w:val="clear" w:color="auto" w:fill="auto"/>
            <w:noWrap/>
            <w:vAlign w:val="bottom"/>
            <w:hideMark/>
          </w:tcPr>
          <w:p w14:paraId="1D50BF02"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0.284794</w:t>
            </w:r>
          </w:p>
        </w:tc>
        <w:tc>
          <w:tcPr>
            <w:tcW w:w="980" w:type="dxa"/>
            <w:tcBorders>
              <w:top w:val="nil"/>
              <w:left w:val="nil"/>
              <w:bottom w:val="nil"/>
              <w:right w:val="nil"/>
            </w:tcBorders>
            <w:shd w:val="clear" w:color="auto" w:fill="auto"/>
            <w:noWrap/>
            <w:vAlign w:val="bottom"/>
            <w:hideMark/>
          </w:tcPr>
          <w:p w14:paraId="3DBC633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-0.36797</w:t>
            </w:r>
          </w:p>
        </w:tc>
        <w:tc>
          <w:tcPr>
            <w:tcW w:w="980" w:type="dxa"/>
            <w:tcBorders>
              <w:top w:val="nil"/>
              <w:left w:val="nil"/>
              <w:bottom w:val="nil"/>
              <w:right w:val="nil"/>
            </w:tcBorders>
            <w:shd w:val="clear" w:color="auto" w:fill="auto"/>
            <w:noWrap/>
            <w:vAlign w:val="bottom"/>
            <w:hideMark/>
          </w:tcPr>
          <w:p w14:paraId="7F36938F"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-0.33836</w:t>
            </w:r>
          </w:p>
        </w:tc>
        <w:tc>
          <w:tcPr>
            <w:tcW w:w="980" w:type="dxa"/>
            <w:tcBorders>
              <w:top w:val="nil"/>
              <w:left w:val="nil"/>
              <w:bottom w:val="nil"/>
              <w:right w:val="nil"/>
            </w:tcBorders>
            <w:shd w:val="clear" w:color="auto" w:fill="auto"/>
            <w:noWrap/>
            <w:vAlign w:val="bottom"/>
            <w:hideMark/>
          </w:tcPr>
          <w:p w14:paraId="6BC7D4B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-0.75803</w:t>
            </w:r>
          </w:p>
        </w:tc>
        <w:tc>
          <w:tcPr>
            <w:tcW w:w="980" w:type="dxa"/>
            <w:tcBorders>
              <w:top w:val="nil"/>
              <w:left w:val="nil"/>
              <w:bottom w:val="nil"/>
              <w:right w:val="nil"/>
            </w:tcBorders>
            <w:shd w:val="clear" w:color="auto" w:fill="auto"/>
            <w:noWrap/>
            <w:vAlign w:val="bottom"/>
            <w:hideMark/>
          </w:tcPr>
          <w:p w14:paraId="6C37CBB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-0.08744</w:t>
            </w:r>
          </w:p>
        </w:tc>
        <w:tc>
          <w:tcPr>
            <w:tcW w:w="980" w:type="dxa"/>
            <w:tcBorders>
              <w:top w:val="nil"/>
              <w:left w:val="nil"/>
              <w:bottom w:val="nil"/>
              <w:right w:val="nil"/>
            </w:tcBorders>
            <w:shd w:val="clear" w:color="auto" w:fill="auto"/>
            <w:noWrap/>
            <w:vAlign w:val="bottom"/>
            <w:hideMark/>
          </w:tcPr>
          <w:p w14:paraId="338E1819"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0.294536</w:t>
            </w:r>
          </w:p>
        </w:tc>
      </w:tr>
      <w:tr w:rsidR="000947D5" w:rsidRPr="00BA3DCD" w14:paraId="6D766919"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2F6C924A"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CCHPL</w:t>
            </w:r>
          </w:p>
        </w:tc>
        <w:tc>
          <w:tcPr>
            <w:tcW w:w="980" w:type="dxa"/>
            <w:tcBorders>
              <w:top w:val="nil"/>
              <w:left w:val="nil"/>
              <w:bottom w:val="nil"/>
              <w:right w:val="nil"/>
            </w:tcBorders>
            <w:shd w:val="clear" w:color="auto" w:fill="auto"/>
            <w:noWrap/>
            <w:vAlign w:val="bottom"/>
            <w:hideMark/>
          </w:tcPr>
          <w:p w14:paraId="7334EE22"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0.117118</w:t>
            </w:r>
          </w:p>
        </w:tc>
        <w:tc>
          <w:tcPr>
            <w:tcW w:w="980" w:type="dxa"/>
            <w:tcBorders>
              <w:top w:val="nil"/>
              <w:left w:val="nil"/>
              <w:bottom w:val="nil"/>
              <w:right w:val="nil"/>
            </w:tcBorders>
            <w:shd w:val="clear" w:color="auto" w:fill="auto"/>
            <w:noWrap/>
            <w:vAlign w:val="bottom"/>
            <w:hideMark/>
          </w:tcPr>
          <w:p w14:paraId="50A0729B"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-0.57752</w:t>
            </w:r>
          </w:p>
        </w:tc>
        <w:tc>
          <w:tcPr>
            <w:tcW w:w="980" w:type="dxa"/>
            <w:tcBorders>
              <w:top w:val="nil"/>
              <w:left w:val="nil"/>
              <w:bottom w:val="nil"/>
              <w:right w:val="nil"/>
            </w:tcBorders>
            <w:shd w:val="clear" w:color="auto" w:fill="auto"/>
            <w:noWrap/>
            <w:vAlign w:val="bottom"/>
            <w:hideMark/>
          </w:tcPr>
          <w:p w14:paraId="36597FA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0.579996</w:t>
            </w:r>
          </w:p>
        </w:tc>
        <w:tc>
          <w:tcPr>
            <w:tcW w:w="980" w:type="dxa"/>
            <w:tcBorders>
              <w:top w:val="nil"/>
              <w:left w:val="nil"/>
              <w:bottom w:val="nil"/>
              <w:right w:val="nil"/>
            </w:tcBorders>
            <w:shd w:val="clear" w:color="auto" w:fill="auto"/>
            <w:noWrap/>
            <w:vAlign w:val="bottom"/>
            <w:hideMark/>
          </w:tcPr>
          <w:p w14:paraId="2282C6E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-0.14114</w:t>
            </w:r>
          </w:p>
        </w:tc>
        <w:tc>
          <w:tcPr>
            <w:tcW w:w="980" w:type="dxa"/>
            <w:tcBorders>
              <w:top w:val="nil"/>
              <w:left w:val="nil"/>
              <w:bottom w:val="nil"/>
              <w:right w:val="nil"/>
            </w:tcBorders>
            <w:shd w:val="clear" w:color="auto" w:fill="auto"/>
            <w:noWrap/>
            <w:vAlign w:val="bottom"/>
            <w:hideMark/>
          </w:tcPr>
          <w:p w14:paraId="0E14EC87"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-0.03843</w:t>
            </w:r>
          </w:p>
        </w:tc>
        <w:tc>
          <w:tcPr>
            <w:tcW w:w="980" w:type="dxa"/>
            <w:tcBorders>
              <w:top w:val="nil"/>
              <w:left w:val="nil"/>
              <w:bottom w:val="nil"/>
              <w:right w:val="nil"/>
            </w:tcBorders>
            <w:shd w:val="clear" w:color="auto" w:fill="auto"/>
            <w:noWrap/>
            <w:vAlign w:val="bottom"/>
            <w:hideMark/>
          </w:tcPr>
          <w:p w14:paraId="53C2A66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-0.5431</w:t>
            </w:r>
          </w:p>
        </w:tc>
      </w:tr>
      <w:tr w:rsidR="000947D5" w:rsidRPr="00BA3DCD" w14:paraId="0ED10518"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72AAE04F"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HPS</w:t>
            </w:r>
          </w:p>
        </w:tc>
        <w:tc>
          <w:tcPr>
            <w:tcW w:w="980" w:type="dxa"/>
            <w:tcBorders>
              <w:top w:val="nil"/>
              <w:left w:val="nil"/>
              <w:bottom w:val="nil"/>
              <w:right w:val="nil"/>
            </w:tcBorders>
            <w:shd w:val="clear" w:color="auto" w:fill="auto"/>
            <w:noWrap/>
            <w:vAlign w:val="bottom"/>
            <w:hideMark/>
          </w:tcPr>
          <w:p w14:paraId="206C3D3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0.577968</w:t>
            </w:r>
          </w:p>
        </w:tc>
        <w:tc>
          <w:tcPr>
            <w:tcW w:w="980" w:type="dxa"/>
            <w:tcBorders>
              <w:top w:val="nil"/>
              <w:left w:val="nil"/>
              <w:bottom w:val="nil"/>
              <w:right w:val="nil"/>
            </w:tcBorders>
            <w:shd w:val="clear" w:color="auto" w:fill="auto"/>
            <w:noWrap/>
            <w:vAlign w:val="bottom"/>
            <w:hideMark/>
          </w:tcPr>
          <w:p w14:paraId="737482C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0.302596</w:t>
            </w:r>
          </w:p>
        </w:tc>
        <w:tc>
          <w:tcPr>
            <w:tcW w:w="980" w:type="dxa"/>
            <w:tcBorders>
              <w:top w:val="nil"/>
              <w:left w:val="nil"/>
              <w:bottom w:val="nil"/>
              <w:right w:val="nil"/>
            </w:tcBorders>
            <w:shd w:val="clear" w:color="auto" w:fill="auto"/>
            <w:noWrap/>
            <w:vAlign w:val="bottom"/>
            <w:hideMark/>
          </w:tcPr>
          <w:p w14:paraId="57CAD1EE"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-0.40867</w:t>
            </w:r>
          </w:p>
        </w:tc>
        <w:tc>
          <w:tcPr>
            <w:tcW w:w="980" w:type="dxa"/>
            <w:tcBorders>
              <w:top w:val="nil"/>
              <w:left w:val="nil"/>
              <w:bottom w:val="nil"/>
              <w:right w:val="nil"/>
            </w:tcBorders>
            <w:shd w:val="clear" w:color="auto" w:fill="auto"/>
            <w:noWrap/>
            <w:vAlign w:val="bottom"/>
            <w:hideMark/>
          </w:tcPr>
          <w:p w14:paraId="1AE4813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0.000171</w:t>
            </w:r>
          </w:p>
        </w:tc>
        <w:tc>
          <w:tcPr>
            <w:tcW w:w="980" w:type="dxa"/>
            <w:tcBorders>
              <w:top w:val="nil"/>
              <w:left w:val="nil"/>
              <w:bottom w:val="nil"/>
              <w:right w:val="nil"/>
            </w:tcBorders>
            <w:shd w:val="clear" w:color="auto" w:fill="auto"/>
            <w:noWrap/>
            <w:vAlign w:val="bottom"/>
            <w:hideMark/>
          </w:tcPr>
          <w:p w14:paraId="4B3CCD3A"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0.044159</w:t>
            </w:r>
          </w:p>
        </w:tc>
        <w:tc>
          <w:tcPr>
            <w:tcW w:w="980" w:type="dxa"/>
            <w:tcBorders>
              <w:top w:val="nil"/>
              <w:left w:val="nil"/>
              <w:bottom w:val="nil"/>
              <w:right w:val="nil"/>
            </w:tcBorders>
            <w:shd w:val="clear" w:color="auto" w:fill="auto"/>
            <w:noWrap/>
            <w:vAlign w:val="bottom"/>
            <w:hideMark/>
          </w:tcPr>
          <w:p w14:paraId="769A0C2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-0.63673</w:t>
            </w:r>
          </w:p>
        </w:tc>
      </w:tr>
      <w:tr w:rsidR="000947D5" w:rsidRPr="00BA3DCD" w14:paraId="6CDF317B" w14:textId="77777777" w:rsidTr="009A742B">
        <w:trPr>
          <w:trHeight w:val="300"/>
          <w:jc w:val="center"/>
        </w:trPr>
        <w:tc>
          <w:tcPr>
            <w:tcW w:w="1900" w:type="dxa"/>
            <w:tcBorders>
              <w:top w:val="nil"/>
              <w:left w:val="nil"/>
              <w:bottom w:val="single" w:sz="18" w:space="0" w:color="auto"/>
              <w:right w:val="nil"/>
            </w:tcBorders>
            <w:shd w:val="clear" w:color="auto" w:fill="auto"/>
            <w:noWrap/>
            <w:vAlign w:val="bottom"/>
            <w:hideMark/>
          </w:tcPr>
          <w:p w14:paraId="03BD23CB"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CPS</w:t>
            </w:r>
          </w:p>
        </w:tc>
        <w:tc>
          <w:tcPr>
            <w:tcW w:w="980" w:type="dxa"/>
            <w:tcBorders>
              <w:top w:val="nil"/>
              <w:left w:val="nil"/>
              <w:bottom w:val="single" w:sz="18" w:space="0" w:color="auto"/>
              <w:right w:val="nil"/>
            </w:tcBorders>
            <w:shd w:val="clear" w:color="auto" w:fill="auto"/>
            <w:noWrap/>
            <w:vAlign w:val="bottom"/>
            <w:hideMark/>
          </w:tcPr>
          <w:p w14:paraId="0A12CD75"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0.264909</w:t>
            </w:r>
          </w:p>
        </w:tc>
        <w:tc>
          <w:tcPr>
            <w:tcW w:w="980" w:type="dxa"/>
            <w:tcBorders>
              <w:top w:val="nil"/>
              <w:left w:val="nil"/>
              <w:bottom w:val="single" w:sz="18" w:space="0" w:color="auto"/>
              <w:right w:val="nil"/>
            </w:tcBorders>
            <w:shd w:val="clear" w:color="auto" w:fill="auto"/>
            <w:noWrap/>
            <w:vAlign w:val="bottom"/>
            <w:hideMark/>
          </w:tcPr>
          <w:p w14:paraId="0E60C98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0.499375</w:t>
            </w:r>
          </w:p>
        </w:tc>
        <w:tc>
          <w:tcPr>
            <w:tcW w:w="980" w:type="dxa"/>
            <w:tcBorders>
              <w:top w:val="nil"/>
              <w:left w:val="nil"/>
              <w:bottom w:val="single" w:sz="18" w:space="0" w:color="auto"/>
              <w:right w:val="nil"/>
            </w:tcBorders>
            <w:shd w:val="clear" w:color="auto" w:fill="auto"/>
            <w:noWrap/>
            <w:vAlign w:val="bottom"/>
            <w:hideMark/>
          </w:tcPr>
          <w:p w14:paraId="321F6F6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0.470594</w:t>
            </w:r>
          </w:p>
        </w:tc>
        <w:tc>
          <w:tcPr>
            <w:tcW w:w="980" w:type="dxa"/>
            <w:tcBorders>
              <w:top w:val="nil"/>
              <w:left w:val="nil"/>
              <w:bottom w:val="single" w:sz="18" w:space="0" w:color="auto"/>
              <w:right w:val="nil"/>
            </w:tcBorders>
            <w:shd w:val="clear" w:color="auto" w:fill="auto"/>
            <w:noWrap/>
            <w:vAlign w:val="bottom"/>
            <w:hideMark/>
          </w:tcPr>
          <w:p w14:paraId="7B024AF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-0.22955</w:t>
            </w:r>
          </w:p>
        </w:tc>
        <w:tc>
          <w:tcPr>
            <w:tcW w:w="980" w:type="dxa"/>
            <w:tcBorders>
              <w:top w:val="nil"/>
              <w:left w:val="nil"/>
              <w:bottom w:val="single" w:sz="18" w:space="0" w:color="auto"/>
              <w:right w:val="nil"/>
            </w:tcBorders>
            <w:shd w:val="clear" w:color="auto" w:fill="auto"/>
            <w:noWrap/>
            <w:vAlign w:val="bottom"/>
            <w:hideMark/>
          </w:tcPr>
          <w:p w14:paraId="2203B41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-0.6235</w:t>
            </w:r>
          </w:p>
        </w:tc>
        <w:tc>
          <w:tcPr>
            <w:tcW w:w="980" w:type="dxa"/>
            <w:tcBorders>
              <w:top w:val="nil"/>
              <w:left w:val="nil"/>
              <w:bottom w:val="single" w:sz="18" w:space="0" w:color="auto"/>
              <w:right w:val="nil"/>
            </w:tcBorders>
            <w:shd w:val="clear" w:color="auto" w:fill="auto"/>
            <w:noWrap/>
            <w:vAlign w:val="bottom"/>
            <w:hideMark/>
          </w:tcPr>
          <w:p w14:paraId="031F8FE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0.13244</w:t>
            </w:r>
          </w:p>
        </w:tc>
      </w:tr>
    </w:tbl>
    <w:p w14:paraId="497A22DD" w14:textId="77777777" w:rsidR="000947D5" w:rsidRPr="00BA3DCD" w:rsidRDefault="000947D5" w:rsidP="000947D5">
      <w:pPr>
        <w:rPr>
          <w:rFonts w:ascii="Times New Roman" w:hAnsi="Times New Roman" w:cs="Times New Roman"/>
          <w:sz w:val="24"/>
          <w:szCs w:val="24"/>
        </w:rPr>
      </w:pPr>
    </w:p>
    <w:p w14:paraId="6D984755" w14:textId="5E1885DF" w:rsidR="00045B91" w:rsidRDefault="00045B91">
      <w:pPr>
        <w:rPr>
          <w:rFonts w:ascii="Times New Roman" w:hAnsi="Times New Roman" w:cs="Times New Roman"/>
          <w:sz w:val="24"/>
          <w:szCs w:val="24"/>
        </w:rPr>
      </w:pPr>
      <w:r>
        <w:rPr>
          <w:rFonts w:ascii="Times New Roman" w:hAnsi="Times New Roman" w:cs="Times New Roman"/>
          <w:sz w:val="24"/>
          <w:szCs w:val="24"/>
        </w:rPr>
        <w:br w:type="page"/>
      </w:r>
    </w:p>
    <w:p w14:paraId="6DD4A309" w14:textId="77777777" w:rsidR="000947D5" w:rsidRPr="00BA3DCD" w:rsidRDefault="000947D5" w:rsidP="000947D5">
      <w:pPr>
        <w:rPr>
          <w:rFonts w:ascii="Times New Roman" w:hAnsi="Times New Roman" w:cs="Times New Roman"/>
          <w:sz w:val="24"/>
          <w:szCs w:val="24"/>
        </w:rPr>
      </w:pPr>
    </w:p>
    <w:p w14:paraId="05F579EC" w14:textId="77777777" w:rsidR="000947D5" w:rsidRPr="00BA3DCD" w:rsidRDefault="000947D5" w:rsidP="00653571">
      <w:pPr>
        <w:jc w:val="center"/>
        <w:rPr>
          <w:rFonts w:ascii="Times New Roman" w:hAnsi="Times New Roman" w:cs="Times New Roman"/>
          <w:sz w:val="24"/>
          <w:szCs w:val="24"/>
        </w:rPr>
      </w:pPr>
      <w:r w:rsidRPr="00BA3DCD">
        <w:rPr>
          <w:noProof/>
          <w:sz w:val="24"/>
          <w:szCs w:val="24"/>
        </w:rPr>
        <w:drawing>
          <wp:inline distT="0" distB="0" distL="0" distR="0" wp14:anchorId="137D7CD2" wp14:editId="502A494C">
            <wp:extent cx="5943600" cy="4245610"/>
            <wp:effectExtent l="0" t="0" r="0" b="2540"/>
            <wp:docPr id="6" name="Picture 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rad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355317E5" w14:textId="3C800FCE"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5915D4" w:rsidRPr="00BA3DCD">
        <w:rPr>
          <w:rFonts w:ascii="Times New Roman" w:hAnsi="Times New Roman" w:cs="Times New Roman"/>
          <w:sz w:val="24"/>
          <w:szCs w:val="24"/>
        </w:rPr>
        <w:t>3</w:t>
      </w:r>
      <w:r w:rsidRPr="00BA3DCD">
        <w:rPr>
          <w:rFonts w:ascii="Times New Roman" w:hAnsi="Times New Roman" w:cs="Times New Roman"/>
          <w:sz w:val="24"/>
          <w:szCs w:val="24"/>
        </w:rPr>
        <w:t xml:space="preserve">. Plot of the results of principal component analysis of the gametophytic variables. PC1 describes 48% of the variation and PC2 explains 27%. </w:t>
      </w:r>
      <w:r w:rsidR="00A221ED" w:rsidRPr="00BA3DCD">
        <w:rPr>
          <w:rFonts w:ascii="Times New Roman" w:hAnsi="Times New Roman" w:cs="Times New Roman"/>
          <w:sz w:val="24"/>
          <w:szCs w:val="24"/>
        </w:rPr>
        <w:t>A t</w:t>
      </w:r>
      <w:r w:rsidRPr="00BA3DCD">
        <w:rPr>
          <w:rFonts w:ascii="Times New Roman" w:hAnsi="Times New Roman" w:cs="Times New Roman"/>
          <w:sz w:val="24"/>
          <w:szCs w:val="24"/>
        </w:rPr>
        <w:t xml:space="preserve">able </w:t>
      </w:r>
      <w:r w:rsidR="00A221ED" w:rsidRPr="00BA3DCD">
        <w:rPr>
          <w:rFonts w:ascii="Times New Roman" w:hAnsi="Times New Roman" w:cs="Times New Roman"/>
          <w:sz w:val="24"/>
          <w:szCs w:val="24"/>
        </w:rPr>
        <w:t xml:space="preserve">of </w:t>
      </w:r>
      <w:commentRangeStart w:id="204"/>
      <w:r w:rsidR="008B1E31" w:rsidRPr="00BA3DCD">
        <w:rPr>
          <w:rFonts w:ascii="Times New Roman" w:hAnsi="Times New Roman" w:cs="Times New Roman"/>
          <w:sz w:val="24"/>
          <w:szCs w:val="24"/>
        </w:rPr>
        <w:t xml:space="preserve">importance </w:t>
      </w:r>
      <w:commentRangeEnd w:id="204"/>
      <w:r w:rsidR="00045B91">
        <w:rPr>
          <w:rStyle w:val="CommentReference"/>
        </w:rPr>
        <w:commentReference w:id="204"/>
      </w:r>
      <w:r w:rsidR="008B1E31" w:rsidRPr="00BA3DCD">
        <w:rPr>
          <w:rFonts w:ascii="Times New Roman" w:hAnsi="Times New Roman" w:cs="Times New Roman"/>
          <w:sz w:val="24"/>
          <w:szCs w:val="24"/>
        </w:rPr>
        <w:t>of</w:t>
      </w:r>
      <w:r w:rsidR="00A221ED" w:rsidRPr="00BA3DCD">
        <w:rPr>
          <w:rFonts w:ascii="Times New Roman" w:hAnsi="Times New Roman" w:cs="Times New Roman"/>
          <w:sz w:val="24"/>
          <w:szCs w:val="24"/>
        </w:rPr>
        <w:t xml:space="preserve"> principle components 1 through 6 is </w:t>
      </w:r>
      <w:r w:rsidRPr="00BA3DCD">
        <w:rPr>
          <w:rFonts w:ascii="Times New Roman" w:hAnsi="Times New Roman" w:cs="Times New Roman"/>
          <w:sz w:val="24"/>
          <w:szCs w:val="24"/>
        </w:rPr>
        <w:t>in the Appendix.</w:t>
      </w:r>
    </w:p>
    <w:p w14:paraId="4FC878C4" w14:textId="77777777" w:rsidR="000947D5" w:rsidRPr="00BA3DCD" w:rsidRDefault="000947D5" w:rsidP="000947D5">
      <w:pPr>
        <w:rPr>
          <w:rFonts w:ascii="Times New Roman" w:hAnsi="Times New Roman" w:cs="Times New Roman"/>
          <w:sz w:val="24"/>
          <w:szCs w:val="24"/>
        </w:rPr>
      </w:pPr>
    </w:p>
    <w:p w14:paraId="58CDE978" w14:textId="77777777" w:rsidR="000947D5" w:rsidRPr="00BA3DCD" w:rsidRDefault="000947D5" w:rsidP="000947D5">
      <w:pPr>
        <w:rPr>
          <w:rFonts w:ascii="Times New Roman" w:hAnsi="Times New Roman" w:cs="Times New Roman"/>
          <w:sz w:val="24"/>
          <w:szCs w:val="24"/>
        </w:rPr>
      </w:pPr>
    </w:p>
    <w:p w14:paraId="6E827A81" w14:textId="542C3A8D" w:rsidR="00045B91" w:rsidRDefault="00045B91">
      <w:pPr>
        <w:rPr>
          <w:ins w:id="205" w:author="Steven Travers" w:date="2022-05-21T21:49:00Z"/>
          <w:rFonts w:ascii="Times New Roman" w:hAnsi="Times New Roman" w:cs="Times New Roman"/>
          <w:sz w:val="24"/>
          <w:szCs w:val="24"/>
        </w:rPr>
      </w:pPr>
      <w:ins w:id="206" w:author="Steven Travers" w:date="2022-05-21T21:49:00Z">
        <w:r>
          <w:rPr>
            <w:rFonts w:ascii="Times New Roman" w:hAnsi="Times New Roman" w:cs="Times New Roman"/>
            <w:sz w:val="24"/>
            <w:szCs w:val="24"/>
          </w:rPr>
          <w:br w:type="page"/>
        </w:r>
      </w:ins>
    </w:p>
    <w:p w14:paraId="3FCF11DC" w14:textId="77777777" w:rsidR="000947D5" w:rsidRPr="00BA3DCD" w:rsidRDefault="000947D5" w:rsidP="000947D5">
      <w:pPr>
        <w:rPr>
          <w:rFonts w:ascii="Times New Roman" w:hAnsi="Times New Roman" w:cs="Times New Roman"/>
          <w:sz w:val="24"/>
          <w:szCs w:val="24"/>
        </w:rPr>
      </w:pPr>
    </w:p>
    <w:p w14:paraId="1EA2A5DE" w14:textId="66342B52"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Table 3. Results from principal component analysis </w:t>
      </w:r>
      <w:r w:rsidR="00045B91">
        <w:rPr>
          <w:rFonts w:ascii="Times New Roman" w:hAnsi="Times New Roman" w:cs="Times New Roman"/>
          <w:sz w:val="24"/>
          <w:szCs w:val="24"/>
        </w:rPr>
        <w:t>on only</w:t>
      </w:r>
      <w:r w:rsidR="00045B91" w:rsidRPr="00BA3DCD">
        <w:rPr>
          <w:rFonts w:ascii="Times New Roman" w:hAnsi="Times New Roman" w:cs="Times New Roman"/>
          <w:sz w:val="24"/>
          <w:szCs w:val="24"/>
        </w:rPr>
        <w:t xml:space="preserve"> </w:t>
      </w:r>
      <w:r w:rsidRPr="00BA3DCD">
        <w:rPr>
          <w:rFonts w:ascii="Times New Roman" w:hAnsi="Times New Roman" w:cs="Times New Roman"/>
          <w:sz w:val="24"/>
          <w:szCs w:val="24"/>
        </w:rPr>
        <w:t>gametophytic variables. Loadings for each of the variables on the principal components</w:t>
      </w:r>
    </w:p>
    <w:tbl>
      <w:tblPr>
        <w:tblW w:w="8218"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58767E46" w14:textId="77777777" w:rsidTr="009A742B">
        <w:trPr>
          <w:trHeight w:val="312"/>
          <w:jc w:val="center"/>
        </w:trPr>
        <w:tc>
          <w:tcPr>
            <w:tcW w:w="1900" w:type="dxa"/>
            <w:tcBorders>
              <w:top w:val="single" w:sz="18" w:space="0" w:color="auto"/>
              <w:left w:val="nil"/>
              <w:bottom w:val="single" w:sz="18" w:space="0" w:color="auto"/>
              <w:right w:val="nil"/>
            </w:tcBorders>
            <w:shd w:val="clear" w:color="auto" w:fill="auto"/>
            <w:noWrap/>
            <w:vAlign w:val="bottom"/>
            <w:hideMark/>
          </w:tcPr>
          <w:p w14:paraId="60C20AFD"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1053" w:type="dxa"/>
            <w:tcBorders>
              <w:top w:val="single" w:sz="18" w:space="0" w:color="auto"/>
              <w:left w:val="nil"/>
              <w:bottom w:val="single" w:sz="18" w:space="0" w:color="auto"/>
              <w:right w:val="nil"/>
            </w:tcBorders>
            <w:shd w:val="clear" w:color="auto" w:fill="auto"/>
            <w:noWrap/>
            <w:vAlign w:val="bottom"/>
            <w:hideMark/>
          </w:tcPr>
          <w:p w14:paraId="0F2C87D8"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1053" w:type="dxa"/>
            <w:tcBorders>
              <w:top w:val="single" w:sz="18" w:space="0" w:color="auto"/>
              <w:left w:val="nil"/>
              <w:bottom w:val="single" w:sz="18" w:space="0" w:color="auto"/>
              <w:right w:val="nil"/>
            </w:tcBorders>
            <w:shd w:val="clear" w:color="auto" w:fill="auto"/>
            <w:noWrap/>
            <w:vAlign w:val="bottom"/>
            <w:hideMark/>
          </w:tcPr>
          <w:p w14:paraId="3A642D94"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1053" w:type="dxa"/>
            <w:tcBorders>
              <w:top w:val="single" w:sz="18" w:space="0" w:color="auto"/>
              <w:left w:val="nil"/>
              <w:bottom w:val="single" w:sz="18" w:space="0" w:color="auto"/>
              <w:right w:val="nil"/>
            </w:tcBorders>
            <w:shd w:val="clear" w:color="auto" w:fill="auto"/>
            <w:noWrap/>
            <w:vAlign w:val="bottom"/>
            <w:hideMark/>
          </w:tcPr>
          <w:p w14:paraId="303564E0"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1053" w:type="dxa"/>
            <w:tcBorders>
              <w:top w:val="single" w:sz="18" w:space="0" w:color="auto"/>
              <w:left w:val="nil"/>
              <w:bottom w:val="single" w:sz="18" w:space="0" w:color="auto"/>
              <w:right w:val="nil"/>
            </w:tcBorders>
            <w:shd w:val="clear" w:color="auto" w:fill="auto"/>
            <w:noWrap/>
            <w:vAlign w:val="bottom"/>
            <w:hideMark/>
          </w:tcPr>
          <w:p w14:paraId="0B6BC49D"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1053" w:type="dxa"/>
            <w:tcBorders>
              <w:top w:val="single" w:sz="18" w:space="0" w:color="auto"/>
              <w:left w:val="nil"/>
              <w:bottom w:val="single" w:sz="18" w:space="0" w:color="auto"/>
              <w:right w:val="nil"/>
            </w:tcBorders>
            <w:shd w:val="clear" w:color="auto" w:fill="auto"/>
            <w:noWrap/>
            <w:vAlign w:val="bottom"/>
            <w:hideMark/>
          </w:tcPr>
          <w:p w14:paraId="40626957"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1053" w:type="dxa"/>
            <w:tcBorders>
              <w:top w:val="single" w:sz="18" w:space="0" w:color="auto"/>
              <w:left w:val="nil"/>
              <w:bottom w:val="single" w:sz="18" w:space="0" w:color="auto"/>
              <w:right w:val="nil"/>
            </w:tcBorders>
            <w:shd w:val="clear" w:color="auto" w:fill="auto"/>
            <w:noWrap/>
            <w:vAlign w:val="bottom"/>
            <w:hideMark/>
          </w:tcPr>
          <w:p w14:paraId="1A701230"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65D9FA24" w14:textId="77777777" w:rsidTr="009A742B">
        <w:trPr>
          <w:trHeight w:val="288"/>
          <w:jc w:val="center"/>
        </w:trPr>
        <w:tc>
          <w:tcPr>
            <w:tcW w:w="1900" w:type="dxa"/>
            <w:tcBorders>
              <w:top w:val="single" w:sz="18" w:space="0" w:color="auto"/>
              <w:left w:val="nil"/>
              <w:bottom w:val="nil"/>
              <w:right w:val="nil"/>
            </w:tcBorders>
            <w:shd w:val="clear" w:color="auto" w:fill="auto"/>
            <w:noWrap/>
            <w:vAlign w:val="bottom"/>
            <w:hideMark/>
          </w:tcPr>
          <w:p w14:paraId="54D71E2B"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Germ.Tmin</w:t>
            </w:r>
            <w:proofErr w:type="spellEnd"/>
          </w:p>
        </w:tc>
        <w:tc>
          <w:tcPr>
            <w:tcW w:w="1053" w:type="dxa"/>
            <w:tcBorders>
              <w:top w:val="single" w:sz="18" w:space="0" w:color="auto"/>
              <w:left w:val="nil"/>
              <w:bottom w:val="nil"/>
              <w:right w:val="nil"/>
            </w:tcBorders>
            <w:shd w:val="clear" w:color="auto" w:fill="auto"/>
            <w:noWrap/>
            <w:vAlign w:val="bottom"/>
            <w:hideMark/>
          </w:tcPr>
          <w:p w14:paraId="5BAD302F"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-0.01334</w:t>
            </w:r>
          </w:p>
        </w:tc>
        <w:tc>
          <w:tcPr>
            <w:tcW w:w="1053" w:type="dxa"/>
            <w:tcBorders>
              <w:top w:val="single" w:sz="18" w:space="0" w:color="auto"/>
              <w:left w:val="nil"/>
              <w:bottom w:val="nil"/>
              <w:right w:val="nil"/>
            </w:tcBorders>
            <w:shd w:val="clear" w:color="auto" w:fill="auto"/>
            <w:noWrap/>
            <w:vAlign w:val="bottom"/>
            <w:hideMark/>
          </w:tcPr>
          <w:p w14:paraId="1E1E6FB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0.405643</w:t>
            </w:r>
          </w:p>
        </w:tc>
        <w:tc>
          <w:tcPr>
            <w:tcW w:w="1053" w:type="dxa"/>
            <w:tcBorders>
              <w:top w:val="single" w:sz="18" w:space="0" w:color="auto"/>
              <w:left w:val="nil"/>
              <w:bottom w:val="nil"/>
              <w:right w:val="nil"/>
            </w:tcBorders>
            <w:shd w:val="clear" w:color="auto" w:fill="auto"/>
            <w:noWrap/>
            <w:vAlign w:val="bottom"/>
            <w:hideMark/>
          </w:tcPr>
          <w:p w14:paraId="10B17862"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0.812217</w:t>
            </w:r>
          </w:p>
        </w:tc>
        <w:tc>
          <w:tcPr>
            <w:tcW w:w="1053" w:type="dxa"/>
            <w:tcBorders>
              <w:top w:val="single" w:sz="18" w:space="0" w:color="auto"/>
              <w:left w:val="nil"/>
              <w:bottom w:val="nil"/>
              <w:right w:val="nil"/>
            </w:tcBorders>
            <w:shd w:val="clear" w:color="auto" w:fill="auto"/>
            <w:noWrap/>
            <w:vAlign w:val="bottom"/>
            <w:hideMark/>
          </w:tcPr>
          <w:p w14:paraId="03640F7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0.376238</w:t>
            </w:r>
          </w:p>
        </w:tc>
        <w:tc>
          <w:tcPr>
            <w:tcW w:w="1053" w:type="dxa"/>
            <w:tcBorders>
              <w:top w:val="single" w:sz="18" w:space="0" w:color="auto"/>
              <w:left w:val="nil"/>
              <w:bottom w:val="nil"/>
              <w:right w:val="nil"/>
            </w:tcBorders>
            <w:shd w:val="clear" w:color="auto" w:fill="auto"/>
            <w:noWrap/>
            <w:vAlign w:val="bottom"/>
            <w:hideMark/>
          </w:tcPr>
          <w:p w14:paraId="30B1DCC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-0.00058</w:t>
            </w:r>
          </w:p>
        </w:tc>
        <w:tc>
          <w:tcPr>
            <w:tcW w:w="1053" w:type="dxa"/>
            <w:tcBorders>
              <w:top w:val="single" w:sz="18" w:space="0" w:color="auto"/>
              <w:left w:val="nil"/>
              <w:bottom w:val="nil"/>
              <w:right w:val="nil"/>
            </w:tcBorders>
            <w:shd w:val="clear" w:color="auto" w:fill="auto"/>
            <w:noWrap/>
            <w:vAlign w:val="bottom"/>
            <w:hideMark/>
          </w:tcPr>
          <w:p w14:paraId="326EF5D7"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-0.18446</w:t>
            </w:r>
          </w:p>
        </w:tc>
      </w:tr>
      <w:tr w:rsidR="000947D5" w:rsidRPr="00BA3DCD" w14:paraId="5F44AF3E"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765E2A64"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Germ.Topt</w:t>
            </w:r>
            <w:proofErr w:type="spellEnd"/>
          </w:p>
        </w:tc>
        <w:tc>
          <w:tcPr>
            <w:tcW w:w="1053" w:type="dxa"/>
            <w:tcBorders>
              <w:top w:val="nil"/>
              <w:left w:val="nil"/>
              <w:bottom w:val="nil"/>
              <w:right w:val="nil"/>
            </w:tcBorders>
            <w:shd w:val="clear" w:color="auto" w:fill="auto"/>
            <w:noWrap/>
            <w:vAlign w:val="bottom"/>
            <w:hideMark/>
          </w:tcPr>
          <w:p w14:paraId="158D2D1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0.418665</w:t>
            </w:r>
          </w:p>
        </w:tc>
        <w:tc>
          <w:tcPr>
            <w:tcW w:w="1053" w:type="dxa"/>
            <w:tcBorders>
              <w:top w:val="nil"/>
              <w:left w:val="nil"/>
              <w:bottom w:val="nil"/>
              <w:right w:val="nil"/>
            </w:tcBorders>
            <w:shd w:val="clear" w:color="auto" w:fill="auto"/>
            <w:noWrap/>
            <w:vAlign w:val="bottom"/>
            <w:hideMark/>
          </w:tcPr>
          <w:p w14:paraId="6406F75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-0.45436</w:t>
            </w:r>
          </w:p>
        </w:tc>
        <w:tc>
          <w:tcPr>
            <w:tcW w:w="1053" w:type="dxa"/>
            <w:tcBorders>
              <w:top w:val="nil"/>
              <w:left w:val="nil"/>
              <w:bottom w:val="nil"/>
              <w:right w:val="nil"/>
            </w:tcBorders>
            <w:shd w:val="clear" w:color="auto" w:fill="auto"/>
            <w:noWrap/>
            <w:vAlign w:val="bottom"/>
            <w:hideMark/>
          </w:tcPr>
          <w:p w14:paraId="7A4C6CDE"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0.390064</w:t>
            </w:r>
          </w:p>
        </w:tc>
        <w:tc>
          <w:tcPr>
            <w:tcW w:w="1053" w:type="dxa"/>
            <w:tcBorders>
              <w:top w:val="nil"/>
              <w:left w:val="nil"/>
              <w:bottom w:val="nil"/>
              <w:right w:val="nil"/>
            </w:tcBorders>
            <w:shd w:val="clear" w:color="auto" w:fill="auto"/>
            <w:noWrap/>
            <w:vAlign w:val="bottom"/>
            <w:hideMark/>
          </w:tcPr>
          <w:p w14:paraId="60F988CB"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-0.00262</w:t>
            </w:r>
          </w:p>
        </w:tc>
        <w:tc>
          <w:tcPr>
            <w:tcW w:w="1053" w:type="dxa"/>
            <w:tcBorders>
              <w:top w:val="nil"/>
              <w:left w:val="nil"/>
              <w:bottom w:val="nil"/>
              <w:right w:val="nil"/>
            </w:tcBorders>
            <w:shd w:val="clear" w:color="auto" w:fill="auto"/>
            <w:noWrap/>
            <w:vAlign w:val="bottom"/>
            <w:hideMark/>
          </w:tcPr>
          <w:p w14:paraId="6001AF3B"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0.001723</w:t>
            </w:r>
          </w:p>
        </w:tc>
        <w:tc>
          <w:tcPr>
            <w:tcW w:w="1053" w:type="dxa"/>
            <w:tcBorders>
              <w:top w:val="nil"/>
              <w:left w:val="nil"/>
              <w:bottom w:val="nil"/>
              <w:right w:val="nil"/>
            </w:tcBorders>
            <w:shd w:val="clear" w:color="auto" w:fill="auto"/>
            <w:noWrap/>
            <w:vAlign w:val="bottom"/>
            <w:hideMark/>
          </w:tcPr>
          <w:p w14:paraId="3BAC6252"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0.682727</w:t>
            </w:r>
          </w:p>
        </w:tc>
      </w:tr>
      <w:tr w:rsidR="000947D5" w:rsidRPr="00BA3DCD" w14:paraId="7E929C7F"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6903B3FD"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Germ.Tmax</w:t>
            </w:r>
            <w:proofErr w:type="spellEnd"/>
          </w:p>
        </w:tc>
        <w:tc>
          <w:tcPr>
            <w:tcW w:w="1053" w:type="dxa"/>
            <w:tcBorders>
              <w:top w:val="nil"/>
              <w:left w:val="nil"/>
              <w:bottom w:val="nil"/>
              <w:right w:val="nil"/>
            </w:tcBorders>
            <w:shd w:val="clear" w:color="auto" w:fill="auto"/>
            <w:noWrap/>
            <w:vAlign w:val="bottom"/>
            <w:hideMark/>
          </w:tcPr>
          <w:p w14:paraId="4E1CE247"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0.407763</w:t>
            </w:r>
          </w:p>
        </w:tc>
        <w:tc>
          <w:tcPr>
            <w:tcW w:w="1053" w:type="dxa"/>
            <w:tcBorders>
              <w:top w:val="nil"/>
              <w:left w:val="nil"/>
              <w:bottom w:val="nil"/>
              <w:right w:val="nil"/>
            </w:tcBorders>
            <w:shd w:val="clear" w:color="auto" w:fill="auto"/>
            <w:noWrap/>
            <w:vAlign w:val="bottom"/>
            <w:hideMark/>
          </w:tcPr>
          <w:p w14:paraId="452190D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-0.5446</w:t>
            </w:r>
          </w:p>
        </w:tc>
        <w:tc>
          <w:tcPr>
            <w:tcW w:w="1053" w:type="dxa"/>
            <w:tcBorders>
              <w:top w:val="nil"/>
              <w:left w:val="nil"/>
              <w:bottom w:val="nil"/>
              <w:right w:val="nil"/>
            </w:tcBorders>
            <w:shd w:val="clear" w:color="auto" w:fill="auto"/>
            <w:noWrap/>
            <w:vAlign w:val="bottom"/>
            <w:hideMark/>
          </w:tcPr>
          <w:p w14:paraId="33BD5F4B"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0.164764</w:t>
            </w:r>
          </w:p>
        </w:tc>
        <w:tc>
          <w:tcPr>
            <w:tcW w:w="1053" w:type="dxa"/>
            <w:tcBorders>
              <w:top w:val="nil"/>
              <w:left w:val="nil"/>
              <w:bottom w:val="nil"/>
              <w:right w:val="nil"/>
            </w:tcBorders>
            <w:shd w:val="clear" w:color="auto" w:fill="auto"/>
            <w:noWrap/>
            <w:vAlign w:val="bottom"/>
            <w:hideMark/>
          </w:tcPr>
          <w:p w14:paraId="02FD910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-0.10069</w:t>
            </w:r>
          </w:p>
        </w:tc>
        <w:tc>
          <w:tcPr>
            <w:tcW w:w="1053" w:type="dxa"/>
            <w:tcBorders>
              <w:top w:val="nil"/>
              <w:left w:val="nil"/>
              <w:bottom w:val="nil"/>
              <w:right w:val="nil"/>
            </w:tcBorders>
            <w:shd w:val="clear" w:color="auto" w:fill="auto"/>
            <w:noWrap/>
            <w:vAlign w:val="bottom"/>
            <w:hideMark/>
          </w:tcPr>
          <w:p w14:paraId="54B13F5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-0.00179</w:t>
            </w:r>
          </w:p>
        </w:tc>
        <w:tc>
          <w:tcPr>
            <w:tcW w:w="1053" w:type="dxa"/>
            <w:tcBorders>
              <w:top w:val="nil"/>
              <w:left w:val="nil"/>
              <w:bottom w:val="nil"/>
              <w:right w:val="nil"/>
            </w:tcBorders>
            <w:shd w:val="clear" w:color="auto" w:fill="auto"/>
            <w:noWrap/>
            <w:vAlign w:val="bottom"/>
            <w:hideMark/>
          </w:tcPr>
          <w:p w14:paraId="2ED6B961"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-0.707</w:t>
            </w:r>
          </w:p>
        </w:tc>
      </w:tr>
      <w:tr w:rsidR="000947D5" w:rsidRPr="00BA3DCD" w14:paraId="1BFEFF3B"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598AA14E"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PTGR.Tmin</w:t>
            </w:r>
            <w:proofErr w:type="spellEnd"/>
          </w:p>
        </w:tc>
        <w:tc>
          <w:tcPr>
            <w:tcW w:w="1053" w:type="dxa"/>
            <w:tcBorders>
              <w:top w:val="nil"/>
              <w:left w:val="nil"/>
              <w:bottom w:val="nil"/>
              <w:right w:val="nil"/>
            </w:tcBorders>
            <w:shd w:val="clear" w:color="auto" w:fill="auto"/>
            <w:noWrap/>
            <w:vAlign w:val="bottom"/>
            <w:hideMark/>
          </w:tcPr>
          <w:p w14:paraId="365B203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0.367661</w:t>
            </w:r>
          </w:p>
        </w:tc>
        <w:tc>
          <w:tcPr>
            <w:tcW w:w="1053" w:type="dxa"/>
            <w:tcBorders>
              <w:top w:val="nil"/>
              <w:left w:val="nil"/>
              <w:bottom w:val="nil"/>
              <w:right w:val="nil"/>
            </w:tcBorders>
            <w:shd w:val="clear" w:color="auto" w:fill="auto"/>
            <w:noWrap/>
            <w:vAlign w:val="bottom"/>
            <w:hideMark/>
          </w:tcPr>
          <w:p w14:paraId="60EF2FD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0.452838</w:t>
            </w:r>
          </w:p>
        </w:tc>
        <w:tc>
          <w:tcPr>
            <w:tcW w:w="1053" w:type="dxa"/>
            <w:tcBorders>
              <w:top w:val="nil"/>
              <w:left w:val="nil"/>
              <w:bottom w:val="nil"/>
              <w:right w:val="nil"/>
            </w:tcBorders>
            <w:shd w:val="clear" w:color="auto" w:fill="auto"/>
            <w:noWrap/>
            <w:vAlign w:val="bottom"/>
            <w:hideMark/>
          </w:tcPr>
          <w:p w14:paraId="530A8FB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0.127813</w:t>
            </w:r>
          </w:p>
        </w:tc>
        <w:tc>
          <w:tcPr>
            <w:tcW w:w="1053" w:type="dxa"/>
            <w:tcBorders>
              <w:top w:val="nil"/>
              <w:left w:val="nil"/>
              <w:bottom w:val="nil"/>
              <w:right w:val="nil"/>
            </w:tcBorders>
            <w:shd w:val="clear" w:color="auto" w:fill="auto"/>
            <w:noWrap/>
            <w:vAlign w:val="bottom"/>
            <w:hideMark/>
          </w:tcPr>
          <w:p w14:paraId="57372B3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-0.75119</w:t>
            </w:r>
          </w:p>
        </w:tc>
        <w:tc>
          <w:tcPr>
            <w:tcW w:w="1053" w:type="dxa"/>
            <w:tcBorders>
              <w:top w:val="nil"/>
              <w:left w:val="nil"/>
              <w:bottom w:val="nil"/>
              <w:right w:val="nil"/>
            </w:tcBorders>
            <w:shd w:val="clear" w:color="auto" w:fill="auto"/>
            <w:noWrap/>
            <w:vAlign w:val="bottom"/>
            <w:hideMark/>
          </w:tcPr>
          <w:p w14:paraId="7A8142A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-0.28131</w:t>
            </w:r>
          </w:p>
        </w:tc>
        <w:tc>
          <w:tcPr>
            <w:tcW w:w="1053" w:type="dxa"/>
            <w:tcBorders>
              <w:top w:val="nil"/>
              <w:left w:val="nil"/>
              <w:bottom w:val="nil"/>
              <w:right w:val="nil"/>
            </w:tcBorders>
            <w:shd w:val="clear" w:color="auto" w:fill="auto"/>
            <w:noWrap/>
            <w:vAlign w:val="bottom"/>
            <w:hideMark/>
          </w:tcPr>
          <w:p w14:paraId="4BE7F06A"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0.00071</w:t>
            </w:r>
          </w:p>
        </w:tc>
      </w:tr>
      <w:tr w:rsidR="000947D5" w:rsidRPr="00BA3DCD" w14:paraId="0E2BC317"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2092436A"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PTGR.Topt</w:t>
            </w:r>
            <w:proofErr w:type="spellEnd"/>
          </w:p>
        </w:tc>
        <w:tc>
          <w:tcPr>
            <w:tcW w:w="1053" w:type="dxa"/>
            <w:tcBorders>
              <w:top w:val="nil"/>
              <w:left w:val="nil"/>
              <w:bottom w:val="nil"/>
              <w:right w:val="nil"/>
            </w:tcBorders>
            <w:shd w:val="clear" w:color="auto" w:fill="auto"/>
            <w:noWrap/>
            <w:vAlign w:val="bottom"/>
            <w:hideMark/>
          </w:tcPr>
          <w:p w14:paraId="2631103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0.523981</w:t>
            </w:r>
          </w:p>
        </w:tc>
        <w:tc>
          <w:tcPr>
            <w:tcW w:w="1053" w:type="dxa"/>
            <w:tcBorders>
              <w:top w:val="nil"/>
              <w:left w:val="nil"/>
              <w:bottom w:val="nil"/>
              <w:right w:val="nil"/>
            </w:tcBorders>
            <w:shd w:val="clear" w:color="auto" w:fill="auto"/>
            <w:noWrap/>
            <w:vAlign w:val="bottom"/>
            <w:hideMark/>
          </w:tcPr>
          <w:p w14:paraId="4347547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0.308129</w:t>
            </w:r>
          </w:p>
        </w:tc>
        <w:tc>
          <w:tcPr>
            <w:tcW w:w="1053" w:type="dxa"/>
            <w:tcBorders>
              <w:top w:val="nil"/>
              <w:left w:val="nil"/>
              <w:bottom w:val="nil"/>
              <w:right w:val="nil"/>
            </w:tcBorders>
            <w:shd w:val="clear" w:color="auto" w:fill="auto"/>
            <w:noWrap/>
            <w:vAlign w:val="bottom"/>
            <w:hideMark/>
          </w:tcPr>
          <w:p w14:paraId="227F1359"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-0.20261</w:t>
            </w:r>
          </w:p>
        </w:tc>
        <w:tc>
          <w:tcPr>
            <w:tcW w:w="1053" w:type="dxa"/>
            <w:tcBorders>
              <w:top w:val="nil"/>
              <w:left w:val="nil"/>
              <w:bottom w:val="nil"/>
              <w:right w:val="nil"/>
            </w:tcBorders>
            <w:shd w:val="clear" w:color="auto" w:fill="auto"/>
            <w:noWrap/>
            <w:vAlign w:val="bottom"/>
            <w:hideMark/>
          </w:tcPr>
          <w:p w14:paraId="0015FBD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0.123985</w:t>
            </w:r>
          </w:p>
        </w:tc>
        <w:tc>
          <w:tcPr>
            <w:tcW w:w="1053" w:type="dxa"/>
            <w:tcBorders>
              <w:top w:val="nil"/>
              <w:left w:val="nil"/>
              <w:bottom w:val="nil"/>
              <w:right w:val="nil"/>
            </w:tcBorders>
            <w:shd w:val="clear" w:color="auto" w:fill="auto"/>
            <w:noWrap/>
            <w:vAlign w:val="bottom"/>
            <w:hideMark/>
          </w:tcPr>
          <w:p w14:paraId="666A93D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0.757676</w:t>
            </w:r>
          </w:p>
        </w:tc>
        <w:tc>
          <w:tcPr>
            <w:tcW w:w="1053" w:type="dxa"/>
            <w:tcBorders>
              <w:top w:val="nil"/>
              <w:left w:val="nil"/>
              <w:bottom w:val="nil"/>
              <w:right w:val="nil"/>
            </w:tcBorders>
            <w:shd w:val="clear" w:color="auto" w:fill="auto"/>
            <w:noWrap/>
            <w:vAlign w:val="bottom"/>
            <w:hideMark/>
          </w:tcPr>
          <w:p w14:paraId="21B74055"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-0.00193</w:t>
            </w:r>
          </w:p>
        </w:tc>
      </w:tr>
      <w:tr w:rsidR="000947D5" w:rsidRPr="00BA3DCD" w14:paraId="53ACDF1C" w14:textId="77777777" w:rsidTr="009A742B">
        <w:trPr>
          <w:trHeight w:val="300"/>
          <w:jc w:val="center"/>
        </w:trPr>
        <w:tc>
          <w:tcPr>
            <w:tcW w:w="1900" w:type="dxa"/>
            <w:tcBorders>
              <w:top w:val="nil"/>
              <w:left w:val="nil"/>
              <w:bottom w:val="single" w:sz="18" w:space="0" w:color="auto"/>
              <w:right w:val="nil"/>
            </w:tcBorders>
            <w:shd w:val="clear" w:color="auto" w:fill="auto"/>
            <w:noWrap/>
            <w:vAlign w:val="bottom"/>
            <w:hideMark/>
          </w:tcPr>
          <w:p w14:paraId="3FE80466"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PTGR.Tmax</w:t>
            </w:r>
            <w:proofErr w:type="spellEnd"/>
          </w:p>
        </w:tc>
        <w:tc>
          <w:tcPr>
            <w:tcW w:w="1053" w:type="dxa"/>
            <w:tcBorders>
              <w:top w:val="nil"/>
              <w:left w:val="nil"/>
              <w:bottom w:val="single" w:sz="18" w:space="0" w:color="auto"/>
              <w:right w:val="nil"/>
            </w:tcBorders>
            <w:shd w:val="clear" w:color="auto" w:fill="auto"/>
            <w:noWrap/>
            <w:vAlign w:val="bottom"/>
            <w:hideMark/>
          </w:tcPr>
          <w:p w14:paraId="42FD9BF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0.498538</w:t>
            </w:r>
          </w:p>
        </w:tc>
        <w:tc>
          <w:tcPr>
            <w:tcW w:w="1053" w:type="dxa"/>
            <w:tcBorders>
              <w:top w:val="nil"/>
              <w:left w:val="nil"/>
              <w:bottom w:val="single" w:sz="18" w:space="0" w:color="auto"/>
              <w:right w:val="nil"/>
            </w:tcBorders>
            <w:shd w:val="clear" w:color="auto" w:fill="auto"/>
            <w:noWrap/>
            <w:vAlign w:val="bottom"/>
            <w:hideMark/>
          </w:tcPr>
          <w:p w14:paraId="16561812"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0.180049</w:t>
            </w:r>
          </w:p>
        </w:tc>
        <w:tc>
          <w:tcPr>
            <w:tcW w:w="1053" w:type="dxa"/>
            <w:tcBorders>
              <w:top w:val="nil"/>
              <w:left w:val="nil"/>
              <w:bottom w:val="single" w:sz="18" w:space="0" w:color="auto"/>
              <w:right w:val="nil"/>
            </w:tcBorders>
            <w:shd w:val="clear" w:color="auto" w:fill="auto"/>
            <w:noWrap/>
            <w:vAlign w:val="bottom"/>
            <w:hideMark/>
          </w:tcPr>
          <w:p w14:paraId="7FE6383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-0.3219</w:t>
            </w:r>
          </w:p>
        </w:tc>
        <w:tc>
          <w:tcPr>
            <w:tcW w:w="1053" w:type="dxa"/>
            <w:tcBorders>
              <w:top w:val="nil"/>
              <w:left w:val="nil"/>
              <w:bottom w:val="single" w:sz="18" w:space="0" w:color="auto"/>
              <w:right w:val="nil"/>
            </w:tcBorders>
            <w:shd w:val="clear" w:color="auto" w:fill="auto"/>
            <w:noWrap/>
            <w:vAlign w:val="bottom"/>
            <w:hideMark/>
          </w:tcPr>
          <w:p w14:paraId="3E0863D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0.518304</w:t>
            </w:r>
          </w:p>
        </w:tc>
        <w:tc>
          <w:tcPr>
            <w:tcW w:w="1053" w:type="dxa"/>
            <w:tcBorders>
              <w:top w:val="nil"/>
              <w:left w:val="nil"/>
              <w:bottom w:val="single" w:sz="18" w:space="0" w:color="auto"/>
              <w:right w:val="nil"/>
            </w:tcBorders>
            <w:shd w:val="clear" w:color="auto" w:fill="auto"/>
            <w:noWrap/>
            <w:vAlign w:val="bottom"/>
            <w:hideMark/>
          </w:tcPr>
          <w:p w14:paraId="62EBD7BF"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-0.58888</w:t>
            </w:r>
          </w:p>
        </w:tc>
        <w:tc>
          <w:tcPr>
            <w:tcW w:w="1053" w:type="dxa"/>
            <w:tcBorders>
              <w:top w:val="nil"/>
              <w:left w:val="nil"/>
              <w:bottom w:val="single" w:sz="18" w:space="0" w:color="auto"/>
              <w:right w:val="nil"/>
            </w:tcBorders>
            <w:shd w:val="clear" w:color="auto" w:fill="auto"/>
            <w:noWrap/>
            <w:vAlign w:val="bottom"/>
            <w:hideMark/>
          </w:tcPr>
          <w:p w14:paraId="0CC098A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0.001496</w:t>
            </w:r>
          </w:p>
        </w:tc>
      </w:tr>
    </w:tbl>
    <w:p w14:paraId="242EC2BA" w14:textId="05ECE836" w:rsidR="000947D5" w:rsidRDefault="000947D5">
      <w:pPr>
        <w:rPr>
          <w:rFonts w:ascii="Times New Roman" w:hAnsi="Times New Roman" w:cs="Times New Roman"/>
          <w:sz w:val="24"/>
          <w:szCs w:val="24"/>
        </w:rPr>
      </w:pPr>
    </w:p>
    <w:p w14:paraId="6C951770" w14:textId="289C53EB" w:rsidR="00DE5410" w:rsidRDefault="00DE5410">
      <w:pPr>
        <w:rPr>
          <w:rFonts w:ascii="Times New Roman" w:hAnsi="Times New Roman" w:cs="Times New Roman"/>
          <w:sz w:val="24"/>
          <w:szCs w:val="24"/>
        </w:rPr>
      </w:pPr>
      <w:r>
        <w:rPr>
          <w:rFonts w:ascii="Times New Roman" w:hAnsi="Times New Roman" w:cs="Times New Roman"/>
          <w:sz w:val="24"/>
          <w:szCs w:val="24"/>
        </w:rPr>
        <w:br w:type="page"/>
      </w:r>
    </w:p>
    <w:p w14:paraId="104C16CC" w14:textId="77777777" w:rsidR="00045B91" w:rsidRPr="00BA3DCD" w:rsidDel="00DE5410" w:rsidRDefault="00045B91">
      <w:pPr>
        <w:rPr>
          <w:del w:id="207" w:author="Steven Travers" w:date="2022-05-21T21:50:00Z"/>
          <w:rFonts w:ascii="Times New Roman" w:hAnsi="Times New Roman" w:cs="Times New Roman"/>
          <w:sz w:val="24"/>
          <w:szCs w:val="24"/>
        </w:rPr>
      </w:pPr>
    </w:p>
    <w:p w14:paraId="374B6E33" w14:textId="77777777" w:rsidR="00EE4C3B" w:rsidRPr="00BA3DCD" w:rsidRDefault="00EE4C3B" w:rsidP="00EE4C3B">
      <w:pPr>
        <w:rPr>
          <w:rFonts w:ascii="Times New Roman" w:hAnsi="Times New Roman" w:cs="Times New Roman"/>
          <w:b/>
          <w:bCs/>
          <w:sz w:val="24"/>
          <w:szCs w:val="24"/>
        </w:rPr>
      </w:pPr>
      <w:r w:rsidRPr="00BA3DCD">
        <w:rPr>
          <w:rFonts w:ascii="Times New Roman" w:hAnsi="Times New Roman" w:cs="Times New Roman"/>
          <w:b/>
          <w:bCs/>
          <w:sz w:val="32"/>
          <w:szCs w:val="32"/>
        </w:rPr>
        <w:t>Discussion</w:t>
      </w:r>
    </w:p>
    <w:p w14:paraId="63CF67A0" w14:textId="77777777" w:rsidR="00EE4C3B" w:rsidRPr="00BA3DCD" w:rsidRDefault="00EE4C3B" w:rsidP="00EE4C3B">
      <w:pPr>
        <w:rPr>
          <w:rFonts w:ascii="Times New Roman" w:hAnsi="Times New Roman" w:cs="Times New Roman"/>
          <w:b/>
          <w:bCs/>
          <w:i/>
          <w:iCs/>
          <w:sz w:val="24"/>
          <w:szCs w:val="24"/>
        </w:rPr>
      </w:pPr>
      <w:r w:rsidRPr="00BA3DCD">
        <w:rPr>
          <w:rFonts w:ascii="Times New Roman" w:hAnsi="Times New Roman" w:cs="Times New Roman"/>
          <w:b/>
          <w:bCs/>
          <w:i/>
          <w:iCs/>
          <w:sz w:val="24"/>
          <w:szCs w:val="24"/>
        </w:rPr>
        <w:t>Regional Differences</w:t>
      </w:r>
    </w:p>
    <w:p w14:paraId="26C761CF"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If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has locally adapted to the respective temperature regimes in TX and MN, we would expect that plants from the north would be more tolerant of cold temperatures and plants from the south would be more tolerant of hot temperatures. Rather than a clear-cut difference between north and south for hot and cold treatments, there were mixed results that support divergence between regions in ways we hadn’t anticipated. </w:t>
      </w:r>
    </w:p>
    <w:p w14:paraId="49FFFF44" w14:textId="77777777" w:rsidR="00EE4C3B" w:rsidRPr="00BA3DCD" w:rsidRDefault="00EE4C3B" w:rsidP="00EE4C3B">
      <w:pPr>
        <w:rPr>
          <w:rFonts w:ascii="Times New Roman" w:hAnsi="Times New Roman" w:cs="Times New Roman"/>
          <w:i/>
          <w:iCs/>
          <w:sz w:val="24"/>
          <w:szCs w:val="24"/>
        </w:rPr>
      </w:pPr>
      <w:r w:rsidRPr="00BA3DCD">
        <w:rPr>
          <w:rFonts w:ascii="Times New Roman" w:hAnsi="Times New Roman" w:cs="Times New Roman"/>
          <w:i/>
          <w:iCs/>
          <w:sz w:val="24"/>
          <w:szCs w:val="24"/>
        </w:rPr>
        <w:t>Sporophyte</w:t>
      </w:r>
    </w:p>
    <w:p w14:paraId="7CF0AEF6"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Plants from the south had a more stable cell membranes when exposed to an extreme cold treatment. Cold stress reduces the fluidity of the cell membrane and produces ROS that have the potential to oxidize lipids and damage the membrane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&lt;EndNote&gt;&lt;Cite&gt;&lt;Author&gt;Valitova&lt;/Author&gt;&lt;Year&gt;2019&lt;/Year&gt;&lt;IDText&gt;Membrane sterols and genes of sterol biosynthesis are involved in the response of Triticum aestivum seedlings to cold stress&lt;/IDText&gt;&lt;DisplayText&gt;(Valitova et al.,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(Valitova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The incorporation of sterols in membranes can maintain fluidity and expand temperature range for plants </w:t>
      </w:r>
      <w:r w:rsidRPr="00BA3DCD">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(Dufourc, 2008a, 2008b; Valitova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Conversely, saturated fatty acids can be incorporated in the cell membrane to reduce fluidity and are often associated heat tolerance </w:t>
      </w:r>
      <w:r w:rsidRPr="00BA3DCD">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(Knight &amp; Ackerly, 2001; Zhu et al., 2018)</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There was no significant difference between region for HCMS for all study plants together, but there was a significant difference for plants in block A. Temperatures in the greenhouse progressively rose throughout the spring and summer leading to a block effect in both the hot and cold treatments of CMS. In block A for HCMS measurements, northern plants had a higher HCMS, but this difference degraded in the later blocks during the times when temperatures were higher. Southern plants may have the capacity to induce heat tolerance as they acclimate to warmer conditions. Block A may be the best representative measurement of baseline heat tolerance for HCMS, but the later blocks suggest that CMS is a plastic trait. The median of HCMS generally increased across blocks, while the median of CCMS decreased. While there was no significant correlation between CCMS and HCMS, these results suggest that HCMS and CCMS are inversely related. Our PCA results also showed an antagonistic relationship between the CMS variables as they were loaded in opposite directions for PC1 and PC2 in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PCA. </w:t>
      </w:r>
    </w:p>
    <w:p w14:paraId="38751CB6"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HCMS was an important variable in the correlation analysis that included all plants. HCMS was weakly and positively correlated with CCHPL, CPS, and HPS. Only one of these correlations was significant when the regions were analyzed separately. HCMS was positively correlated with HPS. These results indicate that membrane structural integrity is related to photosynthetic rate in heat. Since the light reaction does occur in the thylakoid membrane within chloroplasts, the rigidity of cell membranes in heat may directly affect efficiency of energy absorption and electron transport.   </w:t>
      </w:r>
    </w:p>
    <w:p w14:paraId="7FDB4A0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no significant difference between northern and southern plants for net photosynthetic rate in both the hot and cold treatments. Net photosynthesis was the only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 where the whole plant was placed in a temperature treatment and leaves were measured on the plant. The plant may compensate for temperature stress through physiological mechanisms, such </w:t>
      </w:r>
      <w:r w:rsidRPr="00BA3DCD">
        <w:rPr>
          <w:rFonts w:ascii="Times New Roman" w:hAnsi="Times New Roman" w:cs="Times New Roman"/>
          <w:sz w:val="24"/>
          <w:szCs w:val="24"/>
        </w:rPr>
        <w:lastRenderedPageBreak/>
        <w:t xml:space="preserve">as increasing transpiration. Therefore, the temperature treatments may not have stressed the plants to the extent that temperature tolerance for the northern and southern plants was distinguishable. </w:t>
      </w:r>
    </w:p>
    <w:p w14:paraId="1AB30B0A" w14:textId="53FB7BF4"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Plants from the north had more stable chlorophyll fluorescence in both the hot and cold treatments. Stable chlorophyll fluorescence in heat and cold for northern plants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 populations in the north may have evolved to have higher levels of temporary phenotypic plasticity</w:t>
      </w:r>
      <w:r w:rsidR="00D778B8">
        <w:rPr>
          <w:rFonts w:ascii="Times New Roman" w:hAnsi="Times New Roman" w:cs="Times New Roman"/>
          <w:sz w:val="24"/>
          <w:szCs w:val="24"/>
        </w:rPr>
        <w:t xml:space="preserve"> and have the capacity to acclimate to</w:t>
      </w:r>
      <w:r w:rsidR="00A6448E">
        <w:rPr>
          <w:rFonts w:ascii="Times New Roman" w:hAnsi="Times New Roman" w:cs="Times New Roman"/>
          <w:sz w:val="24"/>
          <w:szCs w:val="24"/>
        </w:rPr>
        <w:t xml:space="preserve"> extreme</w:t>
      </w:r>
      <w:r w:rsidR="00D778B8">
        <w:rPr>
          <w:rFonts w:ascii="Times New Roman" w:hAnsi="Times New Roman" w:cs="Times New Roman"/>
          <w:sz w:val="24"/>
          <w:szCs w:val="24"/>
        </w:rPr>
        <w:t xml:space="preserve"> temperature stress</w:t>
      </w:r>
      <w:r w:rsidRPr="00BA3DCD">
        <w:rPr>
          <w:rFonts w:ascii="Times New Roman" w:hAnsi="Times New Roman" w:cs="Times New Roman"/>
          <w:sz w:val="24"/>
          <w:szCs w:val="24"/>
        </w:rPr>
        <w:t>.</w:t>
      </w:r>
      <w:r w:rsidR="00D778B8">
        <w:rPr>
          <w:rFonts w:ascii="Times New Roman" w:hAnsi="Times New Roman" w:cs="Times New Roman"/>
          <w:sz w:val="24"/>
          <w:szCs w:val="24"/>
        </w:rPr>
        <w:t xml:space="preserve">  </w:t>
      </w:r>
      <w:r w:rsidRPr="00BA3DCD">
        <w:rPr>
          <w:rFonts w:ascii="Times New Roman" w:hAnsi="Times New Roman" w:cs="Times New Roman"/>
          <w:sz w:val="24"/>
          <w:szCs w:val="24"/>
        </w:rPr>
        <w:t>Furthermore, northern plants also had significantly more variation in HCHPL than southern plants. This may suggest that there is stabilizing selection occurring in the southern region for heat tolerance in chlorophyll stability. Less variation in HCHPL in the south may contribute to the counter-gradient results we attained. If northern plants experience less heat stress selection and have greater variation, then there may be more potential to have individuals with high HCHPL.</w:t>
      </w:r>
    </w:p>
    <w:p w14:paraId="61BB5014" w14:textId="77777777" w:rsidR="00EE4C3B" w:rsidRPr="00BA3DCD" w:rsidRDefault="00EE4C3B" w:rsidP="00EE4C3B">
      <w:pPr>
        <w:rPr>
          <w:rFonts w:ascii="Times New Roman" w:hAnsi="Times New Roman" w:cs="Times New Roman"/>
          <w:i/>
          <w:iCs/>
          <w:sz w:val="24"/>
          <w:szCs w:val="24"/>
        </w:rPr>
      </w:pPr>
      <w:r w:rsidRPr="00BA3DCD">
        <w:rPr>
          <w:rFonts w:ascii="Times New Roman" w:hAnsi="Times New Roman" w:cs="Times New Roman"/>
          <w:i/>
          <w:iCs/>
          <w:sz w:val="24"/>
          <w:szCs w:val="24"/>
        </w:rPr>
        <w:t>Gametophyte</w:t>
      </w:r>
    </w:p>
    <w:p w14:paraId="69FBFA1C"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To test gametophytic temperature tolerance in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sz w:val="24"/>
          <w:szCs w:val="24"/>
        </w:rPr>
        <w:t xml:space="preserve">, we measured pollen performance variables over a temperature gradient. The variables of interest were pollen germination and pollen tube growth rate, both of which directly impact the capacity of a pollen grain to compete with other pollen and fertilize an ovule within a flower. </w:t>
      </w:r>
    </w:p>
    <w:p w14:paraId="02B7052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Pollen germination was higher in pollen grains from the northern plants than those in the south for both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This means that pollen from the north have a higher propensity to produce pollen tubes at high temperatures than their southern counterparts. The distinct difference between north and south suggests that there is sensitivity to high temperatures and likely an adaptive response occurring in the populations of the south. </w:t>
      </w:r>
      <w:proofErr w:type="spellStart"/>
      <w:r w:rsidRPr="00BA3DCD">
        <w:rPr>
          <w:rFonts w:ascii="Times New Roman" w:hAnsi="Times New Roman" w:cs="Times New Roman"/>
          <w:sz w:val="24"/>
          <w:szCs w:val="24"/>
        </w:rPr>
        <w:t>Rutley</w:t>
      </w:r>
      <w:proofErr w:type="spellEnd"/>
      <w:r w:rsidRPr="00BA3DCD">
        <w:rPr>
          <w:rFonts w:ascii="Times New Roman" w:hAnsi="Times New Roman" w:cs="Times New Roman"/>
          <w:sz w:val="24"/>
          <w:szCs w:val="24"/>
        </w:rPr>
        <w:t xml:space="preserve">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(2022)</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proposed the two-baskets model categorizing pollen, which states that there are high-ROS (reactive oxygen species) and low-ROS subpopulations of pollen within anthers of flowering species. The low-ROS pollen </w:t>
      </w:r>
      <w:proofErr w:type="gramStart"/>
      <w:r w:rsidRPr="00BA3DCD">
        <w:rPr>
          <w:rFonts w:ascii="Times New Roman" w:hAnsi="Times New Roman" w:cs="Times New Roman"/>
          <w:sz w:val="24"/>
          <w:szCs w:val="24"/>
        </w:rPr>
        <w:t>have</w:t>
      </w:r>
      <w:proofErr w:type="gramEnd"/>
      <w:r w:rsidRPr="00BA3DCD">
        <w:rPr>
          <w:rFonts w:ascii="Times New Roman" w:hAnsi="Times New Roman" w:cs="Times New Roman"/>
          <w:sz w:val="24"/>
          <w:szCs w:val="24"/>
        </w:rPr>
        <w:t xml:space="preserve"> a lower metabolic rate than high-ROS pollen due to partial dehydration during development. The two subpopulations of pollen are adaptive as they allow for asynchrony in pollen germination, permitting some pollen to remain dormant in a stressful environment and grow pollen tubes later in more favorable conditions. Keller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(2018)</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found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lycopersicum</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(tomato) pollen had two responses during heat stress – direct and delayed translation. Luria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later showed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lycopersicum</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has pollen that fall in the low-ROS and high-ROS groups, supporting the two-basket model in a species closely related to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sz w:val="24"/>
          <w:szCs w:val="24"/>
        </w:rPr>
        <w:t xml:space="preserve">. We hypothesis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424C674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lastRenderedPageBreak/>
        <w:t xml:space="preserve">There was a significant negative correlation between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germination. This correlation was driven by plants from the south and supports the two-basket model. The negative correlation means that plants with pollen that germinate readily at high temperatures also germinate at low temperatures, while those that have a lower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have a higher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Plants with a higher proportion of high-ROS pollen would germinate in any condition (extreme heat and cold stress). Plants with a higher proportion of low-ROS pollen would not germinate as freely during stressful conditions. Since plants of the south have likely evolved to have the dual pollen types, there may be more variation in pollen activity driving this correlation. Southern plants also had a correlation between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gemination and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PTGR, meaning that if plants have pollen that germinate at higher temperatures, they also have pollen tubes that grow faster at high temperatures. PTGR is likely influenced by metabolic rate, which is increased in high-ROS pollen. There was a positive correlation between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PTGR in the north. This pattern indicates that pollen tubes either grow fast at high temperatures or low temperatures, but not both. When north and south were combined, there were positive correlations between germination and PTGR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and between germination and PTGR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indicating that the response to temperature for gemination and pollen tube growth are related.</w:t>
      </w:r>
    </w:p>
    <w:p w14:paraId="0821FF29"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no significant difference between northern and southern populations for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Pollen of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sz w:val="24"/>
          <w:szCs w:val="24"/>
        </w:rPr>
        <w:t xml:space="preserve"> may be constrained by a lower temperature limit for the physiological processes necessary for pollen tube growth. Pollen tube growth rate also remained constant across regions and genets for the five temperatures. Since pollen tube growth rate is constrained by the physiological processes involved in cell division, there is likely little variation upon which selection can act.</w:t>
      </w:r>
    </w:p>
    <w:p w14:paraId="1B468A82" w14:textId="77777777" w:rsidR="00EE4C3B" w:rsidRPr="00BA3DCD" w:rsidRDefault="00EE4C3B" w:rsidP="00EE4C3B">
      <w:pPr>
        <w:rPr>
          <w:rFonts w:ascii="Times New Roman" w:hAnsi="Times New Roman" w:cs="Times New Roman"/>
          <w:b/>
          <w:bCs/>
          <w:i/>
          <w:iCs/>
          <w:sz w:val="24"/>
          <w:szCs w:val="24"/>
        </w:rPr>
      </w:pPr>
      <w:r w:rsidRPr="00BA3DCD">
        <w:rPr>
          <w:rFonts w:ascii="Times New Roman" w:hAnsi="Times New Roman" w:cs="Times New Roman"/>
          <w:b/>
          <w:bCs/>
          <w:i/>
          <w:iCs/>
          <w:sz w:val="24"/>
          <w:szCs w:val="24"/>
        </w:rPr>
        <w:t>Inter-generational adaptations</w:t>
      </w:r>
    </w:p>
    <w:p w14:paraId="7C3C630E" w14:textId="79868DBE" w:rsidR="00EE4C3B" w:rsidRPr="00BA3DCD" w:rsidRDefault="00EE4C3B" w:rsidP="00EE4C3B">
      <w:pPr>
        <w:rPr>
          <w:rFonts w:ascii="Times New Roman" w:hAnsi="Times New Roman" w:cs="Times New Roman"/>
          <w:sz w:val="24"/>
          <w:szCs w:val="24"/>
        </w:rPr>
      </w:pPr>
      <w:proofErr w:type="spellStart"/>
      <w:r w:rsidRPr="00BA3DCD">
        <w:rPr>
          <w:rFonts w:ascii="Times New Roman" w:hAnsi="Times New Roman" w:cs="Times New Roman"/>
          <w:sz w:val="24"/>
          <w:szCs w:val="24"/>
        </w:rPr>
        <w:t>Tanksley</w:t>
      </w:r>
      <w:proofErr w:type="spellEnd"/>
      <w:r w:rsidRPr="00BA3DCD">
        <w:rPr>
          <w:rFonts w:ascii="Times New Roman" w:hAnsi="Times New Roman" w:cs="Times New Roman"/>
          <w:sz w:val="24"/>
          <w:szCs w:val="24"/>
        </w:rPr>
        <w:t xml:space="preserve"> et al. </w:t>
      </w:r>
      <w:r w:rsidRPr="00BA3DCD">
        <w:rPr>
          <w:rFonts w:ascii="Times New Roman" w:hAnsi="Times New Roman" w:cs="Times New Roman"/>
          <w:sz w:val="24"/>
          <w:szCs w:val="24"/>
        </w:rPr>
        <w:fldChar w:fldCharType="begin"/>
      </w:r>
      <w:r w:rsidR="00BA3DCD">
        <w:rPr>
          <w:rFonts w:ascii="Times New Roman" w:hAnsi="Times New Roman" w:cs="Times New Roman"/>
          <w:sz w:val="24"/>
          <w:szCs w:val="24"/>
        </w:rPr>
        <w:instrText xml:space="preserve"> ADDIN EN.CITE &lt;EndNote&gt;&lt;Cite ExcludeAuth="1"&gt;&lt;Author&gt;Tanksley&lt;/Author&gt;&lt;Year&gt;1981&lt;/Year&gt;&lt;IDText&gt;Evidence for Extensive Overlap of Sporophytic and Gametophytic Gene Expression in Lycopersicon esculentum&lt;/IDText&gt;&lt;DisplayText&gt;(1981a)&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rsidRPr="00BA3DCD">
        <w:rPr>
          <w:rFonts w:ascii="Times New Roman" w:hAnsi="Times New Roman" w:cs="Times New Roman"/>
          <w:sz w:val="24"/>
          <w:szCs w:val="24"/>
        </w:rPr>
        <w:fldChar w:fldCharType="separate"/>
      </w:r>
      <w:r w:rsidR="00BA3DCD">
        <w:rPr>
          <w:rFonts w:ascii="Times New Roman" w:hAnsi="Times New Roman" w:cs="Times New Roman"/>
          <w:noProof/>
          <w:sz w:val="24"/>
          <w:szCs w:val="24"/>
        </w:rPr>
        <w:t>(1981a)</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first described the correlation between selection in the gametophyte and sporophyte when they found a correlation between allozymes expressed in both stages. Based on their findings and several studies that followed </w: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Pedersen et al., 1987; Poudyal et al., 2019; Willing &amp; Mascarenhas, 1984)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including studies on temperature tolerance </w: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Poudyal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we hypothesized that there would be a correlation between temperature tolerance in the sporophyte and the gametophyte. There were no significant correlations between any of the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when northern and southern plants were both included in the correlation analysis. However, independently, southern plants did have strong relationships between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traits. </w:t>
      </w:r>
    </w:p>
    <w:p w14:paraId="33B11B6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In the southern plants, most correlations between the sporophyte and gametophyte were negative but, one was positive. Cold germination was positively correlated to HPS. The positive correlation indicates that as the minimum temperature of pollen germination increases, net photosynthetic rate is maintained at higher temperatures. On the other hand, hot gemination was negatively correlated to HPS, meaning that as the maximum temperature of germination increases, net photosynthetic rate decreases in heat. Because two correlations involve germination and photosynthesis in southern plants, it is possible that pollen type determines photosynthetic resilience in heat. HPS was higher in plants with pollen that germinated in </w:t>
      </w:r>
      <w:r w:rsidRPr="00BA3DCD">
        <w:rPr>
          <w:rFonts w:ascii="Times New Roman" w:hAnsi="Times New Roman" w:cs="Times New Roman"/>
          <w:sz w:val="24"/>
          <w:szCs w:val="24"/>
        </w:rPr>
        <w:lastRenderedPageBreak/>
        <w:t xml:space="preserve">increased minimum temperatures and lower maximum temperatures, characteristics which are consistent with low-ROS pollen. </w:t>
      </w:r>
    </w:p>
    <w:p w14:paraId="2C74257E"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Chlorophyll fluorescence stability and pollen tube growth rate were also related to one another. CPTGR was negatively correlated with HCHPL and HPTGR was negatively correlated with CCHPL. These relationships suggest that cold tolerance and heat tolerance are antagonistic across stages. However, there are no positive correlations between the same variables and their counterpart in the same temperature treatment. Regardless, PTGR and chlorophyll fluorescence may both incorporate similar molecular responses to temperature in heat stress and a separate response for cold stress.</w:t>
      </w:r>
    </w:p>
    <w:p w14:paraId="7ECF10A9"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 last significant inter-generational correlation is between CCMS and cold germination. There was a negative relationship between the two, indicating that plants with decreased minimum temperature of pollen germination also had more stable cell membranes in cold stress. Often cold stress is mitigated at the cellular level by maintaining membrane fluidity. Cell membrane fluidity would also be important for pollen tube growth in cold conditions. There are likely similar mechanisms maintaining cell membranes in both stages during cold stress. </w:t>
      </w:r>
    </w:p>
    <w:p w14:paraId="68BF24F2"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Consistency in responses to temperature stress in the sporophyte and gametophyte supports selection influencing inter-generational temperature tolerance adaptation is southern plants. Evidence of acclimation to higher temperatures in HCMS, reduced variation in HCHPL, pollen grain dormancy, and inter-generational correlations were all observed for plants from the south and could be a result of stronger selective pressures in the south. </w:t>
      </w:r>
    </w:p>
    <w:p w14:paraId="07F9340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Plants in the south experienced extremely high temperatures regularly and the maximum is much higher than temperatures in the north. The north did reach extremely low temperatures, but the plants were likely dormant during those times or covered in snow, meaning that the lower temperature limits that northern and southern plants experience might not be that different. Therefore, southern plants have greater potential for temperature-based selection to occur and thus adaptation of temperature tolerance mechanisms. The lack of coordinated response to temperature stress in the northern plants suggest that traits facilitating temperature tolerance are not important for survival. Another explanation is that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hasn’t been located in MN long enough for selection to act on the populations All populations included in this study were located toward the edge of the range for this species. Time for selective pressures to act on the populations in the north may be insufficient for local adaptation to occur. The first record of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in Minnesota is from 1939 and in Houston County 1975 </w:t>
      </w:r>
      <w:commentRangeStart w:id="208"/>
      <w:r w:rsidRPr="00BA3DCD">
        <w:rPr>
          <w:rFonts w:ascii="Times New Roman" w:hAnsi="Times New Roman" w:cs="Times New Roman"/>
          <w:sz w:val="24"/>
          <w:szCs w:val="24"/>
        </w:rPr>
        <w:t xml:space="preserve">(University of Minnesota, Minnesota Biodiversity Atlas, Bell Museum - </w:t>
      </w:r>
      <w:hyperlink r:id="rId44" w:history="1">
        <w:r w:rsidRPr="00BA3DCD">
          <w:rPr>
            <w:rStyle w:val="Hyperlink"/>
            <w:rFonts w:ascii="Times New Roman" w:hAnsi="Times New Roman" w:cs="Times New Roman"/>
            <w:sz w:val="24"/>
            <w:szCs w:val="24"/>
          </w:rPr>
          <w:t>https://bellatlas.umn.edu/collections/listtabledisplay.php</w:t>
        </w:r>
      </w:hyperlink>
      <w:r w:rsidRPr="00BA3DCD">
        <w:rPr>
          <w:rFonts w:ascii="Times New Roman" w:hAnsi="Times New Roman" w:cs="Times New Roman"/>
          <w:sz w:val="24"/>
          <w:szCs w:val="24"/>
        </w:rPr>
        <w:t xml:space="preserve">). </w:t>
      </w:r>
      <w:commentRangeEnd w:id="208"/>
      <w:r w:rsidRPr="00BA3DCD">
        <w:rPr>
          <w:rStyle w:val="CommentReference"/>
          <w:sz w:val="24"/>
          <w:szCs w:val="24"/>
        </w:rPr>
        <w:commentReference w:id="208"/>
      </w:r>
      <w:r w:rsidRPr="00BA3DCD">
        <w:rPr>
          <w:rFonts w:ascii="Times New Roman" w:hAnsi="Times New Roman" w:cs="Times New Roman"/>
          <w:sz w:val="24"/>
          <w:szCs w:val="24"/>
        </w:rPr>
        <w:t xml:space="preserve">The first record in Texas is from 1917 and the closest record of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to Collin County is from 2011 (University of Texas Austin, Billie L. Turner Plant Resources Center - </w:t>
      </w:r>
      <w:hyperlink r:id="rId45" w:history="1">
        <w:r w:rsidRPr="00BA3DCD">
          <w:rPr>
            <w:rStyle w:val="Hyperlink"/>
            <w:rFonts w:ascii="Times New Roman" w:hAnsi="Times New Roman" w:cs="Times New Roman"/>
            <w:sz w:val="24"/>
            <w:szCs w:val="24"/>
          </w:rPr>
          <w:t>https://prc-symbiota.tacc.utexas.edu/collections/list.php</w:t>
        </w:r>
      </w:hyperlink>
      <w:r w:rsidRPr="00BA3DCD">
        <w:rPr>
          <w:rFonts w:ascii="Times New Roman" w:hAnsi="Times New Roman" w:cs="Times New Roman"/>
          <w:sz w:val="24"/>
          <w:szCs w:val="24"/>
        </w:rPr>
        <w:t xml:space="preserve">). Since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has been located in both locations for relatively similar amounts of time, the strength of temperature selection is likely driving the divergence we observed.</w:t>
      </w:r>
    </w:p>
    <w:p w14:paraId="7A636DC4" w14:textId="77777777" w:rsidR="00EE4C3B" w:rsidRPr="00BA3DCD" w:rsidRDefault="00EE4C3B" w:rsidP="00EE4C3B">
      <w:pPr>
        <w:rPr>
          <w:rFonts w:ascii="Times New Roman" w:hAnsi="Times New Roman" w:cs="Times New Roman"/>
          <w:b/>
          <w:bCs/>
          <w:sz w:val="24"/>
          <w:szCs w:val="24"/>
        </w:rPr>
      </w:pPr>
    </w:p>
    <w:p w14:paraId="7E4CC6E7" w14:textId="49D48E49" w:rsidR="00EE4C3B" w:rsidRPr="00653571" w:rsidRDefault="00EE4C3B" w:rsidP="00EE4C3B">
      <w:pPr>
        <w:rPr>
          <w:rFonts w:ascii="Times New Roman" w:hAnsi="Times New Roman" w:cs="Times New Roman"/>
          <w:b/>
          <w:bCs/>
          <w:sz w:val="32"/>
          <w:szCs w:val="32"/>
        </w:rPr>
      </w:pPr>
      <w:r w:rsidRPr="00653571">
        <w:rPr>
          <w:rFonts w:ascii="Times New Roman" w:hAnsi="Times New Roman" w:cs="Times New Roman"/>
          <w:b/>
          <w:bCs/>
          <w:sz w:val="32"/>
          <w:szCs w:val="32"/>
        </w:rPr>
        <w:lastRenderedPageBreak/>
        <w:t>Conclusion</w:t>
      </w:r>
    </w:p>
    <w:p w14:paraId="62778321"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Our results showed evidence of local adaptation due to temperature acting as a selective pressure. At first glance, the mixed outcomes of this study do not completely support our predictions, suggesting that the response to temperature tolerance is less coordinated than we originally anticipated. However, upon recognizing that temperature might not be a strong selective pressure in the northern region, we concluded that our results support evolved responses to temperature stress in the south, but not in the north for most traits. The measurements of chlorophyll fluorescence did provide some evidence that populations from areas with larger thermal ranges, such as those in higher latitudes, have more variation and possibly more phenotypic plasticity, which is consistent with the climate variability hypothesis. </w:t>
      </w:r>
    </w:p>
    <w:p w14:paraId="1DEE6288"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evidence of potential for inter-generational temperature tolerance adaptation in southern plants as well. High temperatures have likely selected for higher proportions of low-ROS pollen, which may impact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physiological processes such as photosynthesis. To fully understand the link, or lack of link, between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temperature tolerance, we must understand the molecular underpinnings driving these responses and how they evolve.</w:t>
      </w:r>
    </w:p>
    <w:p w14:paraId="5D46B134" w14:textId="2DA42157" w:rsidR="00EE4C3B"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These results could inform restoration efforts by changing the way we think about seed sourcing and adaptive potential in a rapidly changing environment. Seeds from the south may have evolved stress responses to temperature that are lacking in northern populations. The evidence for the two-basket model in a wild species is also a novel finding that could add to our perception of the influence gametophytic traits have on a species persisting in extreme environments.</w:t>
      </w:r>
    </w:p>
    <w:p w14:paraId="0C9FC2B4" w14:textId="77777777" w:rsidR="00653571" w:rsidRPr="00BA3DCD" w:rsidRDefault="00653571" w:rsidP="00EE4C3B">
      <w:pPr>
        <w:rPr>
          <w:rFonts w:ascii="Times New Roman" w:hAnsi="Times New Roman" w:cs="Times New Roman"/>
          <w:sz w:val="24"/>
          <w:szCs w:val="24"/>
        </w:rPr>
      </w:pPr>
    </w:p>
    <w:p w14:paraId="009588EF" w14:textId="77777777" w:rsidR="00EE4C3B" w:rsidRPr="00D778B8" w:rsidRDefault="00EE4C3B" w:rsidP="00EE4C3B">
      <w:pPr>
        <w:rPr>
          <w:rFonts w:ascii="Times New Roman" w:hAnsi="Times New Roman" w:cs="Times New Roman"/>
          <w:b/>
          <w:bCs/>
          <w:sz w:val="24"/>
          <w:szCs w:val="24"/>
          <w:lang w:val="de-DE"/>
        </w:rPr>
      </w:pPr>
      <w:r w:rsidRPr="00D778B8">
        <w:rPr>
          <w:rFonts w:ascii="Times New Roman" w:hAnsi="Times New Roman" w:cs="Times New Roman"/>
          <w:b/>
          <w:bCs/>
          <w:sz w:val="32"/>
          <w:szCs w:val="32"/>
          <w:lang w:val="de-DE"/>
        </w:rPr>
        <w:t>References</w:t>
      </w:r>
    </w:p>
    <w:p w14:paraId="13A2B7AA" w14:textId="6820E43C" w:rsidR="00E373EC" w:rsidRPr="00E373EC" w:rsidRDefault="00EE4C3B" w:rsidP="00E373EC">
      <w:pPr>
        <w:pStyle w:val="EndNoteBibliography"/>
        <w:spacing w:after="0"/>
        <w:ind w:left="720" w:hanging="720"/>
      </w:pPr>
      <w:r w:rsidRPr="00BA3DCD">
        <w:rPr>
          <w:rFonts w:ascii="Times New Roman" w:hAnsi="Times New Roman" w:cs="Times New Roman"/>
          <w:sz w:val="24"/>
          <w:szCs w:val="24"/>
        </w:rPr>
        <w:fldChar w:fldCharType="begin"/>
      </w:r>
      <w:r w:rsidRPr="00D778B8">
        <w:rPr>
          <w:rFonts w:ascii="Times New Roman" w:hAnsi="Times New Roman" w:cs="Times New Roman"/>
          <w:sz w:val="24"/>
          <w:szCs w:val="24"/>
          <w:lang w:val="de-DE"/>
        </w:rPr>
        <w:instrText xml:space="preserve"> ADDIN EN.REFLIST </w:instrText>
      </w:r>
      <w:r w:rsidRPr="00BA3DCD">
        <w:rPr>
          <w:rFonts w:ascii="Times New Roman" w:hAnsi="Times New Roman" w:cs="Times New Roman"/>
          <w:sz w:val="24"/>
          <w:szCs w:val="24"/>
        </w:rPr>
        <w:fldChar w:fldCharType="separate"/>
      </w:r>
      <w:r w:rsidR="00E373EC" w:rsidRPr="00DB61C4">
        <w:rPr>
          <w:lang w:val="de-DE"/>
          <w:rPrChange w:id="209" w:author="Emma Chandler" w:date="2022-05-23T09:50:00Z">
            <w:rPr/>
          </w:rPrChange>
        </w:rPr>
        <w:t xml:space="preserve">Bauwe, H., Hagemann, M., &amp; Fernie, A. R. (2010). </w:t>
      </w:r>
      <w:r w:rsidR="00E373EC" w:rsidRPr="00E373EC">
        <w:t xml:space="preserve">Photorespiration: players, partners and origin. </w:t>
      </w:r>
      <w:r w:rsidR="00E373EC" w:rsidRPr="00E373EC">
        <w:rPr>
          <w:i/>
        </w:rPr>
        <w:t>Trends in plant science</w:t>
      </w:r>
      <w:r w:rsidR="00E373EC" w:rsidRPr="00E373EC">
        <w:t>,</w:t>
      </w:r>
      <w:r w:rsidR="00E373EC" w:rsidRPr="00E373EC">
        <w:rPr>
          <w:i/>
        </w:rPr>
        <w:t xml:space="preserve"> 15</w:t>
      </w:r>
      <w:r w:rsidR="00E373EC" w:rsidRPr="00E373EC">
        <w:t xml:space="preserve">(6), 330-336. </w:t>
      </w:r>
      <w:hyperlink r:id="rId46" w:history="1">
        <w:r w:rsidR="00E373EC" w:rsidRPr="00E373EC">
          <w:rPr>
            <w:rStyle w:val="Hyperlink"/>
          </w:rPr>
          <w:t>https://doi.org/10.1016/j.tplants.2010.03.006</w:t>
        </w:r>
      </w:hyperlink>
      <w:r w:rsidR="00E373EC" w:rsidRPr="00E373EC">
        <w:t xml:space="preserve"> </w:t>
      </w:r>
    </w:p>
    <w:p w14:paraId="72A3C297" w14:textId="4D2B1FF2" w:rsidR="00E373EC" w:rsidRPr="00E373EC" w:rsidRDefault="00E373EC" w:rsidP="00E373EC">
      <w:pPr>
        <w:pStyle w:val="EndNoteBibliography"/>
        <w:spacing w:after="0"/>
        <w:ind w:left="720" w:hanging="720"/>
      </w:pPr>
      <w:r w:rsidRPr="00E373EC">
        <w:t xml:space="preserve">Beaudry, F. E. G., Rifkin, J. L., Barrett, S. C. H., &amp; Wright, S. I. (2020). Evolutionary Genomics of Plant Gametophytic Selection. </w:t>
      </w:r>
      <w:r w:rsidRPr="00E373EC">
        <w:rPr>
          <w:i/>
        </w:rPr>
        <w:t>Plant Communications</w:t>
      </w:r>
      <w:r w:rsidRPr="00E373EC">
        <w:t>,</w:t>
      </w:r>
      <w:r w:rsidRPr="00E373EC">
        <w:rPr>
          <w:i/>
        </w:rPr>
        <w:t xml:space="preserve"> 1</w:t>
      </w:r>
      <w:r w:rsidRPr="00E373EC">
        <w:t xml:space="preserve">(6), 100115-100115. </w:t>
      </w:r>
      <w:hyperlink r:id="rId47" w:history="1">
        <w:r w:rsidRPr="00E373EC">
          <w:rPr>
            <w:rStyle w:val="Hyperlink"/>
          </w:rPr>
          <w:t>https://doi.org/10.1016/j.xplc.2020.100115</w:t>
        </w:r>
      </w:hyperlink>
      <w:r w:rsidRPr="00E373EC">
        <w:t xml:space="preserve"> </w:t>
      </w:r>
    </w:p>
    <w:p w14:paraId="7AACBE85" w14:textId="5E5DCEB6" w:rsidR="00E373EC" w:rsidRPr="00E373EC" w:rsidRDefault="00E373EC" w:rsidP="00E373EC">
      <w:pPr>
        <w:pStyle w:val="EndNoteBibliography"/>
        <w:spacing w:after="0"/>
        <w:ind w:left="720" w:hanging="720"/>
      </w:pPr>
      <w:r w:rsidRPr="00E373EC">
        <w:t xml:space="preserve">Dufourc, E. J. (2008a). Sterols and membrane dynamics. </w:t>
      </w:r>
      <w:r w:rsidRPr="00E373EC">
        <w:rPr>
          <w:i/>
        </w:rPr>
        <w:t>Journal of Chemical Biology</w:t>
      </w:r>
      <w:r w:rsidRPr="00E373EC">
        <w:t>,</w:t>
      </w:r>
      <w:r w:rsidRPr="00E373EC">
        <w:rPr>
          <w:i/>
        </w:rPr>
        <w:t xml:space="preserve"> 1</w:t>
      </w:r>
      <w:r w:rsidRPr="00E373EC">
        <w:t xml:space="preserve">(1-4), 63-77. </w:t>
      </w:r>
      <w:hyperlink r:id="rId48" w:history="1">
        <w:r w:rsidRPr="00E373EC">
          <w:rPr>
            <w:rStyle w:val="Hyperlink"/>
          </w:rPr>
          <w:t>https://doi.org/10.1007/s12154-008-0010-6</w:t>
        </w:r>
      </w:hyperlink>
      <w:r w:rsidRPr="00E373EC">
        <w:t xml:space="preserve"> </w:t>
      </w:r>
    </w:p>
    <w:p w14:paraId="72F6BF38" w14:textId="27F2F98D" w:rsidR="00E373EC" w:rsidRPr="00E373EC" w:rsidRDefault="00E373EC" w:rsidP="00E373EC">
      <w:pPr>
        <w:pStyle w:val="EndNoteBibliography"/>
        <w:spacing w:after="0"/>
        <w:ind w:left="720" w:hanging="720"/>
      </w:pPr>
      <w:r w:rsidRPr="00E373EC">
        <w:t xml:space="preserve">Dufourc, E. J. (2008b). The role of phytosterols in plant adaptation to temperature. </w:t>
      </w:r>
      <w:r w:rsidRPr="00E373EC">
        <w:rPr>
          <w:i/>
        </w:rPr>
        <w:t>Plant Signaling &amp; Behavior</w:t>
      </w:r>
      <w:r w:rsidRPr="00E373EC">
        <w:t>,</w:t>
      </w:r>
      <w:r w:rsidRPr="00E373EC">
        <w:rPr>
          <w:i/>
        </w:rPr>
        <w:t xml:space="preserve"> 3</w:t>
      </w:r>
      <w:r w:rsidRPr="00E373EC">
        <w:t xml:space="preserve">(2), 133-134. </w:t>
      </w:r>
      <w:hyperlink r:id="rId49" w:history="1">
        <w:r w:rsidRPr="00E373EC">
          <w:rPr>
            <w:rStyle w:val="Hyperlink"/>
          </w:rPr>
          <w:t>https://doi.org/10.4161/psb.3.2.5051</w:t>
        </w:r>
      </w:hyperlink>
      <w:r w:rsidRPr="00E373EC">
        <w:t xml:space="preserve"> </w:t>
      </w:r>
    </w:p>
    <w:p w14:paraId="3B67D505" w14:textId="3F9C71A4" w:rsidR="00E373EC" w:rsidRPr="00E373EC" w:rsidRDefault="00E373EC" w:rsidP="00E373EC">
      <w:pPr>
        <w:pStyle w:val="EndNoteBibliography"/>
        <w:spacing w:after="0"/>
        <w:ind w:left="720" w:hanging="720"/>
      </w:pPr>
      <w:r w:rsidRPr="00E373EC">
        <w:t xml:space="preserve">Frank, G., Pressman, E., Ophir, R., Althan, L., Shaked, R., Freedman, M., . . . Firon, N. (2009). Transcriptional profiling of maturing tomato (Solanum lycopersicum L.) microspores reveals the involvement of heat shock proteins, ROS scavengers, hormones, and sugars in the heat stress response. </w:t>
      </w:r>
      <w:r w:rsidRPr="00E373EC">
        <w:rPr>
          <w:i/>
        </w:rPr>
        <w:t>Journal of experimental botany</w:t>
      </w:r>
      <w:r w:rsidRPr="00E373EC">
        <w:t>,</w:t>
      </w:r>
      <w:r w:rsidRPr="00E373EC">
        <w:rPr>
          <w:i/>
        </w:rPr>
        <w:t xml:space="preserve"> 60</w:t>
      </w:r>
      <w:r w:rsidRPr="00E373EC">
        <w:t xml:space="preserve">(13), 3891-3908. </w:t>
      </w:r>
      <w:hyperlink r:id="rId50" w:history="1">
        <w:r w:rsidRPr="00E373EC">
          <w:rPr>
            <w:rStyle w:val="Hyperlink"/>
          </w:rPr>
          <w:t>https://doi.org/10.1093/jxb/erp234</w:t>
        </w:r>
      </w:hyperlink>
      <w:r w:rsidRPr="00E373EC">
        <w:t xml:space="preserve"> </w:t>
      </w:r>
    </w:p>
    <w:p w14:paraId="44E2C6D1" w14:textId="440578F9" w:rsidR="00E373EC" w:rsidRPr="00E373EC" w:rsidRDefault="00E373EC" w:rsidP="00E373EC">
      <w:pPr>
        <w:pStyle w:val="EndNoteBibliography"/>
        <w:spacing w:after="0"/>
        <w:ind w:left="720" w:hanging="720"/>
      </w:pPr>
      <w:r w:rsidRPr="00E373EC">
        <w:t xml:space="preserve">Gajanayake, B., Trader, B. W., Reddy, K. R., &amp; Harkess, R. L. (2011). Screening Ornamental Pepper Cultivars for Temperature Tolerance Using Pollen and Physiological Parameters. </w:t>
      </w:r>
      <w:r w:rsidRPr="00E373EC">
        <w:rPr>
          <w:i/>
        </w:rPr>
        <w:t>HortScience</w:t>
      </w:r>
      <w:r w:rsidRPr="00E373EC">
        <w:t>,</w:t>
      </w:r>
      <w:r w:rsidRPr="00E373EC">
        <w:rPr>
          <w:i/>
        </w:rPr>
        <w:t xml:space="preserve"> 46</w:t>
      </w:r>
      <w:r w:rsidRPr="00E373EC">
        <w:t xml:space="preserve">(6), 878-884. </w:t>
      </w:r>
      <w:hyperlink r:id="rId51" w:history="1">
        <w:r w:rsidRPr="00E373EC">
          <w:rPr>
            <w:rStyle w:val="Hyperlink"/>
          </w:rPr>
          <w:t>https://doi.org/10.21273/HORTSCI.46.6.878</w:t>
        </w:r>
      </w:hyperlink>
      <w:r w:rsidRPr="00E373EC">
        <w:t xml:space="preserve"> </w:t>
      </w:r>
    </w:p>
    <w:p w14:paraId="1B808AE1" w14:textId="62CEF5BE" w:rsidR="00E373EC" w:rsidRPr="00E373EC" w:rsidRDefault="00E373EC" w:rsidP="00E373EC">
      <w:pPr>
        <w:pStyle w:val="EndNoteBibliography"/>
        <w:spacing w:after="0"/>
        <w:ind w:left="720" w:hanging="720"/>
      </w:pPr>
      <w:r w:rsidRPr="00E373EC">
        <w:lastRenderedPageBreak/>
        <w:t xml:space="preserve">Goswami, A., Banerjee, R., &amp; Raha, S. (2010). Mechanisms of plant adaptation/memory in rice seedlings under arsenic and heat stress: expression of heat-shock protein gene HSP70. </w:t>
      </w:r>
      <w:r w:rsidRPr="00E373EC">
        <w:rPr>
          <w:i/>
        </w:rPr>
        <w:t>AoB plants</w:t>
      </w:r>
      <w:r w:rsidRPr="00E373EC">
        <w:t>,</w:t>
      </w:r>
      <w:r w:rsidRPr="00E373EC">
        <w:rPr>
          <w:i/>
        </w:rPr>
        <w:t xml:space="preserve"> 2010</w:t>
      </w:r>
      <w:r w:rsidRPr="00E373EC">
        <w:t xml:space="preserve">, plq023-plq023. </w:t>
      </w:r>
      <w:hyperlink r:id="rId52" w:history="1">
        <w:r w:rsidRPr="00E373EC">
          <w:rPr>
            <w:rStyle w:val="Hyperlink"/>
          </w:rPr>
          <w:t>https://doi.org/10.1093/aobpla/plq023</w:t>
        </w:r>
      </w:hyperlink>
      <w:r w:rsidRPr="00E373EC">
        <w:t xml:space="preserve"> </w:t>
      </w:r>
    </w:p>
    <w:p w14:paraId="22CC3691" w14:textId="4E6E7436" w:rsidR="00E373EC" w:rsidRPr="00E373EC" w:rsidRDefault="00E373EC" w:rsidP="00E373EC">
      <w:pPr>
        <w:pStyle w:val="EndNoteBibliography"/>
        <w:spacing w:after="0"/>
        <w:ind w:left="720" w:hanging="720"/>
      </w:pPr>
      <w:r w:rsidRPr="00E373EC">
        <w:t xml:space="preserve">Hedhly, A., Hormaza, J. I., &amp; Herrero, M. (2005). Influence of genotype-temperature interaction on pollen performance: Variation in pollen performance. </w:t>
      </w:r>
      <w:r w:rsidRPr="00E373EC">
        <w:rPr>
          <w:i/>
        </w:rPr>
        <w:t>Journal of evolutionary biology</w:t>
      </w:r>
      <w:r w:rsidRPr="00E373EC">
        <w:t>,</w:t>
      </w:r>
      <w:r w:rsidRPr="00E373EC">
        <w:rPr>
          <w:i/>
        </w:rPr>
        <w:t xml:space="preserve"> 18</w:t>
      </w:r>
      <w:r w:rsidRPr="00E373EC">
        <w:t xml:space="preserve">(6), 1494-1502. </w:t>
      </w:r>
      <w:hyperlink r:id="rId53" w:history="1">
        <w:r w:rsidRPr="00E373EC">
          <w:rPr>
            <w:rStyle w:val="Hyperlink"/>
          </w:rPr>
          <w:t>https://doi.org/10.1111/j.1420-9101.2005.00939.x</w:t>
        </w:r>
      </w:hyperlink>
      <w:r w:rsidRPr="00E373EC">
        <w:t xml:space="preserve"> </w:t>
      </w:r>
    </w:p>
    <w:p w14:paraId="060AE5F5" w14:textId="3D855422" w:rsidR="00E373EC" w:rsidRPr="00E373EC" w:rsidRDefault="00E373EC" w:rsidP="00E373EC">
      <w:pPr>
        <w:pStyle w:val="EndNoteBibliography"/>
        <w:spacing w:after="0"/>
        <w:ind w:left="720" w:hanging="720"/>
      </w:pPr>
      <w:r w:rsidRPr="00E373EC">
        <w:t xml:space="preserve">Kakani, V. G., Prasad, P. V. V., Craufurd, P. Q., &amp; Wheeler, T. R. (2002). Response of in vitro pollen germination and pollen tube growth of groundnut (Arachis hypogaea L.) genotypes to temperature: Response of groundnut pollen to temperature. </w:t>
      </w:r>
      <w:r w:rsidRPr="00E373EC">
        <w:rPr>
          <w:i/>
        </w:rPr>
        <w:t>Plant, cell and environment</w:t>
      </w:r>
      <w:r w:rsidRPr="00E373EC">
        <w:t>,</w:t>
      </w:r>
      <w:r w:rsidRPr="00E373EC">
        <w:rPr>
          <w:i/>
        </w:rPr>
        <w:t xml:space="preserve"> 25</w:t>
      </w:r>
      <w:r w:rsidRPr="00E373EC">
        <w:t xml:space="preserve">(12), 1651-1661. </w:t>
      </w:r>
      <w:hyperlink r:id="rId54" w:history="1">
        <w:r w:rsidRPr="00E373EC">
          <w:rPr>
            <w:rStyle w:val="Hyperlink"/>
          </w:rPr>
          <w:t>https://doi.org/10.1046/j.1365-3040.2002.00943.x</w:t>
        </w:r>
      </w:hyperlink>
      <w:r w:rsidRPr="00E373EC">
        <w:t xml:space="preserve"> </w:t>
      </w:r>
    </w:p>
    <w:p w14:paraId="64216F99" w14:textId="1091B3B7" w:rsidR="00E373EC" w:rsidRPr="00E373EC" w:rsidRDefault="00E373EC" w:rsidP="00E373EC">
      <w:pPr>
        <w:pStyle w:val="EndNoteBibliography"/>
        <w:spacing w:after="0"/>
        <w:ind w:left="720" w:hanging="720"/>
      </w:pPr>
      <w:r w:rsidRPr="00E373EC">
        <w:t xml:space="preserve">Kariola, T., Brader, G., Li, J., &amp; Palva, E. T. (2005). Chlorophyllase 1, a Damage Control Enzyme, Affects the Balance between Defense Pathways in Plants. </w:t>
      </w:r>
      <w:r w:rsidRPr="00E373EC">
        <w:rPr>
          <w:i/>
        </w:rPr>
        <w:t>The Plant cell</w:t>
      </w:r>
      <w:r w:rsidRPr="00E373EC">
        <w:t>,</w:t>
      </w:r>
      <w:r w:rsidRPr="00E373EC">
        <w:rPr>
          <w:i/>
        </w:rPr>
        <w:t xml:space="preserve"> 17</w:t>
      </w:r>
      <w:r w:rsidRPr="00E373EC">
        <w:t xml:space="preserve">(1), 282-294. </w:t>
      </w:r>
      <w:hyperlink r:id="rId55" w:history="1">
        <w:r w:rsidRPr="00E373EC">
          <w:rPr>
            <w:rStyle w:val="Hyperlink"/>
          </w:rPr>
          <w:t>https://doi.org/10.1105/tpc.104.025817</w:t>
        </w:r>
      </w:hyperlink>
      <w:r w:rsidRPr="00E373EC">
        <w:t xml:space="preserve"> </w:t>
      </w:r>
    </w:p>
    <w:p w14:paraId="4DE74452" w14:textId="70EB20FE" w:rsidR="00E373EC" w:rsidRPr="00E373EC" w:rsidRDefault="00E373EC" w:rsidP="00E373EC">
      <w:pPr>
        <w:pStyle w:val="EndNoteBibliography"/>
        <w:spacing w:after="0"/>
        <w:ind w:left="720" w:hanging="720"/>
      </w:pPr>
      <w:r w:rsidRPr="00E373EC">
        <w:t xml:space="preserve">Kawecki, T. J., &amp; Ebert, D. (2004). Conceptual issues in local adaptation. </w:t>
      </w:r>
      <w:r w:rsidRPr="00E373EC">
        <w:rPr>
          <w:i/>
        </w:rPr>
        <w:t>Ecology letters</w:t>
      </w:r>
      <w:r w:rsidRPr="00E373EC">
        <w:t>,</w:t>
      </w:r>
      <w:r w:rsidRPr="00E373EC">
        <w:rPr>
          <w:i/>
        </w:rPr>
        <w:t xml:space="preserve"> 7</w:t>
      </w:r>
      <w:r w:rsidRPr="00E373EC">
        <w:t xml:space="preserve">(12), 1225-1241. </w:t>
      </w:r>
      <w:hyperlink r:id="rId56" w:history="1">
        <w:r w:rsidRPr="00E373EC">
          <w:rPr>
            <w:rStyle w:val="Hyperlink"/>
          </w:rPr>
          <w:t>https://doi.org/10.1111/j.1461-0248.2004.00684.x</w:t>
        </w:r>
      </w:hyperlink>
      <w:r w:rsidRPr="00E373EC">
        <w:t xml:space="preserve"> </w:t>
      </w:r>
    </w:p>
    <w:p w14:paraId="54661475" w14:textId="1D334562" w:rsidR="00E373EC" w:rsidRPr="00E373EC" w:rsidRDefault="00E373EC" w:rsidP="00E373EC">
      <w:pPr>
        <w:pStyle w:val="EndNoteBibliography"/>
        <w:spacing w:after="0"/>
        <w:ind w:left="720" w:hanging="720"/>
      </w:pPr>
      <w:r w:rsidRPr="00E373EC">
        <w:t xml:space="preserve">Keller, M., &amp; Simm, S. (2018). The coupling of transcriptome and proteome adaptation during development and heat stress response of tomato pollen. </w:t>
      </w:r>
      <w:r w:rsidRPr="00E373EC">
        <w:rPr>
          <w:i/>
        </w:rPr>
        <w:t>BMC Genomics</w:t>
      </w:r>
      <w:r w:rsidRPr="00E373EC">
        <w:t>,</w:t>
      </w:r>
      <w:r w:rsidRPr="00E373EC">
        <w:rPr>
          <w:i/>
        </w:rPr>
        <w:t xml:space="preserve"> 19</w:t>
      </w:r>
      <w:r w:rsidRPr="00E373EC">
        <w:t xml:space="preserve">(1). </w:t>
      </w:r>
      <w:hyperlink r:id="rId57" w:history="1">
        <w:r w:rsidRPr="00E373EC">
          <w:rPr>
            <w:rStyle w:val="Hyperlink"/>
          </w:rPr>
          <w:t>https://doi.org/10.1186/s12864-018-4824-5</w:t>
        </w:r>
      </w:hyperlink>
      <w:r w:rsidRPr="00E373EC">
        <w:t xml:space="preserve"> </w:t>
      </w:r>
    </w:p>
    <w:p w14:paraId="58DACFB1" w14:textId="7C79C562" w:rsidR="00E373EC" w:rsidRPr="00E373EC" w:rsidRDefault="00E373EC" w:rsidP="00E373EC">
      <w:pPr>
        <w:pStyle w:val="EndNoteBibliography"/>
        <w:spacing w:after="0"/>
        <w:ind w:left="720" w:hanging="720"/>
      </w:pPr>
      <w:r w:rsidRPr="00E373EC">
        <w:t xml:space="preserve">Knight, C. A., &amp; Ackerly, D. D. (2001). Correlated evolution of chloroplast heat shock protein expression in closely related plant species. </w:t>
      </w:r>
      <w:r w:rsidRPr="00E373EC">
        <w:rPr>
          <w:i/>
        </w:rPr>
        <w:t>American Journal of Botany</w:t>
      </w:r>
      <w:r w:rsidRPr="00E373EC">
        <w:t>,</w:t>
      </w:r>
      <w:r w:rsidRPr="00E373EC">
        <w:rPr>
          <w:i/>
        </w:rPr>
        <w:t xml:space="preserve"> 88</w:t>
      </w:r>
      <w:r w:rsidRPr="00E373EC">
        <w:t xml:space="preserve">(3), 411-418. </w:t>
      </w:r>
      <w:hyperlink r:id="rId58" w:history="1">
        <w:r w:rsidRPr="00E373EC">
          <w:rPr>
            <w:rStyle w:val="Hyperlink"/>
          </w:rPr>
          <w:t>https://doi.org/10.2307/2657105</w:t>
        </w:r>
      </w:hyperlink>
      <w:r w:rsidRPr="00E373EC">
        <w:t xml:space="preserve"> </w:t>
      </w:r>
    </w:p>
    <w:p w14:paraId="364EE121" w14:textId="7F5A6802" w:rsidR="00E373EC" w:rsidRPr="00E373EC" w:rsidRDefault="00E373EC" w:rsidP="00E373EC">
      <w:pPr>
        <w:pStyle w:val="EndNoteBibliography"/>
        <w:spacing w:after="0"/>
        <w:ind w:left="720" w:hanging="720"/>
      </w:pPr>
      <w:r w:rsidRPr="00E373EC">
        <w:t xml:space="preserve">Lin, J.-S., Kuo, C.-C., Yang, I. C., Tsai, W.-A., Shen, Y.-H., Lin, C.-C., . . . Jeng, S.-T. (2018). MicroRNA160 Modulates Plant Development and Heat Shock Protein Gene Expression to Mediate Heat Tolerance in Arabidopsis. </w:t>
      </w:r>
      <w:r w:rsidRPr="00E373EC">
        <w:rPr>
          <w:i/>
        </w:rPr>
        <w:t>Frontiers in plant science</w:t>
      </w:r>
      <w:r w:rsidRPr="00E373EC">
        <w:t>,</w:t>
      </w:r>
      <w:r w:rsidRPr="00E373EC">
        <w:rPr>
          <w:i/>
        </w:rPr>
        <w:t xml:space="preserve"> 9</w:t>
      </w:r>
      <w:r w:rsidRPr="00E373EC">
        <w:t xml:space="preserve">, 68-68. </w:t>
      </w:r>
      <w:hyperlink r:id="rId59" w:history="1">
        <w:r w:rsidRPr="00E373EC">
          <w:rPr>
            <w:rStyle w:val="Hyperlink"/>
          </w:rPr>
          <w:t>https://doi.org/10.3389/fpls.2018.00068</w:t>
        </w:r>
      </w:hyperlink>
      <w:r w:rsidRPr="00E373EC">
        <w:t xml:space="preserve"> </w:t>
      </w:r>
    </w:p>
    <w:p w14:paraId="79F5F923" w14:textId="229AE2B9" w:rsidR="00E373EC" w:rsidRPr="00E373EC" w:rsidRDefault="00E373EC" w:rsidP="00E373EC">
      <w:pPr>
        <w:pStyle w:val="EndNoteBibliography"/>
        <w:spacing w:after="0"/>
        <w:ind w:left="720" w:hanging="720"/>
      </w:pPr>
      <w:r w:rsidRPr="00E373EC">
        <w:t xml:space="preserve">Liu, Z.-W., Wu, Z.-J., Li, X.-H., Huang, Y., Li, H., Wang, Y.-X., &amp; Zhuang, J. (2016). Identification, classification, and expression profiles of heat shock transcription factors in tea plant (Camellia sinensis) under temperature stress. </w:t>
      </w:r>
      <w:r w:rsidRPr="00E373EC">
        <w:rPr>
          <w:i/>
        </w:rPr>
        <w:t>Gene</w:t>
      </w:r>
      <w:r w:rsidRPr="00E373EC">
        <w:t>,</w:t>
      </w:r>
      <w:r w:rsidRPr="00E373EC">
        <w:rPr>
          <w:i/>
        </w:rPr>
        <w:t xml:space="preserve"> 576</w:t>
      </w:r>
      <w:r w:rsidRPr="00E373EC">
        <w:t xml:space="preserve">(1), 52-59. </w:t>
      </w:r>
      <w:hyperlink r:id="rId60" w:history="1">
        <w:r w:rsidRPr="00E373EC">
          <w:rPr>
            <w:rStyle w:val="Hyperlink"/>
          </w:rPr>
          <w:t>https://doi.org/10.1016/j.gene.2015.09.076</w:t>
        </w:r>
      </w:hyperlink>
      <w:r w:rsidRPr="00E373EC">
        <w:t xml:space="preserve"> </w:t>
      </w:r>
    </w:p>
    <w:p w14:paraId="496479C6" w14:textId="7FD24887" w:rsidR="00E373EC" w:rsidRPr="00E373EC" w:rsidRDefault="00E373EC" w:rsidP="00E373EC">
      <w:pPr>
        <w:pStyle w:val="EndNoteBibliography"/>
        <w:spacing w:after="0"/>
        <w:ind w:left="720" w:hanging="720"/>
      </w:pPr>
      <w:r w:rsidRPr="00E373EC">
        <w:t xml:space="preserve">Luria, G., Rutley, N., Lazar, I., Harper, J. F., &amp; Miller, G. (2019). Direct analysis of pollen fitness by flow cytometry: implications for pollen response to stress. </w:t>
      </w:r>
      <w:r w:rsidRPr="00E373EC">
        <w:rPr>
          <w:i/>
        </w:rPr>
        <w:t>The Plant Journal</w:t>
      </w:r>
      <w:r w:rsidRPr="00E373EC">
        <w:t>,</w:t>
      </w:r>
      <w:r w:rsidRPr="00E373EC">
        <w:rPr>
          <w:i/>
        </w:rPr>
        <w:t xml:space="preserve"> 98</w:t>
      </w:r>
      <w:r w:rsidRPr="00E373EC">
        <w:t xml:space="preserve">(5), 942-952. </w:t>
      </w:r>
      <w:hyperlink r:id="rId61" w:history="1">
        <w:r w:rsidRPr="00E373EC">
          <w:rPr>
            <w:rStyle w:val="Hyperlink"/>
          </w:rPr>
          <w:t>https://doi.org/10.1111/tpj.14286</w:t>
        </w:r>
      </w:hyperlink>
      <w:r w:rsidRPr="00E373EC">
        <w:t xml:space="preserve"> </w:t>
      </w:r>
    </w:p>
    <w:p w14:paraId="7DF9A988" w14:textId="36ED368E" w:rsidR="00E373EC" w:rsidRPr="00E373EC" w:rsidRDefault="00E373EC" w:rsidP="00E373EC">
      <w:pPr>
        <w:pStyle w:val="EndNoteBibliography"/>
        <w:spacing w:after="0"/>
        <w:ind w:left="720" w:hanging="720"/>
      </w:pPr>
      <w:r w:rsidRPr="00E373EC">
        <w:t xml:space="preserve">Mishra, K. B., Mishra, A., Kubásek, J., Urban, O., Heyer, A. G., &amp; Govindjee. (2019). Low temperature induced modulation of photosynthetic induction in non-acclimated and cold-acclimated Arabidopsis thaliana: chlorophyll a fluorescence and gas-exchange measurements. </w:t>
      </w:r>
      <w:r w:rsidRPr="00E373EC">
        <w:rPr>
          <w:i/>
        </w:rPr>
        <w:t>Photosynthesis research</w:t>
      </w:r>
      <w:r w:rsidRPr="00E373EC">
        <w:t>,</w:t>
      </w:r>
      <w:r w:rsidRPr="00E373EC">
        <w:rPr>
          <w:i/>
        </w:rPr>
        <w:t xml:space="preserve"> 139</w:t>
      </w:r>
      <w:r w:rsidRPr="00E373EC">
        <w:t xml:space="preserve">(1), 123-143. </w:t>
      </w:r>
      <w:hyperlink r:id="rId62" w:history="1">
        <w:r w:rsidRPr="00E373EC">
          <w:rPr>
            <w:rStyle w:val="Hyperlink"/>
          </w:rPr>
          <w:t>https://doi.org/10.1007/s11120-018-0588-7</w:t>
        </w:r>
      </w:hyperlink>
      <w:r w:rsidRPr="00E373EC">
        <w:t xml:space="preserve"> </w:t>
      </w:r>
    </w:p>
    <w:p w14:paraId="4D66CF2C" w14:textId="7E3B6E44" w:rsidR="00E373EC" w:rsidRPr="00E373EC" w:rsidRDefault="00E373EC" w:rsidP="00E373EC">
      <w:pPr>
        <w:pStyle w:val="EndNoteBibliography"/>
        <w:spacing w:after="0"/>
        <w:ind w:left="720" w:hanging="720"/>
      </w:pPr>
      <w:r w:rsidRPr="00E373EC">
        <w:t xml:space="preserve">Nurminsky, V. N., Stolbikov, A. S., Pomortsev, A. V., &amp; Perfileva, A. I. (2018). Expression of PR genes and genes of heat shock proteins of potato plants in vitro under infection with ring rot and heat stress. </w:t>
      </w:r>
      <w:r w:rsidRPr="00E373EC">
        <w:rPr>
          <w:i/>
        </w:rPr>
        <w:t>Biopolimery i kletka</w:t>
      </w:r>
      <w:r w:rsidRPr="00E373EC">
        <w:t>,</w:t>
      </w:r>
      <w:r w:rsidRPr="00E373EC">
        <w:rPr>
          <w:i/>
        </w:rPr>
        <w:t xml:space="preserve"> 34</w:t>
      </w:r>
      <w:r w:rsidRPr="00E373EC">
        <w:t xml:space="preserve">(1), 3-13. </w:t>
      </w:r>
      <w:hyperlink r:id="rId63" w:history="1">
        <w:r w:rsidRPr="00E373EC">
          <w:rPr>
            <w:rStyle w:val="Hyperlink"/>
          </w:rPr>
          <w:t>https://doi.org/10.7124/bc.00096B</w:t>
        </w:r>
      </w:hyperlink>
      <w:r w:rsidRPr="00E373EC">
        <w:t xml:space="preserve"> </w:t>
      </w:r>
    </w:p>
    <w:p w14:paraId="60B445C9" w14:textId="025AAC26" w:rsidR="00E373EC" w:rsidRPr="00E373EC" w:rsidRDefault="00E373EC" w:rsidP="00E373EC">
      <w:pPr>
        <w:pStyle w:val="EndNoteBibliography"/>
        <w:spacing w:after="0"/>
        <w:ind w:left="720" w:hanging="720"/>
      </w:pPr>
      <w:r w:rsidRPr="00E373EC">
        <w:t xml:space="preserve">Pedersen, S., Simonsen, V., &amp; Loeschcke, V. (1987). OVERLAP OF GAMETOPHYTIC AND SPOROPHYTIC GENE-EXPRESSION IN BARLEY. </w:t>
      </w:r>
      <w:r w:rsidRPr="00E373EC">
        <w:rPr>
          <w:i/>
        </w:rPr>
        <w:t>Theoretical and Applied Genetics</w:t>
      </w:r>
      <w:r w:rsidRPr="00E373EC">
        <w:t>,</w:t>
      </w:r>
      <w:r w:rsidRPr="00E373EC">
        <w:rPr>
          <w:i/>
        </w:rPr>
        <w:t xml:space="preserve"> 75</w:t>
      </w:r>
      <w:r w:rsidRPr="00E373EC">
        <w:t xml:space="preserve">(1), 200-206. </w:t>
      </w:r>
      <w:hyperlink r:id="rId64" w:history="1">
        <w:r w:rsidRPr="00E373EC">
          <w:rPr>
            <w:rStyle w:val="Hyperlink"/>
          </w:rPr>
          <w:t>https://doi.org/10.1007/bf00249164</w:t>
        </w:r>
      </w:hyperlink>
      <w:r w:rsidRPr="00E373EC">
        <w:t xml:space="preserve"> </w:t>
      </w:r>
    </w:p>
    <w:p w14:paraId="6D03EC23" w14:textId="30238F28" w:rsidR="00E373EC" w:rsidRPr="00E373EC" w:rsidRDefault="00E373EC" w:rsidP="00E373EC">
      <w:pPr>
        <w:pStyle w:val="EndNoteBibliography"/>
        <w:spacing w:after="0"/>
        <w:ind w:left="720" w:hanging="720"/>
      </w:pPr>
      <w:r w:rsidRPr="00E373EC">
        <w:t xml:space="preserve">Poudyal, D., Rosenqvist, E., &amp; Ottosen, C. O. (2019). Phenotyping from lab to field - tomato lines screened for heat stress using F-v/F-m maintain high fruit yield during thermal stress in the field [Article]. </w:t>
      </w:r>
      <w:r w:rsidRPr="00E373EC">
        <w:rPr>
          <w:i/>
        </w:rPr>
        <w:t>Functional Plant Biology</w:t>
      </w:r>
      <w:r w:rsidRPr="00E373EC">
        <w:t>,</w:t>
      </w:r>
      <w:r w:rsidRPr="00E373EC">
        <w:rPr>
          <w:i/>
        </w:rPr>
        <w:t xml:space="preserve"> 46</w:t>
      </w:r>
      <w:r w:rsidRPr="00E373EC">
        <w:t xml:space="preserve">(1), 44-55. </w:t>
      </w:r>
      <w:hyperlink r:id="rId65" w:history="1">
        <w:r w:rsidRPr="00E373EC">
          <w:rPr>
            <w:rStyle w:val="Hyperlink"/>
          </w:rPr>
          <w:t>https://doi.org/10.1071/fp17317</w:t>
        </w:r>
      </w:hyperlink>
      <w:r w:rsidRPr="00E373EC">
        <w:t xml:space="preserve"> </w:t>
      </w:r>
    </w:p>
    <w:p w14:paraId="6186BCBA" w14:textId="070BF472" w:rsidR="00E373EC" w:rsidRPr="00E373EC" w:rsidRDefault="00E373EC" w:rsidP="00E373EC">
      <w:pPr>
        <w:pStyle w:val="EndNoteBibliography"/>
        <w:spacing w:after="0"/>
        <w:ind w:left="720" w:hanging="720"/>
      </w:pPr>
      <w:r w:rsidRPr="00E373EC">
        <w:t xml:space="preserve">Rhoads, D. M., White, S. J., Zhou, Y., Muralidharan, M., &amp; Elthon, T. E. (2005). Altered gene expression in plants with constitutive expression of a mitochondrial small heat shock protein suggests the </w:t>
      </w:r>
      <w:r w:rsidRPr="00E373EC">
        <w:lastRenderedPageBreak/>
        <w:t xml:space="preserve">involvement of retrograde regulation in the heat stress response. </w:t>
      </w:r>
      <w:r w:rsidRPr="00E373EC">
        <w:rPr>
          <w:i/>
        </w:rPr>
        <w:t>Physiologia plantarum</w:t>
      </w:r>
      <w:r w:rsidRPr="00E373EC">
        <w:t>,</w:t>
      </w:r>
      <w:r w:rsidRPr="00E373EC">
        <w:rPr>
          <w:i/>
        </w:rPr>
        <w:t xml:space="preserve"> 123</w:t>
      </w:r>
      <w:r w:rsidRPr="00E373EC">
        <w:t xml:space="preserve">(4), 435-444. </w:t>
      </w:r>
      <w:hyperlink r:id="rId66" w:history="1">
        <w:r w:rsidRPr="00E373EC">
          <w:rPr>
            <w:rStyle w:val="Hyperlink"/>
          </w:rPr>
          <w:t>https://doi.org/10.1111/j.1399-3054.2005.00473.x</w:t>
        </w:r>
      </w:hyperlink>
      <w:r w:rsidRPr="00E373EC">
        <w:t xml:space="preserve"> </w:t>
      </w:r>
    </w:p>
    <w:p w14:paraId="1EB1B55B" w14:textId="4B0254FB" w:rsidR="00E373EC" w:rsidRPr="00E373EC" w:rsidRDefault="00E373EC" w:rsidP="00E373EC">
      <w:pPr>
        <w:pStyle w:val="EndNoteBibliography"/>
        <w:spacing w:after="0"/>
        <w:ind w:left="720" w:hanging="720"/>
      </w:pPr>
      <w:r w:rsidRPr="00E373EC">
        <w:t xml:space="preserve">Rutley, N., Harper, J. F., &amp; Miller, G. (2022). Reproductive resilience: putting pollen grains in two baskets. </w:t>
      </w:r>
      <w:r w:rsidRPr="00E373EC">
        <w:rPr>
          <w:i/>
        </w:rPr>
        <w:t>Trends in Plant Science</w:t>
      </w:r>
      <w:r w:rsidRPr="00E373EC">
        <w:t>,</w:t>
      </w:r>
      <w:r w:rsidRPr="00E373EC">
        <w:rPr>
          <w:i/>
        </w:rPr>
        <w:t xml:space="preserve"> 27</w:t>
      </w:r>
      <w:r w:rsidRPr="00E373EC">
        <w:t xml:space="preserve">(3), 237-246. </w:t>
      </w:r>
      <w:hyperlink r:id="rId67" w:history="1">
        <w:r w:rsidRPr="00E373EC">
          <w:rPr>
            <w:rStyle w:val="Hyperlink"/>
          </w:rPr>
          <w:t>https://doi.org/10.1016/j.tplants.2021.09.002</w:t>
        </w:r>
      </w:hyperlink>
      <w:r w:rsidRPr="00E373EC">
        <w:t xml:space="preserve"> </w:t>
      </w:r>
    </w:p>
    <w:p w14:paraId="0DD13B8E" w14:textId="167E613B" w:rsidR="00E373EC" w:rsidRPr="00E373EC" w:rsidRDefault="00E373EC" w:rsidP="00E373EC">
      <w:pPr>
        <w:pStyle w:val="EndNoteBibliography"/>
        <w:spacing w:after="0"/>
        <w:ind w:left="720" w:hanging="720"/>
      </w:pPr>
      <w:r w:rsidRPr="00E373EC">
        <w:t xml:space="preserve">Singh, S. K., Kakani, V. G., Brand, D., Baldwin, B., &amp; Reddy, K. R. (2008). Assessment of Cold and Heat Tolerance of Winter-grown Canola (Brassica napus L.) Cultivars by Pollen-based Parameters. </w:t>
      </w:r>
      <w:r w:rsidRPr="00E373EC">
        <w:rPr>
          <w:i/>
        </w:rPr>
        <w:t>Journal of agronomy and crop science (1986)</w:t>
      </w:r>
      <w:r w:rsidRPr="00E373EC">
        <w:t>,</w:t>
      </w:r>
      <w:r w:rsidRPr="00E373EC">
        <w:rPr>
          <w:i/>
        </w:rPr>
        <w:t xml:space="preserve"> 194</w:t>
      </w:r>
      <w:r w:rsidRPr="00E373EC">
        <w:t xml:space="preserve">(3), 225-236. </w:t>
      </w:r>
      <w:hyperlink r:id="rId68" w:history="1">
        <w:r w:rsidRPr="00E373EC">
          <w:rPr>
            <w:rStyle w:val="Hyperlink"/>
          </w:rPr>
          <w:t>https://doi.org/10.1111/j.1439-037x.2008.00309.x</w:t>
        </w:r>
      </w:hyperlink>
      <w:r w:rsidRPr="00E373EC">
        <w:t xml:space="preserve"> </w:t>
      </w:r>
    </w:p>
    <w:p w14:paraId="22FDD1F2" w14:textId="3EA213DD" w:rsidR="00E373EC" w:rsidRPr="00E373EC" w:rsidRDefault="00E373EC" w:rsidP="00E373EC">
      <w:pPr>
        <w:pStyle w:val="EndNoteBibliography"/>
        <w:spacing w:after="0"/>
        <w:ind w:left="720" w:hanging="720"/>
      </w:pPr>
      <w:r w:rsidRPr="00E373EC">
        <w:t xml:space="preserve">Tanksley, S. D., Zamir, D., &amp; Rick, C. M. (1981a). Evidence for Extensive Overlap of Sporophytic and Gametophytic Gene Expression in Lycopersicon esculentum. </w:t>
      </w:r>
      <w:r w:rsidRPr="00E373EC">
        <w:rPr>
          <w:i/>
        </w:rPr>
        <w:t>Science (American Association for the Advancement of Science)</w:t>
      </w:r>
      <w:r w:rsidRPr="00E373EC">
        <w:t>,</w:t>
      </w:r>
      <w:r w:rsidRPr="00E373EC">
        <w:rPr>
          <w:i/>
        </w:rPr>
        <w:t xml:space="preserve"> 213</w:t>
      </w:r>
      <w:r w:rsidRPr="00E373EC">
        <w:t xml:space="preserve">(4506), 453-455. </w:t>
      </w:r>
      <w:hyperlink r:id="rId69" w:history="1">
        <w:r w:rsidRPr="00E373EC">
          <w:rPr>
            <w:rStyle w:val="Hyperlink"/>
          </w:rPr>
          <w:t>https://doi.org/10.1126/science.213.4506.453</w:t>
        </w:r>
      </w:hyperlink>
      <w:r w:rsidRPr="00E373EC">
        <w:t xml:space="preserve"> </w:t>
      </w:r>
    </w:p>
    <w:p w14:paraId="6559B6EC" w14:textId="21363072" w:rsidR="00E373EC" w:rsidRPr="00E373EC" w:rsidRDefault="00E373EC" w:rsidP="00E373EC">
      <w:pPr>
        <w:pStyle w:val="EndNoteBibliography"/>
        <w:spacing w:after="0"/>
        <w:ind w:left="720" w:hanging="720"/>
      </w:pPr>
      <w:r w:rsidRPr="00E373EC">
        <w:t xml:space="preserve">Tanksley, S. D., Zamir, D., &amp; Rick, C. M. (1981b). EVIDENCE FOR EXTENSIVE OVERLAP OF SPOROPHYTIC AND GAMETOPHYTIC GENE-EXPRESSION IN LYCOPERSICON-ESCULENTUM. </w:t>
      </w:r>
      <w:r w:rsidRPr="00E373EC">
        <w:rPr>
          <w:i/>
        </w:rPr>
        <w:t>Science</w:t>
      </w:r>
      <w:r w:rsidRPr="00E373EC">
        <w:t>,</w:t>
      </w:r>
      <w:r w:rsidRPr="00E373EC">
        <w:rPr>
          <w:i/>
        </w:rPr>
        <w:t xml:space="preserve"> 213</w:t>
      </w:r>
      <w:r w:rsidRPr="00E373EC">
        <w:t xml:space="preserve">(4506), 453-455. </w:t>
      </w:r>
      <w:hyperlink r:id="rId70" w:history="1">
        <w:r w:rsidRPr="00E373EC">
          <w:rPr>
            <w:rStyle w:val="Hyperlink"/>
          </w:rPr>
          <w:t>https://doi.org/10.1126/science.213.4506.453</w:t>
        </w:r>
      </w:hyperlink>
      <w:r w:rsidRPr="00E373EC">
        <w:t xml:space="preserve"> </w:t>
      </w:r>
    </w:p>
    <w:p w14:paraId="7E4A41EB" w14:textId="56B43105" w:rsidR="00E373EC" w:rsidRPr="00E373EC" w:rsidRDefault="00E373EC" w:rsidP="00E373EC">
      <w:pPr>
        <w:pStyle w:val="EndNoteBibliography"/>
        <w:spacing w:after="0"/>
        <w:ind w:left="720" w:hanging="720"/>
      </w:pPr>
      <w:r w:rsidRPr="00E373EC">
        <w:t xml:space="preserve">Valitova, J., Renkova, A., Mukhitova, F., Dmitrieva, S., Beckett, R. P., &amp; Minibayeva, F. V. (2019). Membrane sterols and genes of sterol biosynthesis are involved in the response of Triticum aestivum seedlings to cold stress. </w:t>
      </w:r>
      <w:r w:rsidRPr="00E373EC">
        <w:rPr>
          <w:i/>
        </w:rPr>
        <w:t>Plant physiology and biochemistry</w:t>
      </w:r>
      <w:r w:rsidRPr="00E373EC">
        <w:t>,</w:t>
      </w:r>
      <w:r w:rsidRPr="00E373EC">
        <w:rPr>
          <w:i/>
        </w:rPr>
        <w:t xml:space="preserve"> 142</w:t>
      </w:r>
      <w:r w:rsidRPr="00E373EC">
        <w:t xml:space="preserve">, 452-459. </w:t>
      </w:r>
      <w:hyperlink r:id="rId71" w:history="1">
        <w:r w:rsidRPr="00E373EC">
          <w:rPr>
            <w:rStyle w:val="Hyperlink"/>
          </w:rPr>
          <w:t>https://doi.org/10.1016/j.plaphy.2019.07.026</w:t>
        </w:r>
      </w:hyperlink>
      <w:r w:rsidRPr="00E373EC">
        <w:t xml:space="preserve"> </w:t>
      </w:r>
    </w:p>
    <w:p w14:paraId="43FAE167" w14:textId="5599AC2C" w:rsidR="00E373EC" w:rsidRPr="00E373EC" w:rsidRDefault="00E373EC" w:rsidP="00E373EC">
      <w:pPr>
        <w:pStyle w:val="EndNoteBibliography"/>
        <w:spacing w:after="0"/>
        <w:ind w:left="720" w:hanging="720"/>
      </w:pPr>
      <w:r w:rsidRPr="00E373EC">
        <w:t xml:space="preserve">Wahid, A. (2007). Physiological implications of metabolite biosynthesis for net assimilation and heat-stress tolerance of sugarcane (Saccharum officinarum) sprouts. </w:t>
      </w:r>
      <w:r w:rsidRPr="00E373EC">
        <w:rPr>
          <w:i/>
        </w:rPr>
        <w:t>Journal of plant research</w:t>
      </w:r>
      <w:r w:rsidRPr="00E373EC">
        <w:t>,</w:t>
      </w:r>
      <w:r w:rsidRPr="00E373EC">
        <w:rPr>
          <w:i/>
        </w:rPr>
        <w:t xml:space="preserve"> 120</w:t>
      </w:r>
      <w:r w:rsidRPr="00E373EC">
        <w:t xml:space="preserve">(2), 219-228. </w:t>
      </w:r>
      <w:hyperlink r:id="rId72" w:history="1">
        <w:r w:rsidRPr="00E373EC">
          <w:rPr>
            <w:rStyle w:val="Hyperlink"/>
          </w:rPr>
          <w:t>https://doi.org/10.1007/s10265-006-0040-5</w:t>
        </w:r>
      </w:hyperlink>
      <w:r w:rsidRPr="00E373EC">
        <w:t xml:space="preserve"> </w:t>
      </w:r>
    </w:p>
    <w:p w14:paraId="1B4B662E" w14:textId="0D6E8738" w:rsidR="00E373EC" w:rsidRPr="00E373EC" w:rsidRDefault="00E373EC" w:rsidP="00E373EC">
      <w:pPr>
        <w:pStyle w:val="EndNoteBibliography"/>
        <w:spacing w:after="0"/>
        <w:ind w:left="720" w:hanging="720"/>
      </w:pPr>
      <w:r w:rsidRPr="00E373EC">
        <w:t xml:space="preserve">Wahid, A., Gelani, S., Ashraf, M., &amp; Foolad, M. (2007). Heat tolerance in plants: An overview. </w:t>
      </w:r>
      <w:r w:rsidRPr="00E373EC">
        <w:rPr>
          <w:i/>
        </w:rPr>
        <w:t>Environmental and Experimental Botany</w:t>
      </w:r>
      <w:r w:rsidRPr="00E373EC">
        <w:t>,</w:t>
      </w:r>
      <w:r w:rsidRPr="00E373EC">
        <w:rPr>
          <w:i/>
        </w:rPr>
        <w:t xml:space="preserve"> 61</w:t>
      </w:r>
      <w:r w:rsidRPr="00E373EC">
        <w:t xml:space="preserve">(3), 199-223. </w:t>
      </w:r>
      <w:hyperlink r:id="rId73" w:history="1">
        <w:r w:rsidRPr="00E373EC">
          <w:rPr>
            <w:rStyle w:val="Hyperlink"/>
          </w:rPr>
          <w:t>https://doi.org/10.1016/j.envexpbot.2007.05.011</w:t>
        </w:r>
      </w:hyperlink>
      <w:r w:rsidRPr="00E373EC">
        <w:t xml:space="preserve"> </w:t>
      </w:r>
    </w:p>
    <w:p w14:paraId="4DE3590F" w14:textId="2B0EDAFE" w:rsidR="00E373EC" w:rsidRPr="00E373EC" w:rsidRDefault="00E373EC" w:rsidP="00E373EC">
      <w:pPr>
        <w:pStyle w:val="EndNoteBibliography"/>
        <w:spacing w:after="0"/>
        <w:ind w:left="720" w:hanging="720"/>
      </w:pPr>
      <w:r w:rsidRPr="00E373EC">
        <w:t xml:space="preserve">Willing, R. P., &amp; Mascarenhas, J. P. (1984). Analysis of the Complexity and Diversity of mRNAs from Pollen and Shoots of Tradescantia. </w:t>
      </w:r>
      <w:r w:rsidRPr="00E373EC">
        <w:rPr>
          <w:i/>
        </w:rPr>
        <w:t>Plant physiology (Bethesda)</w:t>
      </w:r>
      <w:r w:rsidRPr="00E373EC">
        <w:t>,</w:t>
      </w:r>
      <w:r w:rsidRPr="00E373EC">
        <w:rPr>
          <w:i/>
        </w:rPr>
        <w:t xml:space="preserve"> 75</w:t>
      </w:r>
      <w:r w:rsidRPr="00E373EC">
        <w:t xml:space="preserve">(3), 865-868. </w:t>
      </w:r>
      <w:hyperlink r:id="rId74" w:history="1">
        <w:r w:rsidRPr="00E373EC">
          <w:rPr>
            <w:rStyle w:val="Hyperlink"/>
          </w:rPr>
          <w:t>https://doi.org/10.1104/pp.75.3.865</w:t>
        </w:r>
      </w:hyperlink>
      <w:r w:rsidRPr="00E373EC">
        <w:t xml:space="preserve"> </w:t>
      </w:r>
    </w:p>
    <w:p w14:paraId="5F23B45A" w14:textId="5910BC69" w:rsidR="00E373EC" w:rsidRPr="00E373EC" w:rsidRDefault="00E373EC" w:rsidP="00E373EC">
      <w:pPr>
        <w:pStyle w:val="EndNoteBibliography"/>
        <w:ind w:left="720" w:hanging="720"/>
      </w:pPr>
      <w:r w:rsidRPr="00E373EC">
        <w:t xml:space="preserve">Zhu, L., Bloomfield, K. J., Hocart, C. H., Egerton, J. J. G., O'Sullivan, O. S., Penillard, A., . . . Atkin, O. K. (2018). Plasticity of photosynthetic heat tolerance in plants adapted to thermally contrasting biomes. </w:t>
      </w:r>
      <w:r w:rsidRPr="00E373EC">
        <w:rPr>
          <w:i/>
        </w:rPr>
        <w:t>Plant, Cell &amp; Environment</w:t>
      </w:r>
      <w:r w:rsidRPr="00E373EC">
        <w:t>,</w:t>
      </w:r>
      <w:r w:rsidRPr="00E373EC">
        <w:rPr>
          <w:i/>
        </w:rPr>
        <w:t xml:space="preserve"> 41</w:t>
      </w:r>
      <w:r w:rsidRPr="00E373EC">
        <w:t xml:space="preserve">(6), 1251-1262. </w:t>
      </w:r>
      <w:hyperlink r:id="rId75" w:history="1">
        <w:r w:rsidRPr="00E373EC">
          <w:rPr>
            <w:rStyle w:val="Hyperlink"/>
          </w:rPr>
          <w:t>https://doi.org/10.1111/pce.13133</w:t>
        </w:r>
      </w:hyperlink>
      <w:r w:rsidRPr="00E373EC">
        <w:t xml:space="preserve"> </w:t>
      </w:r>
    </w:p>
    <w:p w14:paraId="7D8B26AD" w14:textId="14C4DB74" w:rsidR="00290BC6" w:rsidRPr="00BA3DCD" w:rsidRDefault="00EE4C3B">
      <w:pPr>
        <w:rPr>
          <w:rFonts w:ascii="Times New Roman" w:hAnsi="Times New Roman" w:cs="Times New Roman"/>
          <w:sz w:val="24"/>
          <w:szCs w:val="24"/>
        </w:rPr>
      </w:pPr>
      <w:r w:rsidRPr="00BA3DCD">
        <w:rPr>
          <w:rFonts w:ascii="Times New Roman" w:hAnsi="Times New Roman" w:cs="Times New Roman"/>
          <w:sz w:val="24"/>
          <w:szCs w:val="24"/>
        </w:rPr>
        <w:fldChar w:fldCharType="end"/>
      </w:r>
      <w:proofErr w:type="spellStart"/>
      <w:r w:rsidR="00290BC6" w:rsidRPr="00BA3DCD">
        <w:rPr>
          <w:rFonts w:ascii="Open Sans" w:hAnsi="Open Sans" w:cs="Open Sans"/>
          <w:color w:val="777777"/>
          <w:sz w:val="24"/>
          <w:szCs w:val="24"/>
          <w:shd w:val="clear" w:color="auto" w:fill="FFFFFF"/>
        </w:rPr>
        <w:t>EDDMapS</w:t>
      </w:r>
      <w:proofErr w:type="spellEnd"/>
      <w:r w:rsidR="00290BC6" w:rsidRPr="00BA3DCD">
        <w:rPr>
          <w:rFonts w:ascii="Open Sans" w:hAnsi="Open Sans" w:cs="Open Sans"/>
          <w:color w:val="777777"/>
          <w:sz w:val="24"/>
          <w:szCs w:val="24"/>
          <w:shd w:val="clear" w:color="auto" w:fill="FFFFFF"/>
        </w:rPr>
        <w:t>. 2022. Early Detection &amp; Distribution Mapping System. The University of Georgia - Center for Invasive Species and Ecosystem Health. Available online at http://www.eddmaps.org/; last accessed May 12, 2022.</w:t>
      </w:r>
    </w:p>
    <w:sectPr w:rsidR="00290BC6" w:rsidRPr="00BA3DC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teven Travers" w:date="2022-05-20T15:15:00Z" w:initials="ST">
    <w:p w14:paraId="4BD8DC37" w14:textId="24979D57" w:rsidR="00890C45" w:rsidRDefault="00890C45">
      <w:pPr>
        <w:pStyle w:val="CommentText"/>
      </w:pPr>
      <w:r>
        <w:rPr>
          <w:rStyle w:val="CommentReference"/>
        </w:rPr>
        <w:annotationRef/>
      </w:r>
      <w:r>
        <w:t>This is great mechanistic detail but I think it might go better elsewhere</w:t>
      </w:r>
    </w:p>
  </w:comment>
  <w:comment w:id="3" w:author="Emma Chandler" w:date="2022-05-23T10:05:00Z" w:initials="EC">
    <w:p w14:paraId="0E2AA379" w14:textId="77777777" w:rsidR="00C35104" w:rsidRDefault="00C35104" w:rsidP="00E57CD0">
      <w:pPr>
        <w:pStyle w:val="CommentText"/>
      </w:pPr>
      <w:r>
        <w:rPr>
          <w:rStyle w:val="CommentReference"/>
        </w:rPr>
        <w:annotationRef/>
      </w:r>
      <w:r>
        <w:t>Should all of the highlighted region be moved somewhere else? Where should it be moved?</w:t>
      </w:r>
    </w:p>
  </w:comment>
  <w:comment w:id="151" w:author="Steven Travers" w:date="2022-05-20T15:24:00Z" w:initials="ST">
    <w:p w14:paraId="7D487F74" w14:textId="14CE00F9" w:rsidR="00890C45" w:rsidRDefault="00890C45">
      <w:pPr>
        <w:pStyle w:val="CommentText"/>
      </w:pPr>
      <w:r>
        <w:rPr>
          <w:rStyle w:val="CommentReference"/>
        </w:rPr>
        <w:annotationRef/>
      </w:r>
      <w:r>
        <w:t>Switch me to Figure 3</w:t>
      </w:r>
    </w:p>
  </w:comment>
  <w:comment w:id="152" w:author="Steven Travers" w:date="2022-05-20T15:24:00Z" w:initials="ST">
    <w:p w14:paraId="7CFF31CB" w14:textId="7DB1B0B6" w:rsidR="00890C45" w:rsidRDefault="00890C45">
      <w:pPr>
        <w:pStyle w:val="CommentText"/>
      </w:pPr>
      <w:r>
        <w:rPr>
          <w:rStyle w:val="CommentReference"/>
        </w:rPr>
        <w:annotationRef/>
      </w:r>
      <w:r>
        <w:t>Switch me to Figure 2</w:t>
      </w:r>
    </w:p>
  </w:comment>
  <w:comment w:id="153" w:author="Steven Travers" w:date="2022-05-20T16:22:00Z" w:initials="ST">
    <w:p w14:paraId="1D558526" w14:textId="058E79E0" w:rsidR="00890C45" w:rsidRDefault="00890C45">
      <w:pPr>
        <w:pStyle w:val="CommentText"/>
      </w:pPr>
      <w:r>
        <w:rPr>
          <w:rStyle w:val="CommentReference"/>
        </w:rPr>
        <w:annotationRef/>
      </w:r>
      <w:r>
        <w:t>Complement not inverse which is 1/x ?</w:t>
      </w:r>
    </w:p>
  </w:comment>
  <w:comment w:id="154" w:author="Steven Travers" w:date="2022-05-20T16:31:00Z" w:initials="ST">
    <w:p w14:paraId="45E64A09" w14:textId="47EEB74E" w:rsidR="00890C45" w:rsidRDefault="00890C45">
      <w:pPr>
        <w:pStyle w:val="CommentText"/>
      </w:pPr>
      <w:r>
        <w:rPr>
          <w:rStyle w:val="CommentReference"/>
        </w:rPr>
        <w:annotationRef/>
      </w:r>
      <w:r>
        <w:t>If this is the correct equation you used, then a larger value means greater temperature susceptibility, not thermotolerance</w:t>
      </w:r>
    </w:p>
  </w:comment>
  <w:comment w:id="157" w:author="Steven Travers" w:date="2022-05-21T15:25:00Z" w:initials="ST">
    <w:p w14:paraId="17536D8C" w14:textId="389CED3A" w:rsidR="00890C45" w:rsidRDefault="00890C45">
      <w:pPr>
        <w:pStyle w:val="CommentText"/>
      </w:pPr>
      <w:r>
        <w:rPr>
          <w:rStyle w:val="CommentReference"/>
        </w:rPr>
        <w:annotationRef/>
      </w:r>
      <w:r>
        <w:t>I believe this is a repeat of somebody elses technique. They should be cited here.</w:t>
      </w:r>
    </w:p>
  </w:comment>
  <w:comment w:id="158" w:author="Steven Travers" w:date="2022-05-21T15:27:00Z" w:initials="ST">
    <w:p w14:paraId="16253510" w14:textId="62BFA080" w:rsidR="00890C45" w:rsidRDefault="00890C45">
      <w:pPr>
        <w:pStyle w:val="CommentText"/>
      </w:pPr>
      <w:r>
        <w:rPr>
          <w:rStyle w:val="CommentReference"/>
        </w:rPr>
        <w:annotationRef/>
      </w:r>
      <w:r>
        <w:t>If you start a sentence with a number, spell it out</w:t>
      </w:r>
    </w:p>
  </w:comment>
  <w:comment w:id="159" w:author="Steven Travers" w:date="2022-05-21T15:28:00Z" w:initials="ST">
    <w:p w14:paraId="6C7D46C2" w14:textId="110DEC48" w:rsidR="00890C45" w:rsidRDefault="00890C45">
      <w:pPr>
        <w:pStyle w:val="CommentText"/>
      </w:pPr>
      <w:r>
        <w:rPr>
          <w:rStyle w:val="CommentReference"/>
        </w:rPr>
        <w:annotationRef/>
      </w:r>
      <w:r>
        <w:t>And control?</w:t>
      </w:r>
    </w:p>
  </w:comment>
  <w:comment w:id="160" w:author="Steven Travers" w:date="2022-05-21T15:28:00Z" w:initials="ST">
    <w:p w14:paraId="5E2E4EC3" w14:textId="452FB8C8" w:rsidR="00890C45" w:rsidRDefault="00890C45">
      <w:pPr>
        <w:pStyle w:val="CommentText"/>
      </w:pPr>
      <w:r>
        <w:rPr>
          <w:rStyle w:val="CommentReference"/>
        </w:rPr>
        <w:annotationRef/>
      </w:r>
      <w:r>
        <w:t>Was this added prior to cooling or after?</w:t>
      </w:r>
    </w:p>
  </w:comment>
  <w:comment w:id="165" w:author="Steven Travers" w:date="2022-05-21T15:37:00Z" w:initials="ST">
    <w:p w14:paraId="23677B94" w14:textId="7E16CBB4" w:rsidR="00890C45" w:rsidRDefault="00890C45">
      <w:pPr>
        <w:pStyle w:val="CommentText"/>
      </w:pPr>
      <w:r>
        <w:rPr>
          <w:rStyle w:val="CommentReference"/>
        </w:rPr>
        <w:annotationRef/>
      </w:r>
      <w:r>
        <w:t>How many? Representing how many genets?</w:t>
      </w:r>
    </w:p>
  </w:comment>
  <w:comment w:id="166" w:author="Steven Travers" w:date="2022-05-21T15:38:00Z" w:initials="ST">
    <w:p w14:paraId="4B91BB4A" w14:textId="77214215" w:rsidR="00890C45" w:rsidRDefault="00890C45">
      <w:pPr>
        <w:pStyle w:val="CommentText"/>
      </w:pPr>
      <w:r>
        <w:rPr>
          <w:rStyle w:val="CommentReference"/>
        </w:rPr>
        <w:annotationRef/>
      </w:r>
      <w:r>
        <w:t>Why is this PS and not PR?</w:t>
      </w:r>
    </w:p>
  </w:comment>
  <w:comment w:id="167" w:author="Steven Travers" w:date="2022-05-21T15:44:00Z" w:initials="ST">
    <w:p w14:paraId="172D9A49" w14:textId="6A448BE5" w:rsidR="00890C45" w:rsidRDefault="00890C45">
      <w:pPr>
        <w:pStyle w:val="CommentText"/>
      </w:pPr>
      <w:r>
        <w:rPr>
          <w:rStyle w:val="CommentReference"/>
        </w:rPr>
        <w:annotationRef/>
      </w:r>
      <w:r>
        <w:t>Need a citation here for the recipe</w:t>
      </w:r>
    </w:p>
  </w:comment>
  <w:comment w:id="168" w:author="Steven Travers" w:date="2022-05-21T15:45:00Z" w:initials="ST">
    <w:p w14:paraId="13E79E39" w14:textId="14EC8ABA" w:rsidR="00890C45" w:rsidRDefault="00890C45">
      <w:pPr>
        <w:pStyle w:val="CommentText"/>
      </w:pPr>
      <w:r>
        <w:rPr>
          <w:rStyle w:val="CommentReference"/>
        </w:rPr>
        <w:annotationRef/>
      </w:r>
      <w:r>
        <w:t>How? In what equipment were they placed?</w:t>
      </w:r>
    </w:p>
  </w:comment>
  <w:comment w:id="169" w:author="Steven Travers" w:date="2022-05-21T15:50:00Z" w:initials="ST">
    <w:p w14:paraId="5B6EF1AF" w14:textId="781BF829" w:rsidR="00890C45" w:rsidRDefault="00890C45">
      <w:pPr>
        <w:pStyle w:val="CommentText"/>
      </w:pPr>
      <w:r>
        <w:rPr>
          <w:rStyle w:val="CommentReference"/>
        </w:rPr>
        <w:annotationRef/>
      </w:r>
      <w:r>
        <w:t>Explain that these were four equally spaced quadrants of the field of pollen</w:t>
      </w:r>
    </w:p>
  </w:comment>
  <w:comment w:id="170" w:author="Steven Travers" w:date="2022-05-21T15:46:00Z" w:initials="ST">
    <w:p w14:paraId="638193FF" w14:textId="614814BC" w:rsidR="00890C45" w:rsidRDefault="00890C45">
      <w:pPr>
        <w:pStyle w:val="CommentText"/>
      </w:pPr>
      <w:r>
        <w:rPr>
          <w:rStyle w:val="CommentReference"/>
        </w:rPr>
        <w:annotationRef/>
      </w:r>
      <w:r>
        <w:t>Type of scope and magnification</w:t>
      </w:r>
    </w:p>
  </w:comment>
  <w:comment w:id="171" w:author="Steven Travers" w:date="2022-05-21T15:51:00Z" w:initials="ST">
    <w:p w14:paraId="4995C67D" w14:textId="784E642C" w:rsidR="00890C45" w:rsidRDefault="00890C45">
      <w:pPr>
        <w:pStyle w:val="CommentText"/>
      </w:pPr>
      <w:r>
        <w:rPr>
          <w:rStyle w:val="CommentReference"/>
        </w:rPr>
        <w:annotationRef/>
      </w:r>
      <w:r>
        <w:t>Was there a minimum number of grains that had to be present?</w:t>
      </w:r>
    </w:p>
  </w:comment>
  <w:comment w:id="174" w:author="Steven Travers" w:date="2022-05-21T16:02:00Z" w:initials="ST">
    <w:p w14:paraId="68F38444" w14:textId="5E6D1C5B" w:rsidR="00890C45" w:rsidRDefault="00890C45">
      <w:pPr>
        <w:pStyle w:val="CommentText"/>
      </w:pPr>
      <w:r>
        <w:rPr>
          <w:rStyle w:val="CommentReference"/>
        </w:rPr>
        <w:annotationRef/>
      </w:r>
      <w:r>
        <w:t>See how people site individual packages</w:t>
      </w:r>
    </w:p>
  </w:comment>
  <w:comment w:id="175" w:author="Steven Travers" w:date="2022-05-21T16:03:00Z" w:initials="ST">
    <w:p w14:paraId="1AE5C84C" w14:textId="62F51712" w:rsidR="00890C45" w:rsidRDefault="00890C45">
      <w:pPr>
        <w:pStyle w:val="CommentText"/>
      </w:pPr>
      <w:r>
        <w:rPr>
          <w:rStyle w:val="CommentReference"/>
        </w:rPr>
        <w:annotationRef/>
      </w:r>
      <w:r>
        <w:t>This is confusing since genet was tested above in the LMER model</w:t>
      </w:r>
    </w:p>
  </w:comment>
  <w:comment w:id="176" w:author="Emma Chandler" w:date="2022-05-23T14:58:00Z" w:initials="EC">
    <w:p w14:paraId="0B2AC1B2" w14:textId="77777777" w:rsidR="00A90F53" w:rsidRDefault="00A90F53" w:rsidP="00EB6441">
      <w:pPr>
        <w:pStyle w:val="CommentText"/>
      </w:pPr>
      <w:r>
        <w:rPr>
          <w:rStyle w:val="CommentReference"/>
        </w:rPr>
        <w:annotationRef/>
      </w:r>
      <w:r>
        <w:t>Genet nested in population, not genet. To look at differences among genets regardless of region and population we did a one-way anove</w:t>
      </w:r>
    </w:p>
  </w:comment>
  <w:comment w:id="177" w:author="Steven Travers" w:date="2022-05-21T16:05:00Z" w:initials="ST">
    <w:p w14:paraId="0C99E2DB" w14:textId="02558F80" w:rsidR="00890C45" w:rsidRDefault="00890C45">
      <w:pPr>
        <w:pStyle w:val="CommentText"/>
      </w:pPr>
      <w:r>
        <w:rPr>
          <w:rStyle w:val="CommentReference"/>
        </w:rPr>
        <w:annotationRef/>
      </w:r>
      <w:r>
        <w:t>This needs to be explained more. Is there where we were testing for the best model to use?</w:t>
      </w:r>
    </w:p>
  </w:comment>
  <w:comment w:id="178" w:author="Steven Travers" w:date="2022-05-21T16:07:00Z" w:initials="ST">
    <w:p w14:paraId="3F9F0AB5" w14:textId="2C5F2EC6" w:rsidR="00890C45" w:rsidRDefault="00890C45">
      <w:pPr>
        <w:pStyle w:val="CommentText"/>
      </w:pPr>
      <w:r>
        <w:rPr>
          <w:rStyle w:val="CommentReference"/>
        </w:rPr>
        <w:annotationRef/>
      </w:r>
      <w:r>
        <w:t>You might just say that we chose to use the quadratic  because it minimized AIC values relative to all the others</w:t>
      </w:r>
    </w:p>
  </w:comment>
  <w:comment w:id="179" w:author="Steven Travers" w:date="2022-05-21T17:45:00Z" w:initials="ST">
    <w:p w14:paraId="569FA9EC" w14:textId="6A8C21B5" w:rsidR="00890C45" w:rsidRDefault="00890C45">
      <w:pPr>
        <w:pStyle w:val="CommentText"/>
      </w:pPr>
      <w:r>
        <w:rPr>
          <w:rStyle w:val="CommentReference"/>
        </w:rPr>
        <w:annotationRef/>
      </w:r>
      <w:r>
        <w:t>Check this because above you show the equation as 1 minus the ratio not the inverse</w:t>
      </w:r>
    </w:p>
  </w:comment>
  <w:comment w:id="180" w:author="Steven Travers" w:date="2022-05-21T17:46:00Z" w:initials="ST">
    <w:p w14:paraId="1CF61431" w14:textId="5C1666A3" w:rsidR="00890C45" w:rsidRDefault="00890C45">
      <w:pPr>
        <w:pStyle w:val="CommentText"/>
      </w:pPr>
      <w:r>
        <w:rPr>
          <w:rStyle w:val="CommentReference"/>
        </w:rPr>
        <w:annotationRef/>
      </w:r>
      <w:r>
        <w:t>Is this different than CHPL?</w:t>
      </w:r>
    </w:p>
  </w:comment>
  <w:comment w:id="182" w:author="Steven Travers" w:date="2022-05-21T17:55:00Z" w:initials="ST">
    <w:p w14:paraId="71DD7EC5" w14:textId="4B50CC6F" w:rsidR="00890C45" w:rsidRDefault="00890C45">
      <w:pPr>
        <w:pStyle w:val="CommentText"/>
      </w:pPr>
      <w:r>
        <w:rPr>
          <w:rStyle w:val="CommentReference"/>
        </w:rPr>
        <w:annotationRef/>
      </w:r>
      <w:r>
        <w:t>Insert citation</w:t>
      </w:r>
    </w:p>
  </w:comment>
  <w:comment w:id="183" w:author="Steven Travers" w:date="2022-05-21T18:23:00Z" w:initials="ST">
    <w:p w14:paraId="4DE2D03A" w14:textId="43BEA26B" w:rsidR="00890C45" w:rsidRDefault="00890C45">
      <w:pPr>
        <w:pStyle w:val="CommentText"/>
      </w:pPr>
      <w:r>
        <w:rPr>
          <w:rStyle w:val="CommentReference"/>
        </w:rPr>
        <w:annotationRef/>
      </w:r>
      <w:r>
        <w:t>Citation?</w:t>
      </w:r>
    </w:p>
  </w:comment>
  <w:comment w:id="186" w:author="Steven Travers" w:date="2022-05-21T17:47:00Z" w:initials="ST">
    <w:p w14:paraId="02B2AC33" w14:textId="78589667" w:rsidR="00890C45" w:rsidRDefault="00890C45">
      <w:pPr>
        <w:pStyle w:val="CommentText"/>
      </w:pPr>
      <w:r>
        <w:rPr>
          <w:rStyle w:val="CommentReference"/>
        </w:rPr>
        <w:annotationRef/>
      </w:r>
      <w:r>
        <w:t>Maybe move the order of the three variables around so that you are consistent for methods and results</w:t>
      </w:r>
    </w:p>
  </w:comment>
  <w:comment w:id="188" w:author="Steven Travers" w:date="2022-05-21T18:28:00Z" w:initials="ST">
    <w:p w14:paraId="3A4BD4BD" w14:textId="0A74661A" w:rsidR="00890C45" w:rsidRDefault="00890C45">
      <w:pPr>
        <w:pStyle w:val="CommentText"/>
      </w:pPr>
      <w:r>
        <w:rPr>
          <w:rStyle w:val="CommentReference"/>
        </w:rPr>
        <w:annotationRef/>
      </w:r>
      <w:r>
        <w:t>I think you should move this to the appendix but you could still reference it</w:t>
      </w:r>
    </w:p>
  </w:comment>
  <w:comment w:id="189" w:author="Steven Travers" w:date="2022-05-21T18:30:00Z" w:initials="ST">
    <w:p w14:paraId="448135EC" w14:textId="369D5B1D" w:rsidR="00890C45" w:rsidRDefault="00890C45">
      <w:pPr>
        <w:pStyle w:val="CommentText"/>
      </w:pPr>
      <w:r>
        <w:rPr>
          <w:rStyle w:val="CommentReference"/>
        </w:rPr>
        <w:annotationRef/>
      </w:r>
      <w:r>
        <w:t>This should be plant right? Not genet</w:t>
      </w:r>
    </w:p>
  </w:comment>
  <w:comment w:id="190" w:author="Emma Chandler" w:date="2022-05-24T10:05:00Z" w:initials="EC">
    <w:p w14:paraId="4029D628" w14:textId="77777777" w:rsidR="00A40950" w:rsidRDefault="00A40950" w:rsidP="006573EE">
      <w:pPr>
        <w:pStyle w:val="CommentText"/>
      </w:pPr>
      <w:r>
        <w:rPr>
          <w:rStyle w:val="CommentReference"/>
        </w:rPr>
        <w:annotationRef/>
      </w:r>
      <w:r>
        <w:t>Changed to ramet</w:t>
      </w:r>
    </w:p>
  </w:comment>
  <w:comment w:id="192" w:author="Steven Travers" w:date="2022-05-21T18:35:00Z" w:initials="ST">
    <w:p w14:paraId="14E128D4" w14:textId="200995C6" w:rsidR="00890C45" w:rsidRDefault="00890C45">
      <w:pPr>
        <w:pStyle w:val="CommentText"/>
      </w:pPr>
      <w:r>
        <w:rPr>
          <w:rStyle w:val="CommentReference"/>
        </w:rPr>
        <w:annotationRef/>
      </w:r>
      <w:r>
        <w:t>Interesting, the optimum for the PTGR in the north seems higher than that of the south</w:t>
      </w:r>
    </w:p>
  </w:comment>
  <w:comment w:id="193" w:author="Steven Travers" w:date="2022-05-21T18:31:00Z" w:initials="ST">
    <w:p w14:paraId="5A50F7D7" w14:textId="65C6067E" w:rsidR="00890C45" w:rsidRDefault="00890C45">
      <w:pPr>
        <w:pStyle w:val="CommentText"/>
      </w:pPr>
      <w:r>
        <w:rPr>
          <w:rStyle w:val="CommentReference"/>
        </w:rPr>
        <w:annotationRef/>
      </w:r>
      <w:r>
        <w:t>Put germination first on the left since you talk about it first above</w:t>
      </w:r>
    </w:p>
  </w:comment>
  <w:comment w:id="196" w:author="Steven Travers" w:date="2022-05-21T18:36:00Z" w:initials="ST">
    <w:p w14:paraId="2CD90084" w14:textId="07467EBF" w:rsidR="00890C45" w:rsidRDefault="00890C45">
      <w:pPr>
        <w:pStyle w:val="CommentText"/>
      </w:pPr>
      <w:r>
        <w:rPr>
          <w:rStyle w:val="CommentReference"/>
        </w:rPr>
        <w:annotationRef/>
      </w:r>
      <w:r>
        <w:t>Move this to the appendix?</w:t>
      </w:r>
    </w:p>
  </w:comment>
  <w:comment w:id="198" w:author="Steven Travers" w:date="2022-05-21T18:42:00Z" w:initials="ST">
    <w:p w14:paraId="19B25FA5" w14:textId="77777777" w:rsidR="00321BD8" w:rsidRDefault="00890C45" w:rsidP="007769E5">
      <w:pPr>
        <w:pStyle w:val="CommentText"/>
      </w:pPr>
      <w:r>
        <w:rPr>
          <w:rStyle w:val="CommentReference"/>
        </w:rPr>
        <w:annotationRef/>
      </w:r>
      <w:r w:rsidR="00321BD8">
        <w:t>Hard to see that font. Maybe underline sporophytic traits?</w:t>
      </w:r>
    </w:p>
  </w:comment>
  <w:comment w:id="199" w:author="Steven Travers" w:date="2022-05-21T18:43:00Z" w:initials="ST">
    <w:p w14:paraId="6EC4FACD" w14:textId="6B0BF369" w:rsidR="00890C45" w:rsidRDefault="00890C45">
      <w:pPr>
        <w:pStyle w:val="CommentText"/>
      </w:pPr>
      <w:r>
        <w:rPr>
          <w:rStyle w:val="CommentReference"/>
        </w:rPr>
        <w:annotationRef/>
      </w:r>
      <w:r>
        <w:t>Package?</w:t>
      </w:r>
    </w:p>
  </w:comment>
  <w:comment w:id="200" w:author="Emma Chandler" w:date="2022-05-24T10:40:00Z" w:initials="EC">
    <w:p w14:paraId="46529857" w14:textId="77777777" w:rsidR="00F81319" w:rsidRDefault="00F81319" w:rsidP="00ED5904">
      <w:pPr>
        <w:pStyle w:val="CommentText"/>
      </w:pPr>
      <w:r>
        <w:rPr>
          <w:rStyle w:val="CommentReference"/>
        </w:rPr>
        <w:annotationRef/>
      </w:r>
      <w:r>
        <w:t>In Methods</w:t>
      </w:r>
    </w:p>
  </w:comment>
  <w:comment w:id="201" w:author="Steven Travers" w:date="2022-05-21T18:51:00Z" w:initials="ST">
    <w:p w14:paraId="35E5781A" w14:textId="69AB1646" w:rsidR="00890C45" w:rsidRDefault="00890C45">
      <w:pPr>
        <w:pStyle w:val="CommentText"/>
      </w:pPr>
      <w:r>
        <w:rPr>
          <w:rStyle w:val="CommentReference"/>
        </w:rPr>
        <w:annotationRef/>
      </w:r>
      <w:r>
        <w:t>This is the first I have heard of Cgerm. What is it? Is it Tmin for germination. Need to define this and HPTGR etc</w:t>
      </w:r>
    </w:p>
  </w:comment>
  <w:comment w:id="202" w:author="Steven Travers" w:date="2022-05-21T21:47:00Z" w:initials="ST">
    <w:p w14:paraId="1CDF50CC" w14:textId="3E2B641F" w:rsidR="00045B91" w:rsidRDefault="00045B91">
      <w:pPr>
        <w:pStyle w:val="CommentText"/>
      </w:pPr>
      <w:r>
        <w:rPr>
          <w:rStyle w:val="CommentReference"/>
        </w:rPr>
        <w:annotationRef/>
      </w:r>
    </w:p>
  </w:comment>
  <w:comment w:id="203" w:author="Steven Travers" w:date="2022-05-21T21:47:00Z" w:initials="ST">
    <w:p w14:paraId="7E50BC6F" w14:textId="6995A0E7" w:rsidR="00045B91" w:rsidRDefault="00045B91">
      <w:pPr>
        <w:pStyle w:val="CommentText"/>
      </w:pPr>
      <w:r>
        <w:rPr>
          <w:rStyle w:val="CommentReference"/>
        </w:rPr>
        <w:annotationRef/>
      </w:r>
      <w:r>
        <w:t>Not clear what you mean by  “loaded evenly”. Explain</w:t>
      </w:r>
    </w:p>
  </w:comment>
  <w:comment w:id="204" w:author="Steven Travers" w:date="2022-05-21T21:48:00Z" w:initials="ST">
    <w:p w14:paraId="2C4A9DAE" w14:textId="2B119B46" w:rsidR="00045B91" w:rsidRDefault="00045B91">
      <w:pPr>
        <w:pStyle w:val="CommentText"/>
      </w:pPr>
      <w:r>
        <w:rPr>
          <w:rStyle w:val="CommentReference"/>
        </w:rPr>
        <w:annotationRef/>
      </w:r>
      <w:r>
        <w:t>What do you mean here?</w:t>
      </w:r>
    </w:p>
  </w:comment>
  <w:comment w:id="208" w:author="Emma Chandler" w:date="2022-05-12T21:16:00Z" w:initials="EC">
    <w:p w14:paraId="2F8A5330" w14:textId="77777777" w:rsidR="00890C45" w:rsidRDefault="00890C45" w:rsidP="009A742B">
      <w:pPr>
        <w:pStyle w:val="CommentText"/>
      </w:pPr>
      <w:r>
        <w:rPr>
          <w:rStyle w:val="CommentReference"/>
        </w:rPr>
        <w:annotationRef/>
      </w:r>
      <w:r>
        <w:t>I have these links in here now because I don't want to lose them. Do you know how a collection is typically cited?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D8DC37" w15:done="0"/>
  <w15:commentEx w15:paraId="0E2AA379" w15:paraIdParent="4BD8DC37" w15:done="0"/>
  <w15:commentEx w15:paraId="7D487F74" w15:done="1"/>
  <w15:commentEx w15:paraId="7CFF31CB" w15:done="1"/>
  <w15:commentEx w15:paraId="1D558526" w15:done="1"/>
  <w15:commentEx w15:paraId="45E64A09" w15:done="1"/>
  <w15:commentEx w15:paraId="17536D8C" w15:done="1"/>
  <w15:commentEx w15:paraId="16253510" w15:done="1"/>
  <w15:commentEx w15:paraId="6C7D46C2" w15:done="1"/>
  <w15:commentEx w15:paraId="5E2E4EC3" w15:done="1"/>
  <w15:commentEx w15:paraId="23677B94" w15:done="1"/>
  <w15:commentEx w15:paraId="4B91BB4A" w15:done="0"/>
  <w15:commentEx w15:paraId="172D9A49" w15:done="1"/>
  <w15:commentEx w15:paraId="13E79E39" w15:done="0"/>
  <w15:commentEx w15:paraId="5B6EF1AF" w15:done="0"/>
  <w15:commentEx w15:paraId="638193FF" w15:done="0"/>
  <w15:commentEx w15:paraId="4995C67D" w15:done="1"/>
  <w15:commentEx w15:paraId="68F38444" w15:done="1"/>
  <w15:commentEx w15:paraId="1AE5C84C" w15:done="0"/>
  <w15:commentEx w15:paraId="0B2AC1B2" w15:paraIdParent="1AE5C84C" w15:done="0"/>
  <w15:commentEx w15:paraId="0C99E2DB" w15:done="1"/>
  <w15:commentEx w15:paraId="3F9F0AB5" w15:done="1"/>
  <w15:commentEx w15:paraId="569FA9EC" w15:done="1"/>
  <w15:commentEx w15:paraId="1CF61431" w15:done="1"/>
  <w15:commentEx w15:paraId="71DD7EC5" w15:done="1"/>
  <w15:commentEx w15:paraId="4DE2D03A" w15:done="0"/>
  <w15:commentEx w15:paraId="02B2AC33" w15:done="1"/>
  <w15:commentEx w15:paraId="3A4BD4BD" w15:done="1"/>
  <w15:commentEx w15:paraId="448135EC" w15:done="1"/>
  <w15:commentEx w15:paraId="4029D628" w15:paraIdParent="448135EC" w15:done="1"/>
  <w15:commentEx w15:paraId="14E128D4" w15:done="0"/>
  <w15:commentEx w15:paraId="5A50F7D7" w15:done="0"/>
  <w15:commentEx w15:paraId="2CD90084" w15:done="1"/>
  <w15:commentEx w15:paraId="19B25FA5" w15:done="1"/>
  <w15:commentEx w15:paraId="6EC4FACD" w15:done="1"/>
  <w15:commentEx w15:paraId="46529857" w15:paraIdParent="6EC4FACD" w15:done="1"/>
  <w15:commentEx w15:paraId="35E5781A" w15:done="1"/>
  <w15:commentEx w15:paraId="1CDF50CC" w15:done="1"/>
  <w15:commentEx w15:paraId="7E50BC6F" w15:paraIdParent="1CDF50CC" w15:done="1"/>
  <w15:commentEx w15:paraId="2C4A9DAE" w15:done="0"/>
  <w15:commentEx w15:paraId="2F8A53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22EFC" w16cex:dateUtc="2022-05-20T20:15:00Z"/>
  <w16cex:commentExtensible w16cex:durableId="2635DAEA" w16cex:dateUtc="2022-05-23T15:05:00Z"/>
  <w16cex:commentExtensible w16cex:durableId="26323123" w16cex:dateUtc="2022-05-20T20:24:00Z"/>
  <w16cex:commentExtensible w16cex:durableId="26323132" w16cex:dateUtc="2022-05-20T20:24:00Z"/>
  <w16cex:commentExtensible w16cex:durableId="26323EB9" w16cex:dateUtc="2022-05-20T21:22:00Z"/>
  <w16cex:commentExtensible w16cex:durableId="263240F3" w16cex:dateUtc="2022-05-20T21:31:00Z"/>
  <w16cex:commentExtensible w16cex:durableId="26338302" w16cex:dateUtc="2022-05-21T20:25:00Z"/>
  <w16cex:commentExtensible w16cex:durableId="26338362" w16cex:dateUtc="2022-05-21T20:27:00Z"/>
  <w16cex:commentExtensible w16cex:durableId="263383A8" w16cex:dateUtc="2022-05-21T20:28:00Z"/>
  <w16cex:commentExtensible w16cex:durableId="263383B2" w16cex:dateUtc="2022-05-21T20:28:00Z"/>
  <w16cex:commentExtensible w16cex:durableId="263385B5" w16cex:dateUtc="2022-05-21T20:37:00Z"/>
  <w16cex:commentExtensible w16cex:durableId="2635D70D" w16cex:dateUtc="2022-05-21T20:38:00Z"/>
  <w16cex:commentExtensible w16cex:durableId="26338770" w16cex:dateUtc="2022-05-21T20:44:00Z"/>
  <w16cex:commentExtensible w16cex:durableId="26338790" w16cex:dateUtc="2022-05-21T20:45:00Z"/>
  <w16cex:commentExtensible w16cex:durableId="263388AF" w16cex:dateUtc="2022-05-21T20:50:00Z"/>
  <w16cex:commentExtensible w16cex:durableId="263387D2" w16cex:dateUtc="2022-05-21T20:46:00Z"/>
  <w16cex:commentExtensible w16cex:durableId="263388EC" w16cex:dateUtc="2022-05-21T20:51:00Z"/>
  <w16cex:commentExtensible w16cex:durableId="26338BAD" w16cex:dateUtc="2022-05-21T21:02:00Z"/>
  <w16cex:commentExtensible w16cex:durableId="26338BE2" w16cex:dateUtc="2022-05-21T21:03:00Z"/>
  <w16cex:commentExtensible w16cex:durableId="26361F81" w16cex:dateUtc="2022-05-23T19:58:00Z"/>
  <w16cex:commentExtensible w16cex:durableId="26338C62" w16cex:dateUtc="2022-05-21T21:05:00Z"/>
  <w16cex:commentExtensible w16cex:durableId="26338CA5" w16cex:dateUtc="2022-05-21T21:07:00Z"/>
  <w16cex:commentExtensible w16cex:durableId="2633A3B5" w16cex:dateUtc="2022-05-21T22:45:00Z"/>
  <w16cex:commentExtensible w16cex:durableId="2633A3DA" w16cex:dateUtc="2022-05-21T22:46:00Z"/>
  <w16cex:commentExtensible w16cex:durableId="2633A62A" w16cex:dateUtc="2022-05-21T22:55:00Z"/>
  <w16cex:commentExtensible w16cex:durableId="2633ACB4" w16cex:dateUtc="2022-05-21T23:23:00Z"/>
  <w16cex:commentExtensible w16cex:durableId="2633A449" w16cex:dateUtc="2022-05-21T22:47:00Z"/>
  <w16cex:commentExtensible w16cex:durableId="2633ADE6" w16cex:dateUtc="2022-05-21T23:28:00Z"/>
  <w16cex:commentExtensible w16cex:durableId="2633AE3F" w16cex:dateUtc="2022-05-21T23:30:00Z"/>
  <w16cex:commentExtensible w16cex:durableId="26372C83" w16cex:dateUtc="2022-05-24T15:05:00Z"/>
  <w16cex:commentExtensible w16cex:durableId="2633AF66" w16cex:dateUtc="2022-05-21T23:35:00Z"/>
  <w16cex:commentExtensible w16cex:durableId="2633AE7E" w16cex:dateUtc="2022-05-21T23:31:00Z"/>
  <w16cex:commentExtensible w16cex:durableId="2633AF96" w16cex:dateUtc="2022-05-21T23:36:00Z"/>
  <w16cex:commentExtensible w16cex:durableId="2633B105" w16cex:dateUtc="2022-05-21T23:42:00Z"/>
  <w16cex:commentExtensible w16cex:durableId="2633B146" w16cex:dateUtc="2022-05-21T23:43:00Z"/>
  <w16cex:commentExtensible w16cex:durableId="2637349A" w16cex:dateUtc="2022-05-24T15:40:00Z"/>
  <w16cex:commentExtensible w16cex:durableId="2633B32D" w16cex:dateUtc="2022-05-21T23:51:00Z"/>
  <w16cex:commentExtensible w16cex:durableId="2633DC6E" w16cex:dateUtc="2022-05-22T02:47:00Z"/>
  <w16cex:commentExtensible w16cex:durableId="2633DC6F" w16cex:dateUtc="2022-05-22T02:47:00Z"/>
  <w16cex:commentExtensible w16cex:durableId="2633DCA7" w16cex:dateUtc="2022-05-22T02:48:00Z"/>
  <w16cex:commentExtensible w16cex:durableId="2627F7B1" w16cex:dateUtc="2022-05-13T0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D8DC37" w16cid:durableId="26322EFC"/>
  <w16cid:commentId w16cid:paraId="0E2AA379" w16cid:durableId="2635DAEA"/>
  <w16cid:commentId w16cid:paraId="7D487F74" w16cid:durableId="26323123"/>
  <w16cid:commentId w16cid:paraId="7CFF31CB" w16cid:durableId="26323132"/>
  <w16cid:commentId w16cid:paraId="1D558526" w16cid:durableId="26323EB9"/>
  <w16cid:commentId w16cid:paraId="45E64A09" w16cid:durableId="263240F3"/>
  <w16cid:commentId w16cid:paraId="17536D8C" w16cid:durableId="26338302"/>
  <w16cid:commentId w16cid:paraId="16253510" w16cid:durableId="26338362"/>
  <w16cid:commentId w16cid:paraId="6C7D46C2" w16cid:durableId="263383A8"/>
  <w16cid:commentId w16cid:paraId="5E2E4EC3" w16cid:durableId="263383B2"/>
  <w16cid:commentId w16cid:paraId="23677B94" w16cid:durableId="263385B5"/>
  <w16cid:commentId w16cid:paraId="4B91BB4A" w16cid:durableId="2635D70D"/>
  <w16cid:commentId w16cid:paraId="172D9A49" w16cid:durableId="26338770"/>
  <w16cid:commentId w16cid:paraId="13E79E39" w16cid:durableId="26338790"/>
  <w16cid:commentId w16cid:paraId="5B6EF1AF" w16cid:durableId="263388AF"/>
  <w16cid:commentId w16cid:paraId="638193FF" w16cid:durableId="263387D2"/>
  <w16cid:commentId w16cid:paraId="4995C67D" w16cid:durableId="263388EC"/>
  <w16cid:commentId w16cid:paraId="68F38444" w16cid:durableId="26338BAD"/>
  <w16cid:commentId w16cid:paraId="1AE5C84C" w16cid:durableId="26338BE2"/>
  <w16cid:commentId w16cid:paraId="0B2AC1B2" w16cid:durableId="26361F81"/>
  <w16cid:commentId w16cid:paraId="0C99E2DB" w16cid:durableId="26338C62"/>
  <w16cid:commentId w16cid:paraId="3F9F0AB5" w16cid:durableId="26338CA5"/>
  <w16cid:commentId w16cid:paraId="569FA9EC" w16cid:durableId="2633A3B5"/>
  <w16cid:commentId w16cid:paraId="1CF61431" w16cid:durableId="2633A3DA"/>
  <w16cid:commentId w16cid:paraId="71DD7EC5" w16cid:durableId="2633A62A"/>
  <w16cid:commentId w16cid:paraId="4DE2D03A" w16cid:durableId="2633ACB4"/>
  <w16cid:commentId w16cid:paraId="02B2AC33" w16cid:durableId="2633A449"/>
  <w16cid:commentId w16cid:paraId="3A4BD4BD" w16cid:durableId="2633ADE6"/>
  <w16cid:commentId w16cid:paraId="448135EC" w16cid:durableId="2633AE3F"/>
  <w16cid:commentId w16cid:paraId="4029D628" w16cid:durableId="26372C83"/>
  <w16cid:commentId w16cid:paraId="14E128D4" w16cid:durableId="2633AF66"/>
  <w16cid:commentId w16cid:paraId="5A50F7D7" w16cid:durableId="2633AE7E"/>
  <w16cid:commentId w16cid:paraId="2CD90084" w16cid:durableId="2633AF96"/>
  <w16cid:commentId w16cid:paraId="19B25FA5" w16cid:durableId="2633B105"/>
  <w16cid:commentId w16cid:paraId="6EC4FACD" w16cid:durableId="2633B146"/>
  <w16cid:commentId w16cid:paraId="46529857" w16cid:durableId="2637349A"/>
  <w16cid:commentId w16cid:paraId="35E5781A" w16cid:durableId="2633B32D"/>
  <w16cid:commentId w16cid:paraId="1CDF50CC" w16cid:durableId="2633DC6E"/>
  <w16cid:commentId w16cid:paraId="7E50BC6F" w16cid:durableId="2633DC6F"/>
  <w16cid:commentId w16cid:paraId="2C4A9DAE" w16cid:durableId="2633DCA7"/>
  <w16cid:commentId w16cid:paraId="2F8A5330" w16cid:durableId="2627F7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 Travers">
    <w15:presenceInfo w15:providerId="AD" w15:userId="S-1-5-21-145012770-2172889430-2296263792-14625"/>
  </w15:person>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961956"/>
    <w:rsid w:val="00045B91"/>
    <w:rsid w:val="000539C7"/>
    <w:rsid w:val="000866A6"/>
    <w:rsid w:val="000929D9"/>
    <w:rsid w:val="000947D5"/>
    <w:rsid w:val="001024BA"/>
    <w:rsid w:val="0010463A"/>
    <w:rsid w:val="00105B02"/>
    <w:rsid w:val="00124E55"/>
    <w:rsid w:val="00134DE6"/>
    <w:rsid w:val="00150882"/>
    <w:rsid w:val="00164B24"/>
    <w:rsid w:val="0016748A"/>
    <w:rsid w:val="001675BD"/>
    <w:rsid w:val="001933AE"/>
    <w:rsid w:val="001957A2"/>
    <w:rsid w:val="001A56F5"/>
    <w:rsid w:val="001B5725"/>
    <w:rsid w:val="001F07C1"/>
    <w:rsid w:val="001F0A2E"/>
    <w:rsid w:val="00244C92"/>
    <w:rsid w:val="002660D4"/>
    <w:rsid w:val="002871D3"/>
    <w:rsid w:val="00287E22"/>
    <w:rsid w:val="00290809"/>
    <w:rsid w:val="00290BC6"/>
    <w:rsid w:val="00296C7B"/>
    <w:rsid w:val="002B5217"/>
    <w:rsid w:val="002B5B0B"/>
    <w:rsid w:val="002C6E3A"/>
    <w:rsid w:val="002D43F5"/>
    <w:rsid w:val="002E66E9"/>
    <w:rsid w:val="00314D7B"/>
    <w:rsid w:val="00321BD8"/>
    <w:rsid w:val="00336788"/>
    <w:rsid w:val="003528E3"/>
    <w:rsid w:val="00371D45"/>
    <w:rsid w:val="003C25DD"/>
    <w:rsid w:val="003C2790"/>
    <w:rsid w:val="003D1D37"/>
    <w:rsid w:val="003E39B4"/>
    <w:rsid w:val="003E4D88"/>
    <w:rsid w:val="003F37DF"/>
    <w:rsid w:val="00415E08"/>
    <w:rsid w:val="00432155"/>
    <w:rsid w:val="00445AF8"/>
    <w:rsid w:val="00446EAB"/>
    <w:rsid w:val="00465CA5"/>
    <w:rsid w:val="00472ABE"/>
    <w:rsid w:val="00475D3E"/>
    <w:rsid w:val="00476CAE"/>
    <w:rsid w:val="00477B5D"/>
    <w:rsid w:val="004B0216"/>
    <w:rsid w:val="004C4626"/>
    <w:rsid w:val="004D2DA4"/>
    <w:rsid w:val="004D2E43"/>
    <w:rsid w:val="004E5771"/>
    <w:rsid w:val="004F3525"/>
    <w:rsid w:val="004F74BE"/>
    <w:rsid w:val="0050094E"/>
    <w:rsid w:val="005573D8"/>
    <w:rsid w:val="005579EF"/>
    <w:rsid w:val="00564F14"/>
    <w:rsid w:val="0056560A"/>
    <w:rsid w:val="00575F35"/>
    <w:rsid w:val="005915D4"/>
    <w:rsid w:val="005B6377"/>
    <w:rsid w:val="005C5331"/>
    <w:rsid w:val="005F0E4D"/>
    <w:rsid w:val="00604463"/>
    <w:rsid w:val="00605F41"/>
    <w:rsid w:val="00626566"/>
    <w:rsid w:val="0063104D"/>
    <w:rsid w:val="00637CB9"/>
    <w:rsid w:val="0064002B"/>
    <w:rsid w:val="00653571"/>
    <w:rsid w:val="0065744A"/>
    <w:rsid w:val="00664329"/>
    <w:rsid w:val="00676B63"/>
    <w:rsid w:val="006806D5"/>
    <w:rsid w:val="006A2FEB"/>
    <w:rsid w:val="006B1BD8"/>
    <w:rsid w:val="006B4DCC"/>
    <w:rsid w:val="006C7BC8"/>
    <w:rsid w:val="006D52D2"/>
    <w:rsid w:val="006F49B2"/>
    <w:rsid w:val="006F4B42"/>
    <w:rsid w:val="00761237"/>
    <w:rsid w:val="0077174E"/>
    <w:rsid w:val="00771C05"/>
    <w:rsid w:val="00775071"/>
    <w:rsid w:val="00777A18"/>
    <w:rsid w:val="007B6051"/>
    <w:rsid w:val="007C25A4"/>
    <w:rsid w:val="007C3117"/>
    <w:rsid w:val="007D17E1"/>
    <w:rsid w:val="007E08EC"/>
    <w:rsid w:val="007E4DF0"/>
    <w:rsid w:val="00805A8E"/>
    <w:rsid w:val="00825383"/>
    <w:rsid w:val="00825C91"/>
    <w:rsid w:val="00832F8C"/>
    <w:rsid w:val="00885A18"/>
    <w:rsid w:val="008909E8"/>
    <w:rsid w:val="00890C45"/>
    <w:rsid w:val="008B1E31"/>
    <w:rsid w:val="008B1F02"/>
    <w:rsid w:val="008B3A2F"/>
    <w:rsid w:val="008D3E6F"/>
    <w:rsid w:val="00961956"/>
    <w:rsid w:val="00986C31"/>
    <w:rsid w:val="009A742B"/>
    <w:rsid w:val="009B287D"/>
    <w:rsid w:val="009C0704"/>
    <w:rsid w:val="009F34E8"/>
    <w:rsid w:val="00A221ED"/>
    <w:rsid w:val="00A40950"/>
    <w:rsid w:val="00A41F2B"/>
    <w:rsid w:val="00A613F7"/>
    <w:rsid w:val="00A6448E"/>
    <w:rsid w:val="00A74D0E"/>
    <w:rsid w:val="00A90F53"/>
    <w:rsid w:val="00AD303D"/>
    <w:rsid w:val="00AF1113"/>
    <w:rsid w:val="00B17FC4"/>
    <w:rsid w:val="00B23DFB"/>
    <w:rsid w:val="00B30F20"/>
    <w:rsid w:val="00B41E16"/>
    <w:rsid w:val="00B44B2B"/>
    <w:rsid w:val="00B8371B"/>
    <w:rsid w:val="00B971A5"/>
    <w:rsid w:val="00BA3DCD"/>
    <w:rsid w:val="00BA49F9"/>
    <w:rsid w:val="00BB3161"/>
    <w:rsid w:val="00BD4363"/>
    <w:rsid w:val="00BF2DAE"/>
    <w:rsid w:val="00BF7A05"/>
    <w:rsid w:val="00C0118D"/>
    <w:rsid w:val="00C3078D"/>
    <w:rsid w:val="00C35104"/>
    <w:rsid w:val="00C35275"/>
    <w:rsid w:val="00C41E25"/>
    <w:rsid w:val="00C524C9"/>
    <w:rsid w:val="00C53BDF"/>
    <w:rsid w:val="00C828C3"/>
    <w:rsid w:val="00C83D72"/>
    <w:rsid w:val="00C87894"/>
    <w:rsid w:val="00C950CE"/>
    <w:rsid w:val="00CB2902"/>
    <w:rsid w:val="00CB33AF"/>
    <w:rsid w:val="00CC1180"/>
    <w:rsid w:val="00CC1B05"/>
    <w:rsid w:val="00CC2815"/>
    <w:rsid w:val="00CE26B4"/>
    <w:rsid w:val="00CE4BAD"/>
    <w:rsid w:val="00CE64BB"/>
    <w:rsid w:val="00D21B7C"/>
    <w:rsid w:val="00D641A0"/>
    <w:rsid w:val="00D7047B"/>
    <w:rsid w:val="00D778B8"/>
    <w:rsid w:val="00D92470"/>
    <w:rsid w:val="00D93E3E"/>
    <w:rsid w:val="00DA5E97"/>
    <w:rsid w:val="00DB61C4"/>
    <w:rsid w:val="00DC2A54"/>
    <w:rsid w:val="00DC663C"/>
    <w:rsid w:val="00DD1AFC"/>
    <w:rsid w:val="00DE49BD"/>
    <w:rsid w:val="00DE5410"/>
    <w:rsid w:val="00DF43D0"/>
    <w:rsid w:val="00E04573"/>
    <w:rsid w:val="00E06991"/>
    <w:rsid w:val="00E373EC"/>
    <w:rsid w:val="00E44136"/>
    <w:rsid w:val="00E639E6"/>
    <w:rsid w:val="00E7110B"/>
    <w:rsid w:val="00E77B30"/>
    <w:rsid w:val="00E944A5"/>
    <w:rsid w:val="00E94FB8"/>
    <w:rsid w:val="00E94FCC"/>
    <w:rsid w:val="00ED6E7D"/>
    <w:rsid w:val="00EE4601"/>
    <w:rsid w:val="00EE4C3B"/>
    <w:rsid w:val="00F03275"/>
    <w:rsid w:val="00F54CF6"/>
    <w:rsid w:val="00F76CF9"/>
    <w:rsid w:val="00F8099D"/>
    <w:rsid w:val="00F81319"/>
    <w:rsid w:val="00F958EC"/>
    <w:rsid w:val="00FA0901"/>
    <w:rsid w:val="00FA3AD2"/>
    <w:rsid w:val="00FC47C3"/>
    <w:rsid w:val="00FD4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72D64"/>
  <w15:chartTrackingRefBased/>
  <w15:docId w15:val="{6C3ECD74-0CC1-425D-BC90-DFCB64FB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117"/>
    <w:rPr>
      <w:color w:val="808080"/>
    </w:rPr>
  </w:style>
  <w:style w:type="character" w:styleId="CommentReference">
    <w:name w:val="annotation reference"/>
    <w:basedOn w:val="DefaultParagraphFont"/>
    <w:uiPriority w:val="99"/>
    <w:semiHidden/>
    <w:unhideWhenUsed/>
    <w:rsid w:val="006F4B42"/>
    <w:rPr>
      <w:sz w:val="16"/>
      <w:szCs w:val="16"/>
    </w:rPr>
  </w:style>
  <w:style w:type="paragraph" w:styleId="CommentText">
    <w:name w:val="annotation text"/>
    <w:basedOn w:val="Normal"/>
    <w:link w:val="CommentTextChar"/>
    <w:uiPriority w:val="99"/>
    <w:unhideWhenUsed/>
    <w:rsid w:val="006F4B42"/>
    <w:pPr>
      <w:spacing w:line="240" w:lineRule="auto"/>
    </w:pPr>
    <w:rPr>
      <w:sz w:val="20"/>
      <w:szCs w:val="20"/>
    </w:rPr>
  </w:style>
  <w:style w:type="character" w:customStyle="1" w:styleId="CommentTextChar">
    <w:name w:val="Comment Text Char"/>
    <w:basedOn w:val="DefaultParagraphFont"/>
    <w:link w:val="CommentText"/>
    <w:uiPriority w:val="99"/>
    <w:rsid w:val="006F4B42"/>
    <w:rPr>
      <w:sz w:val="20"/>
      <w:szCs w:val="20"/>
    </w:rPr>
  </w:style>
  <w:style w:type="paragraph" w:styleId="Revision">
    <w:name w:val="Revision"/>
    <w:hidden/>
    <w:uiPriority w:val="99"/>
    <w:semiHidden/>
    <w:rsid w:val="00476CAE"/>
    <w:pPr>
      <w:spacing w:after="0" w:line="240" w:lineRule="auto"/>
    </w:pPr>
  </w:style>
  <w:style w:type="paragraph" w:customStyle="1" w:styleId="EndNoteBibliography">
    <w:name w:val="EndNote Bibliography"/>
    <w:basedOn w:val="Normal"/>
    <w:link w:val="EndNoteBibliographyChar"/>
    <w:rsid w:val="00EE4C3B"/>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E4C3B"/>
    <w:rPr>
      <w:rFonts w:ascii="Calibri" w:hAnsi="Calibri" w:cs="Calibri"/>
      <w:noProof/>
    </w:rPr>
  </w:style>
  <w:style w:type="character" w:styleId="Hyperlink">
    <w:name w:val="Hyperlink"/>
    <w:basedOn w:val="DefaultParagraphFont"/>
    <w:uiPriority w:val="99"/>
    <w:unhideWhenUsed/>
    <w:rsid w:val="00EE4C3B"/>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EE4C3B"/>
    <w:rPr>
      <w:b/>
      <w:bCs/>
    </w:rPr>
  </w:style>
  <w:style w:type="character" w:customStyle="1" w:styleId="CommentSubjectChar">
    <w:name w:val="Comment Subject Char"/>
    <w:basedOn w:val="CommentTextChar"/>
    <w:link w:val="CommentSubject"/>
    <w:uiPriority w:val="99"/>
    <w:semiHidden/>
    <w:rsid w:val="00EE4C3B"/>
    <w:rPr>
      <w:b/>
      <w:bCs/>
      <w:sz w:val="20"/>
      <w:szCs w:val="20"/>
    </w:rPr>
  </w:style>
  <w:style w:type="paragraph" w:customStyle="1" w:styleId="EndNoteBibliographyTitle">
    <w:name w:val="EndNote Bibliography Title"/>
    <w:basedOn w:val="Normal"/>
    <w:link w:val="EndNoteBibliographyTitleChar"/>
    <w:rsid w:val="00BA3DC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A3DCD"/>
    <w:rPr>
      <w:rFonts w:ascii="Calibri" w:hAnsi="Calibri" w:cs="Calibri"/>
      <w:noProof/>
    </w:rPr>
  </w:style>
  <w:style w:type="character" w:styleId="UnresolvedMention">
    <w:name w:val="Unresolved Mention"/>
    <w:basedOn w:val="DefaultParagraphFont"/>
    <w:uiPriority w:val="99"/>
    <w:semiHidden/>
    <w:unhideWhenUsed/>
    <w:rsid w:val="00BA3DCD"/>
    <w:rPr>
      <w:color w:val="605E5C"/>
      <w:shd w:val="clear" w:color="auto" w:fill="E1DFDD"/>
    </w:rPr>
  </w:style>
  <w:style w:type="paragraph" w:styleId="BalloonText">
    <w:name w:val="Balloon Text"/>
    <w:basedOn w:val="Normal"/>
    <w:link w:val="BalloonTextChar"/>
    <w:uiPriority w:val="99"/>
    <w:semiHidden/>
    <w:unhideWhenUsed/>
    <w:rsid w:val="00244C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4C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i.org/10.1016/j.xplc.2020.100115" TargetMode="External"/><Relationship Id="rId63" Type="http://schemas.openxmlformats.org/officeDocument/2006/relationships/hyperlink" Target="https://doi.org/10.7124/bc.00096B" TargetMode="External"/><Relationship Id="rId68" Type="http://schemas.openxmlformats.org/officeDocument/2006/relationships/hyperlink" Target="https://doi.org/10.1111/j.1439-037x.2008.00309.x"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prc-symbiota.tacc.utexas.edu/collections/list.php" TargetMode="External"/><Relationship Id="rId53" Type="http://schemas.openxmlformats.org/officeDocument/2006/relationships/hyperlink" Target="https://doi.org/10.1111/j.1420-9101.2005.00939.x" TargetMode="External"/><Relationship Id="rId58" Type="http://schemas.openxmlformats.org/officeDocument/2006/relationships/hyperlink" Target="https://doi.org/10.2307/2657105" TargetMode="External"/><Relationship Id="rId66" Type="http://schemas.openxmlformats.org/officeDocument/2006/relationships/hyperlink" Target="https://doi.org/10.1111/j.1399-3054.2005.00473.x" TargetMode="External"/><Relationship Id="rId74" Type="http://schemas.openxmlformats.org/officeDocument/2006/relationships/hyperlink" Target="https://doi.org/10.1104/pp.75.3.865" TargetMode="External"/><Relationship Id="rId5" Type="http://schemas.openxmlformats.org/officeDocument/2006/relationships/comments" Target="comments.xml"/><Relationship Id="rId61" Type="http://schemas.openxmlformats.org/officeDocument/2006/relationships/hyperlink" Target="https://doi.org/10.1111/tpj.14286"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i.org/10.1007/s12154-008-0010-6" TargetMode="External"/><Relationship Id="rId56" Type="http://schemas.openxmlformats.org/officeDocument/2006/relationships/hyperlink" Target="https://doi.org/10.1111/j.1461-0248.2004.00684.x" TargetMode="External"/><Relationship Id="rId64" Type="http://schemas.openxmlformats.org/officeDocument/2006/relationships/hyperlink" Target="https://doi.org/10.1007/bf00249164" TargetMode="External"/><Relationship Id="rId69" Type="http://schemas.openxmlformats.org/officeDocument/2006/relationships/hyperlink" Target="https://doi.org/10.1126/science.213.4506.453" TargetMode="External"/><Relationship Id="rId77" Type="http://schemas.microsoft.com/office/2011/relationships/people" Target="people.xml"/><Relationship Id="rId8" Type="http://schemas.microsoft.com/office/2018/08/relationships/commentsExtensible" Target="commentsExtensible.xml"/><Relationship Id="rId51" Type="http://schemas.openxmlformats.org/officeDocument/2006/relationships/hyperlink" Target="https://doi.org/10.21273/HORTSCI.46.6.878" TargetMode="External"/><Relationship Id="rId72" Type="http://schemas.openxmlformats.org/officeDocument/2006/relationships/hyperlink" Target="https://doi.org/10.1007/s10265-006-0040-5"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i.org/10.1016/j.tplants.2010.03.006" TargetMode="External"/><Relationship Id="rId59" Type="http://schemas.openxmlformats.org/officeDocument/2006/relationships/hyperlink" Target="https://doi.org/10.3389/fpls.2018.00068" TargetMode="External"/><Relationship Id="rId67" Type="http://schemas.openxmlformats.org/officeDocument/2006/relationships/hyperlink" Target="https://doi.org/10.1016/j.tplants.2021.09.002"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1046/j.1365-3040.2002.00943.x" TargetMode="External"/><Relationship Id="rId62" Type="http://schemas.openxmlformats.org/officeDocument/2006/relationships/hyperlink" Target="https://doi.org/10.1007/s11120-018-0588-7" TargetMode="External"/><Relationship Id="rId70" Type="http://schemas.openxmlformats.org/officeDocument/2006/relationships/hyperlink" Target="https://doi.org/10.1126/science.213.4506.453" TargetMode="External"/><Relationship Id="rId75" Type="http://schemas.openxmlformats.org/officeDocument/2006/relationships/hyperlink" Target="https://doi.org/10.1111/pce.13133" TargetMode="External"/><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4161/psb.3.2.5051" TargetMode="External"/><Relationship Id="rId57" Type="http://schemas.openxmlformats.org/officeDocument/2006/relationships/hyperlink" Target="https://doi.org/10.1186/s12864-018-4824-5"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bellatlas.umn.edu/collections/listtabledisplay.php" TargetMode="External"/><Relationship Id="rId52" Type="http://schemas.openxmlformats.org/officeDocument/2006/relationships/hyperlink" Target="https://doi.org/10.1093/aobpla/plq023" TargetMode="External"/><Relationship Id="rId60" Type="http://schemas.openxmlformats.org/officeDocument/2006/relationships/hyperlink" Target="https://doi.org/10.1016/j.gene.2015.09.076" TargetMode="External"/><Relationship Id="rId65" Type="http://schemas.openxmlformats.org/officeDocument/2006/relationships/hyperlink" Target="https://doi.org/10.1071/fp17317" TargetMode="External"/><Relationship Id="rId73" Type="http://schemas.openxmlformats.org/officeDocument/2006/relationships/hyperlink" Target="https://doi.org/10.1016/j.envexpbot.2007.05.011"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1093/jxb/erp234" TargetMode="External"/><Relationship Id="rId55" Type="http://schemas.openxmlformats.org/officeDocument/2006/relationships/hyperlink" Target="https://doi.org/10.1105/tpc.104.025817" TargetMode="External"/><Relationship Id="rId76" Type="http://schemas.openxmlformats.org/officeDocument/2006/relationships/fontTable" Target="fontTable.xml"/><Relationship Id="rId7" Type="http://schemas.microsoft.com/office/2016/09/relationships/commentsIds" Target="commentsIds.xml"/><Relationship Id="rId71" Type="http://schemas.openxmlformats.org/officeDocument/2006/relationships/hyperlink" Target="https://doi.org/10.1016/j.plaphy.2019.07.026" TargetMode="External"/><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3F66E-BE38-4B71-888E-84AB1ABE2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34</Pages>
  <Words>10931</Words>
  <Characters>62313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7</cp:revision>
  <dcterms:created xsi:type="dcterms:W3CDTF">2022-05-23T14:49:00Z</dcterms:created>
  <dcterms:modified xsi:type="dcterms:W3CDTF">2022-05-24T18:16:00Z</dcterms:modified>
</cp:coreProperties>
</file>