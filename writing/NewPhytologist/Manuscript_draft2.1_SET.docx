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03460" w14:textId="77DDD8AC" w:rsidR="007876A2" w:rsidRDefault="00250739" w:rsidP="00B60066">
      <w:pPr>
        <w:pStyle w:val="GS1"/>
        <w:spacing w:line="360" w:lineRule="auto"/>
      </w:pPr>
      <w:bookmarkStart w:id="0" w:name="_Toc107827632"/>
      <w:bookmarkStart w:id="1" w:name="_Toc108536993"/>
      <w:bookmarkStart w:id="2" w:name="_Hlk105773280"/>
      <w:bookmarkStart w:id="3" w:name="_Hlk106121246"/>
      <w:bookmarkStart w:id="4" w:name="_Hlk107838754"/>
      <w:r>
        <w:t xml:space="preserve">Evidence of local adaptation in temperature tolerance traits of the gametophytic and </w:t>
      </w:r>
      <w:proofErr w:type="spellStart"/>
      <w:r>
        <w:t>sporophytic</w:t>
      </w:r>
      <w:proofErr w:type="spellEnd"/>
      <w:r>
        <w:t xml:space="preserve"> stages in </w:t>
      </w:r>
      <w:r>
        <w:rPr>
          <w:i/>
          <w:iCs/>
        </w:rPr>
        <w:t xml:space="preserve">Solanum </w:t>
      </w:r>
      <w:proofErr w:type="spellStart"/>
      <w:r>
        <w:rPr>
          <w:i/>
          <w:iCs/>
        </w:rPr>
        <w:t>carolinense</w:t>
      </w:r>
      <w:proofErr w:type="spellEnd"/>
      <w:r>
        <w:rPr>
          <w:i/>
          <w:iCs/>
        </w:rPr>
        <w:t xml:space="preserve"> </w:t>
      </w:r>
      <w:r>
        <w:t>(</w:t>
      </w:r>
      <w:proofErr w:type="spellStart"/>
      <w:r>
        <w:t>horsenettle</w:t>
      </w:r>
      <w:proofErr w:type="spellEnd"/>
      <w:r>
        <w:t>)</w:t>
      </w:r>
      <w:bookmarkEnd w:id="0"/>
      <w:bookmarkEnd w:id="1"/>
    </w:p>
    <w:p w14:paraId="6EE1CE6D" w14:textId="1DB9A647" w:rsidR="00301320" w:rsidRDefault="00301320" w:rsidP="00301320">
      <w:pPr>
        <w:pStyle w:val="BodyDoubleSpace05FirstLine"/>
        <w:ind w:firstLine="0"/>
      </w:pPr>
    </w:p>
    <w:p w14:paraId="1215C2D7" w14:textId="77777777" w:rsidR="00B60066" w:rsidRPr="00DE144A" w:rsidRDefault="00B60066" w:rsidP="00B60066">
      <w:pPr>
        <w:pStyle w:val="Heading1"/>
        <w:spacing w:after="240" w:line="240" w:lineRule="auto"/>
        <w:jc w:val="left"/>
        <w:rPr>
          <w:b w:val="0"/>
          <w:bCs w:val="0"/>
          <w:szCs w:val="24"/>
        </w:rPr>
      </w:pPr>
      <w:r w:rsidRPr="00DE144A">
        <w:rPr>
          <w:b w:val="0"/>
          <w:szCs w:val="24"/>
        </w:rPr>
        <w:t>Emma K. Chandler, Department of Biological Sciences, Dept. 2715, North Dakota State University, PO Box 6050, Fargo, ND 58108-6050</w:t>
      </w:r>
      <w:r>
        <w:rPr>
          <w:b w:val="0"/>
          <w:szCs w:val="24"/>
        </w:rPr>
        <w:t xml:space="preserve">, </w:t>
      </w:r>
      <w:proofErr w:type="spellStart"/>
      <w:r>
        <w:rPr>
          <w:b w:val="0"/>
          <w:szCs w:val="24"/>
        </w:rPr>
        <w:t>ORCiD</w:t>
      </w:r>
      <w:proofErr w:type="spellEnd"/>
      <w:r>
        <w:rPr>
          <w:b w:val="0"/>
          <w:szCs w:val="24"/>
        </w:rPr>
        <w:t xml:space="preserve">: </w:t>
      </w:r>
      <w:r w:rsidRPr="00994D7C">
        <w:rPr>
          <w:b w:val="0"/>
          <w:szCs w:val="24"/>
        </w:rPr>
        <w:t>0000-0002-6507-1091</w:t>
      </w:r>
    </w:p>
    <w:p w14:paraId="67E05C5D" w14:textId="77777777" w:rsidR="00B60066" w:rsidRPr="00DE144A" w:rsidRDefault="00B60066" w:rsidP="00B60066">
      <w:pPr>
        <w:rPr>
          <w:szCs w:val="24"/>
        </w:rPr>
      </w:pPr>
      <w:r w:rsidRPr="00DE144A">
        <w:rPr>
          <w:szCs w:val="24"/>
        </w:rPr>
        <w:t>Steven E. Travers</w:t>
      </w:r>
      <w:r>
        <w:rPr>
          <w:szCs w:val="24"/>
        </w:rPr>
        <w:t xml:space="preserve"> </w:t>
      </w:r>
      <w:r w:rsidRPr="00DE144A">
        <w:rPr>
          <w:szCs w:val="24"/>
        </w:rPr>
        <w:t>(Corresponding author), Department of Biological Sciences, Dept. 2715, North Dakota State University, PO Box 6050, Fargo, ND 58108-6050</w:t>
      </w:r>
      <w:r>
        <w:rPr>
          <w:szCs w:val="24"/>
        </w:rPr>
        <w:t>,</w:t>
      </w:r>
      <w:r w:rsidRPr="00DE144A">
        <w:rPr>
          <w:szCs w:val="24"/>
        </w:rPr>
        <w:t xml:space="preserve"> </w:t>
      </w:r>
      <w:r w:rsidRPr="00994D7C">
        <w:rPr>
          <w:szCs w:val="24"/>
        </w:rPr>
        <w:t>steven.travers@ndsu.edu</w:t>
      </w:r>
      <w:r>
        <w:rPr>
          <w:rStyle w:val="Hyperlink"/>
          <w:szCs w:val="24"/>
        </w:rPr>
        <w:t xml:space="preserve">, </w:t>
      </w:r>
      <w:proofErr w:type="spellStart"/>
      <w:r w:rsidRPr="00994D7C">
        <w:rPr>
          <w:rStyle w:val="Hyperlink"/>
          <w:color w:val="auto"/>
          <w:szCs w:val="24"/>
          <w:u w:val="none"/>
        </w:rPr>
        <w:t>ORCiD</w:t>
      </w:r>
      <w:proofErr w:type="spellEnd"/>
      <w:r w:rsidRPr="00994D7C">
        <w:rPr>
          <w:rStyle w:val="Hyperlink"/>
          <w:color w:val="auto"/>
          <w:szCs w:val="24"/>
          <w:u w:val="none"/>
        </w:rPr>
        <w:t>: 0000-0001-5679-8064</w:t>
      </w:r>
    </w:p>
    <w:p w14:paraId="3C7D310C" w14:textId="77777777" w:rsidR="00B60066" w:rsidRDefault="00B60066" w:rsidP="00B60066">
      <w:pPr>
        <w:pStyle w:val="BodyDoubleSpace05FirstLine"/>
        <w:ind w:firstLine="0"/>
        <w:rPr>
          <w:b/>
          <w:bCs/>
        </w:rPr>
      </w:pPr>
    </w:p>
    <w:p w14:paraId="762CC662" w14:textId="05E4FAFB" w:rsidR="00B60066" w:rsidRDefault="00B60066" w:rsidP="00B60066">
      <w:pPr>
        <w:pStyle w:val="BodyDoubleSpace05FirstLine"/>
        <w:ind w:firstLine="0"/>
      </w:pPr>
      <w:r w:rsidRPr="005835B9">
        <w:rPr>
          <w:b/>
          <w:bCs/>
        </w:rPr>
        <w:t>Keywords</w:t>
      </w:r>
      <w:r>
        <w:rPr>
          <w:b/>
          <w:bCs/>
        </w:rPr>
        <w:t xml:space="preserve">: </w:t>
      </w:r>
      <w:r>
        <w:t xml:space="preserve">Local Adaptation; Temperature Tolerance; Solanum </w:t>
      </w:r>
      <w:proofErr w:type="spellStart"/>
      <w:r>
        <w:t>carolinense</w:t>
      </w:r>
      <w:proofErr w:type="spellEnd"/>
      <w:r>
        <w:t>; Gametophytic Selection; Pollen Germination; Plants; Climate Change</w:t>
      </w:r>
    </w:p>
    <w:p w14:paraId="688ED020" w14:textId="1AC8E3D0" w:rsidR="00B60066" w:rsidRDefault="00B60066" w:rsidP="00301320">
      <w:pPr>
        <w:pStyle w:val="BodyDoubleSpace05FirstLine"/>
        <w:ind w:firstLine="0"/>
      </w:pPr>
      <w:r>
        <w:br w:type="page"/>
      </w:r>
    </w:p>
    <w:p w14:paraId="4586115B" w14:textId="68D519F7" w:rsidR="007876A2" w:rsidRDefault="00B60066" w:rsidP="00F67671">
      <w:pPr>
        <w:pStyle w:val="GS2"/>
        <w:spacing w:line="360" w:lineRule="auto"/>
      </w:pPr>
      <w:r>
        <w:lastRenderedPageBreak/>
        <w:t>Summary</w:t>
      </w:r>
    </w:p>
    <w:p w14:paraId="2C71E1BE" w14:textId="77777777" w:rsidR="008F6083" w:rsidRDefault="008F6083" w:rsidP="008F6083">
      <w:pPr>
        <w:pStyle w:val="Body15Space"/>
        <w:ind w:firstLine="0"/>
      </w:pPr>
      <w:r>
        <w:t xml:space="preserve">Climate change is rapidly altering local temperature regimes and in different ways across the landscape. To cope with these rapid changes, plant species must have the capacity to respond to changes in temperature stress or risk extinction. We compared temperature tolerance traits in </w:t>
      </w:r>
      <w:r>
        <w:rPr>
          <w:i/>
          <w:iCs/>
        </w:rPr>
        <w:t xml:space="preserve">Solanum </w:t>
      </w:r>
      <w:proofErr w:type="spellStart"/>
      <w:r>
        <w:rPr>
          <w:i/>
          <w:iCs/>
        </w:rPr>
        <w:t>carolinense</w:t>
      </w:r>
      <w:proofErr w:type="spellEnd"/>
      <w:r>
        <w:t xml:space="preserve"> populations from Texas and Minnesota to understand how a species adapts to extreme temperature stress. We included traits in both the gametophytic and </w:t>
      </w:r>
      <w:proofErr w:type="spellStart"/>
      <w:r>
        <w:t>sporophytic</w:t>
      </w:r>
      <w:proofErr w:type="spellEnd"/>
      <w:r>
        <w:t xml:space="preserve"> stages to differentiate between these distinct phases of selection and determine whether there is a correlation between the two. We found that temperature sensitivity differed between populations of the south that face extreme heat regularly and northern populations that do not. However, the results were not always consistent with our expectations, including counter-gradient results in both the sporophyte and gametophyte. Based on the ideas from previous work, our results support the adaptation of a potential avoidance mechanism to mitigate extreme heat in the gametophyte through producing a higher proportion of pollen grains that remain dormant during high temperature conditions. There were no correlations in temperature tolerance between the sporophyte and gametophyte, suggesting that there are different temperature tolerance strategies between the stages. These findings indicate that wild populations have the potential to adapt to rising temperatures due to climate change in the future.</w:t>
      </w:r>
    </w:p>
    <w:p w14:paraId="1F718BF9" w14:textId="77777777" w:rsidR="007876A2" w:rsidRDefault="007876A2" w:rsidP="00F67671">
      <w:pPr>
        <w:pStyle w:val="GS2"/>
        <w:spacing w:line="360" w:lineRule="auto"/>
      </w:pPr>
      <w:bookmarkStart w:id="5" w:name="_Toc107827634"/>
      <w:bookmarkStart w:id="6" w:name="_Toc108536995"/>
      <w:r>
        <w:t>Introduction</w:t>
      </w:r>
      <w:bookmarkEnd w:id="5"/>
      <w:bookmarkEnd w:id="6"/>
    </w:p>
    <w:p w14:paraId="62139D9B" w14:textId="75EA7EF9" w:rsidR="007876A2" w:rsidRDefault="007876A2" w:rsidP="00F67671">
      <w:pPr>
        <w:pStyle w:val="BodyDoubleSpace05FirstLine"/>
        <w:spacing w:line="360" w:lineRule="auto"/>
      </w:pPr>
      <w:r>
        <w:t xml:space="preserve">Climate change is rapidly altering environmental conditions at the local level and in particular, temperature and precipitation regimes and the severity of weather events. How will plants, a mostly sessile taxonomic group, cope with these rapid changes? </w:t>
      </w:r>
      <w:del w:id="7" w:author="Emma Chandler" w:date="2022-08-31T15:26:00Z">
        <w:r>
          <w:delText>Given</w:delText>
        </w:r>
      </w:del>
      <w:ins w:id="8" w:author="Emma Chandler" w:date="2022-08-31T15:26:00Z">
        <w:r w:rsidR="00EF48FE">
          <w:t>With</w:t>
        </w:r>
      </w:ins>
      <w:r w:rsidR="00EF48FE">
        <w:t xml:space="preserve"> the </w:t>
      </w:r>
      <w:del w:id="9" w:author="Emma Chandler" w:date="2022-08-31T15:26:00Z">
        <w:r>
          <w:delText>rapid change in</w:delText>
        </w:r>
      </w:del>
      <w:ins w:id="10" w:author="Emma Chandler" w:date="2022-08-31T15:26:00Z">
        <w:r w:rsidR="00EF48FE">
          <w:t>uprise of novel</w:t>
        </w:r>
      </w:ins>
      <w:r>
        <w:t xml:space="preserve"> local conditions, there are three ways plants can respond while avoiding extinction; quickly adapt, tolerate changing conditions through plasticity in phenotype that allows acclimation to the new conditions, or shift ranges </w:t>
      </w:r>
      <w:r>
        <w:fldChar w:fldCharType="begin">
          <w:fldData xml:space="preserve">PEVuZE5vdGU+PENpdGU+PEF1dGhvcj5KYW56ZW48L0F1dGhvcj48WWVhcj4xOTY3PC9ZZWFyPjxJ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</w:fldData>
        </w:fldChar>
      </w:r>
      <w:r w:rsidR="002C5050">
        <w:instrText xml:space="preserve"> ADDIN EN.CITE </w:instrText>
      </w:r>
      <w:r w:rsidR="002C5050">
        <w:fldChar w:fldCharType="begin">
          <w:fldData xml:space="preserve">PEVuZE5vdGU+PENpdGU+PEF1dGhvcj5KYW56ZW48L0F1dGhvcj48WWVhcj4xOTY3PC9ZZWFyPjxJ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</w:fldData>
        </w:fldChar>
      </w:r>
      <w:r w:rsidR="002C5050">
        <w:instrText xml:space="preserve"> ADDIN EN.CITE.DATA </w:instrText>
      </w:r>
      <w:r w:rsidR="002C5050">
        <w:fldChar w:fldCharType="end"/>
      </w:r>
      <w:r>
        <w:fldChar w:fldCharType="separate"/>
      </w:r>
      <w:r w:rsidR="002C5050">
        <w:rPr>
          <w:noProof/>
        </w:rPr>
        <w:t>(Janzen, 1967; Schlichting, 1986; Molina-Montenegro &amp; Naya, 2012)</w:t>
      </w:r>
      <w:r>
        <w:fldChar w:fldCharType="end"/>
      </w:r>
      <w:r>
        <w:t xml:space="preserve">. We conducted a study that focuses on the variation within populations and addresses the potential for the first two of these options in a widespread, weedy species. </w:t>
      </w:r>
    </w:p>
    <w:p w14:paraId="62545892" w14:textId="5E093692" w:rsidR="005175D9" w:rsidRDefault="007876A2" w:rsidP="005175D9">
      <w:pPr>
        <w:pStyle w:val="BodyDoubleSpace05FirstLine"/>
        <w:spacing w:line="360" w:lineRule="auto"/>
      </w:pPr>
      <w:r>
        <w:t>The conditions across a species</w:t>
      </w:r>
      <w:r w:rsidR="00A8265A">
        <w:t>’</w:t>
      </w:r>
      <w:r>
        <w:t xml:space="preserve"> range are almost always heterogeneous and can have a variety of selective pressures that act on the populations differently. </w:t>
      </w:r>
      <w:del w:id="11" w:author="Emma Chandler" w:date="2022-08-31T15:26:00Z">
        <w:r>
          <w:delText xml:space="preserve">Divergent selection in two different locations can result in differing trait optima in separate populations, leading to local adaptation </w:delText>
        </w:r>
        <w:r>
          <w:fldChar w:fldCharType="begin"/>
        </w:r>
      </w:del>
      <w:r w:rsidR="008F6083">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del w:id="12" w:author="Emma Chandler" w:date="2022-08-31T15:26:00Z">
        <w:r>
          <w:fldChar w:fldCharType="separate"/>
        </w:r>
      </w:del>
      <w:r w:rsidR="008F6083">
        <w:rPr>
          <w:noProof/>
        </w:rPr>
        <w:t>(Kawecki &amp; Ebert, 2004)</w:t>
      </w:r>
      <w:del w:id="13" w:author="Emma Chandler" w:date="2022-08-31T15:26:00Z">
        <w:r>
          <w:fldChar w:fldCharType="end"/>
        </w:r>
        <w:r>
          <w:delText xml:space="preserve">. How a species adapts or acclimates to separate locations </w:delText>
        </w:r>
        <w:r>
          <w:lastRenderedPageBreak/>
          <w:delText>provides a clue to how a species in one location might respond as global warming changes local conditions. Temperature is a variable that can determine species distributions and can vary greatly in both severity and consistency with geographic region</w:delText>
        </w:r>
        <w:r w:rsidR="00E106CD">
          <w:delText xml:space="preserve"> (e.g. von B</w:delText>
        </w:r>
        <w:r w:rsidR="00E106CD">
          <w:rPr>
            <w:rFonts w:ascii="Calibri" w:hAnsi="Calibri" w:cs="Calibri"/>
          </w:rPr>
          <w:delText>ϋ</w:delText>
        </w:r>
        <w:r w:rsidR="00E106CD">
          <w:delText>ren and Hiltbrunner, 2022)</w:delText>
        </w:r>
        <w:r>
          <w:delText xml:space="preserve">. There have been many adaptations in different species that improve survival in extreme temperatures, but how do populations of the same species persist in different temperature regimes? To understand local adaptation to diverging temperature regimes, we must understand the biology of plants and how they are vulnerable to extreme temperatures. </w:delText>
        </w:r>
      </w:del>
      <w:ins w:id="14" w:author="Emma Chandler" w:date="2022-08-31T15:26:00Z">
        <w:r>
          <w:t xml:space="preserve">Divergent selection in two locations can result in differing trait optima in </w:t>
        </w:r>
        <w:r w:rsidR="00EF48FE">
          <w:t xml:space="preserve">the </w:t>
        </w:r>
        <w:r>
          <w:t xml:space="preserve">separate populations, leading to local adaptation </w:t>
        </w:r>
        <w:r>
          <w:fldChar w:fldCharType="begin"/>
        </w:r>
        <w:r w:rsidR="00F67671">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fldChar w:fldCharType="separate"/>
        </w:r>
        <w:r w:rsidR="00F67671">
          <w:rPr>
            <w:noProof/>
          </w:rPr>
          <w:t>(Kawecki &amp; Ebert, 2004)</w:t>
        </w:r>
        <w:r>
          <w:fldChar w:fldCharType="end"/>
        </w:r>
        <w:r>
          <w:t xml:space="preserve">. </w:t>
        </w:r>
        <w:r w:rsidR="005175D9">
          <w:t>Selection is further complicated in angiosperms, in that selection can act independently in the two life stages: the sporophyte (diploid; full plants, vegetation) and the gametophyte (haploid; ovules, pollen). It has been shown that there is a substantial overlap in genes and gene expression between the two stages</w:t>
        </w:r>
      </w:ins>
      <w:ins w:id="15" w:author="Emma Chandler" w:date="2022-08-31T15:35:00Z">
        <w:r w:rsidR="008266BE">
          <w:t xml:space="preserve"> </w:t>
        </w:r>
      </w:ins>
      <w:r w:rsidR="008266BE">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dCBhbC48L3N0eWxlPiwgMTk4MWE7IFdpbGxpbmcgJmFtcDsgTWFzY2FyZW5oYXMsIDE5ODQ7IFBl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dXRob3JzPjwvY29udHJpYnV0b3JzPjxhZGRlZC1kYXRlIGZvcm1hdD0idXRjIj4xNjQ0NDE1MDYz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</w:fldData>
        </w:fldChar>
      </w:r>
      <w:r w:rsidR="008F6083">
        <w:instrText xml:space="preserve"> ADDIN EN.CITE </w:instrText>
      </w:r>
      <w:r w:rsidR="008F6083">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dCBhbC48L3N0eWxlPiwgMTk4MWE7IFdpbGxpbmcgJmFtcDsgTWFzY2FyZW5oYXMsIDE5ODQ7IFBl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dXRob3JzPjwvY29udHJpYnV0b3JzPjxhZGRlZC1kYXRlIGZvcm1hdD0idXRjIj4xNjQ0NDE1MDYz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</w:fldData>
        </w:fldChar>
      </w:r>
      <w:r w:rsidR="008F6083">
        <w:instrText xml:space="preserve"> ADDIN EN.CITE.DATA </w:instrText>
      </w:r>
      <w:r w:rsidR="008F6083">
        <w:fldChar w:fldCharType="end"/>
      </w:r>
      <w:r w:rsidR="008266BE">
        <w:fldChar w:fldCharType="separate"/>
      </w:r>
      <w:r w:rsidR="008F6083">
        <w:rPr>
          <w:noProof/>
        </w:rPr>
        <w:t>(Tanksley</w:t>
      </w:r>
      <w:r w:rsidR="008F6083" w:rsidRPr="008F6083">
        <w:rPr>
          <w:i/>
          <w:noProof/>
        </w:rPr>
        <w:t xml:space="preserve"> et al.</w:t>
      </w:r>
      <w:r w:rsidR="008F6083">
        <w:rPr>
          <w:noProof/>
        </w:rPr>
        <w:t>, 1981a; Willing &amp; Mascarenhas, 1984; Pedersen</w:t>
      </w:r>
      <w:r w:rsidR="008F6083" w:rsidRPr="008F6083">
        <w:rPr>
          <w:i/>
          <w:noProof/>
        </w:rPr>
        <w:t xml:space="preserve"> et al.</w:t>
      </w:r>
      <w:r w:rsidR="008F6083">
        <w:rPr>
          <w:noProof/>
        </w:rPr>
        <w:t>, 1987; Beaudry</w:t>
      </w:r>
      <w:r w:rsidR="008F6083" w:rsidRPr="008F6083">
        <w:rPr>
          <w:i/>
          <w:noProof/>
        </w:rPr>
        <w:t xml:space="preserve"> et al.</w:t>
      </w:r>
      <w:r w:rsidR="008F6083">
        <w:rPr>
          <w:noProof/>
        </w:rPr>
        <w:t>, 2020)</w:t>
      </w:r>
      <w:r w:rsidR="008266BE">
        <w:fldChar w:fldCharType="end"/>
      </w:r>
      <w:ins w:id="16" w:author="Emma Chandler" w:date="2022-08-31T15:26:00Z">
        <w:r w:rsidR="005175D9">
          <w:t xml:space="preserve">. </w:t>
        </w:r>
        <w:r w:rsidR="00A31E52">
          <w:t xml:space="preserve">Previous studies have found correlations </w:t>
        </w:r>
        <w:r w:rsidR="005175D9">
          <w:t xml:space="preserve">between the gametophytic and </w:t>
        </w:r>
        <w:proofErr w:type="spellStart"/>
        <w:r w:rsidR="005175D9">
          <w:t>sporophytic</w:t>
        </w:r>
        <w:proofErr w:type="spellEnd"/>
        <w:r w:rsidR="005175D9">
          <w:t xml:space="preserve"> stages</w:t>
        </w:r>
        <w:r w:rsidR="00A31E52">
          <w:t xml:space="preserve"> in temperature tolerance traits </w:t>
        </w:r>
        <w:commentRangeStart w:id="17"/>
        <w:r w:rsidR="005175D9">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ins>
      <w:r w:rsidR="002C5050">
        <w:instrText xml:space="preserve"> ADDIN EN.CITE </w:instrText>
      </w:r>
      <w:r w:rsidR="002C5050">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r w:rsidR="002C5050">
        <w:instrText xml:space="preserve"> ADDIN EN.CITE.DATA </w:instrText>
      </w:r>
      <w:r w:rsidR="002C5050">
        <w:fldChar w:fldCharType="end"/>
      </w:r>
      <w:ins w:id="18" w:author="Emma Chandler" w:date="2022-08-31T15:26:00Z">
        <w:r w:rsidR="005175D9">
          <w:fldChar w:fldCharType="separate"/>
        </w:r>
      </w:ins>
      <w:r w:rsidR="002C5050">
        <w:rPr>
          <w:noProof/>
        </w:rPr>
        <w:t>(Hedhly</w:t>
      </w:r>
      <w:r w:rsidR="002C5050" w:rsidRPr="002C5050">
        <w:rPr>
          <w:i/>
          <w:noProof/>
        </w:rPr>
        <w:t xml:space="preserve"> et al.</w:t>
      </w:r>
      <w:r w:rsidR="002C5050">
        <w:rPr>
          <w:noProof/>
        </w:rPr>
        <w:t>, 2005; Poudyal</w:t>
      </w:r>
      <w:r w:rsidR="002C5050" w:rsidRPr="002C5050">
        <w:rPr>
          <w:i/>
          <w:noProof/>
        </w:rPr>
        <w:t xml:space="preserve"> et al.</w:t>
      </w:r>
      <w:r w:rsidR="002C5050">
        <w:rPr>
          <w:noProof/>
        </w:rPr>
        <w:t>, 2019)</w:t>
      </w:r>
      <w:ins w:id="19" w:author="Emma Chandler" w:date="2022-08-31T15:26:00Z">
        <w:r w:rsidR="005175D9">
          <w:fldChar w:fldCharType="end"/>
        </w:r>
        <w:commentRangeEnd w:id="17"/>
        <w:r w:rsidR="005175D9">
          <w:rPr>
            <w:rStyle w:val="CommentReference"/>
            <w:rFonts w:asciiTheme="minorHAnsi" w:eastAsiaTheme="minorHAnsi" w:hAnsiTheme="minorHAnsi" w:cstheme="minorBidi"/>
          </w:rPr>
          <w:commentReference w:id="17"/>
        </w:r>
        <w:r w:rsidR="00A31E52">
          <w:t xml:space="preserve">, but </w:t>
        </w:r>
        <w:r w:rsidR="00876F03">
          <w:t xml:space="preserve">these results weren’t consistent across all studies </w:t>
        </w:r>
        <w:r w:rsidR="00876F03">
          <w:fldChar w:fldCharType="begin"/>
        </w:r>
      </w:ins>
      <w:r w:rsidR="002C5050">
        <w:instrText xml:space="preserve"> ADDIN EN.CITE &lt;EndNote&gt;&lt;Cite&gt;&lt;Author&gt;Dominguez&lt;/Author&gt;&lt;Year&gt;2005&lt;/Year&gt;&lt;IDText&gt;Breeding tomato for pollen tolerance to low temperatures by gametophytic selection&lt;/IDText&gt;&lt;DisplayText&gt;(Dominguez&lt;style face="italic"&gt; et al.&lt;/style&gt;, 2005)&lt;/DisplayText&gt;&lt;record&gt;&lt;dates&gt;&lt;pub-dates&gt;&lt;date&gt;Apr&lt;/date&gt;&lt;/pub-dates&gt;&lt;year&gt;2005&lt;/year&gt;&lt;/dates&gt;&lt;urls&gt;&lt;related-urls&gt;&lt;/related-urls&gt;&lt;/urls&gt;&lt;isbn&gt;0014-2336&lt;/isbn&gt;&lt;titles&gt;&lt;title&gt;Breeding tomato for pollen tolerance to low temperatures by gametophytic selection&lt;/title&gt;&lt;secondary-title&gt;Euphytica&lt;/secondary-title&gt;&lt;/titles&gt;&lt;pages&gt;253-263&lt;/pages&gt;&lt;number&gt;3&lt;/number&gt;&lt;contributors&gt;&lt;authors&gt;&lt;author&gt;Dominguez, E.&lt;/author&gt;&lt;author&gt;Cuartero, J.&lt;/author&gt;&lt;author&gt;Fernandez-Munoz, R.&lt;/author&gt;&lt;/authors&gt;&lt;/contributors&gt;&lt;added-date format="utc"&gt;1599623081&lt;/added-date&gt;&lt;ref-type name="Journal Article"&gt;17&lt;/ref-type&gt;&lt;rec-number&gt;374&lt;/rec-number&gt;&lt;last-updated-date format="utc"&gt;1633723268&lt;/last-updated-date&gt;&lt;accession-num&gt;WOS:000229094700007&lt;/accession-num&gt;&lt;electronic-resource-num&gt;10.1007/s10681-005-2042-0&lt;/electronic-resource-num&gt;&lt;volume&gt;142&lt;/volume&gt;&lt;/record&gt;&lt;/Cite&gt;&lt;/EndNote&gt;</w:instrText>
      </w:r>
      <w:ins w:id="20" w:author="Emma Chandler" w:date="2022-08-31T15:26:00Z">
        <w:r w:rsidR="00876F03">
          <w:fldChar w:fldCharType="separate"/>
        </w:r>
      </w:ins>
      <w:r w:rsidR="002C5050">
        <w:rPr>
          <w:noProof/>
        </w:rPr>
        <w:t>(Dominguez</w:t>
      </w:r>
      <w:r w:rsidR="002C5050" w:rsidRPr="002C5050">
        <w:rPr>
          <w:i/>
          <w:noProof/>
        </w:rPr>
        <w:t xml:space="preserve"> et al.</w:t>
      </w:r>
      <w:r w:rsidR="002C5050">
        <w:rPr>
          <w:noProof/>
        </w:rPr>
        <w:t>, 2005)</w:t>
      </w:r>
      <w:ins w:id="21" w:author="Emma Chandler" w:date="2022-08-31T15:26:00Z">
        <w:r w:rsidR="00876F03">
          <w:fldChar w:fldCharType="end"/>
        </w:r>
        <w:r w:rsidR="00876F03">
          <w:t>. We seek to resolve inconsistencies in the literature</w:t>
        </w:r>
        <w:r w:rsidR="00AF3BA9">
          <w:t xml:space="preserve"> by examining responses to extreme cold and heat in both the sporophyte and gametophyte. </w:t>
        </w:r>
        <w:r w:rsidR="005175D9">
          <w:t xml:space="preserve">Understanding how </w:t>
        </w:r>
        <w:r w:rsidR="00A31E52">
          <w:t>temperature tolerance adaptation is influenced by selection in each life stage could provide insight into the speed of evolutionary responses.</w:t>
        </w:r>
      </w:ins>
    </w:p>
    <w:p w14:paraId="447528F2" w14:textId="6AF7A71A" w:rsidR="007876A2" w:rsidRDefault="007876A2" w:rsidP="006742EB">
      <w:pPr>
        <w:pStyle w:val="BodyDoubleSpace05FirstLine"/>
        <w:spacing w:line="360" w:lineRule="auto"/>
        <w:rPr>
          <w:del w:id="22" w:author="Emma Chandler" w:date="2022-08-31T15:26:00Z"/>
        </w:rPr>
      </w:pPr>
      <w:del w:id="23" w:author="Emma Chandler" w:date="2022-08-31T15:26:00Z">
        <w:r>
          <w:delText xml:space="preserve">Temperature can impact plant physiology and cell structure in a few ways. Temperature stress changes the fluidity of phospholipid bilayers. Heat increases fluidity and dissociation of membrane components from one another </w:delText>
        </w:r>
        <w:r>
          <w:fldChar w:fldCharType="begin"/>
        </w:r>
      </w:del>
      <w:r w:rsidR="008F6083">
        <w:instrText xml:space="preserve"> ADDIN EN.CITE &lt;EndNote&gt;&lt;Cite&gt;&lt;Author&gt;Zhu&lt;/Author&gt;&lt;Year&gt;2018&lt;/Year&gt;&lt;IDText&gt;Plasticity of photosynthetic heat tolerance in plants adapted to thermally contrasting biomes&lt;/IDText&gt;&lt;DisplayText&gt;(Zhu&lt;style face="italic"&gt; et al.&lt;/style&gt;,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del w:id="24" w:author="Emma Chandler" w:date="2022-08-31T15:26:00Z">
        <w:r>
          <w:fldChar w:fldCharType="separate"/>
        </w:r>
      </w:del>
      <w:r w:rsidR="008F6083">
        <w:rPr>
          <w:noProof/>
        </w:rPr>
        <w:t>(Zhu</w:t>
      </w:r>
      <w:r w:rsidR="008F6083" w:rsidRPr="008F6083">
        <w:rPr>
          <w:i/>
          <w:noProof/>
        </w:rPr>
        <w:t xml:space="preserve"> et al.</w:t>
      </w:r>
      <w:r w:rsidR="008F6083">
        <w:rPr>
          <w:noProof/>
        </w:rPr>
        <w:t>, 2018)</w:t>
      </w:r>
      <w:del w:id="25" w:author="Emma Chandler" w:date="2022-08-31T15:26:00Z">
        <w:r>
          <w:fldChar w:fldCharType="end"/>
        </w:r>
        <w:r>
          <w:delText xml:space="preserve">, while cold decreases lipid adhesion and increases rigidity </w:delText>
        </w:r>
        <w:r>
          <w:fldChar w:fldCharType="begin"/>
        </w:r>
      </w:del>
      <w:r w:rsidR="008F6083">
        <w:instrText xml:space="preserve"> ADDIN EN.CITE &lt;EndNote&gt;&lt;Cite&gt;&lt;Author&gt;Valitova&lt;/Author&gt;&lt;Year&gt;2019&lt;/Year&gt;&lt;IDText&gt;Membrane sterols and genes of sterol biosynthesis are involved in the response of Triticum aestivum seedlings to cold stress&lt;/IDText&gt;&lt;DisplayText&gt;(Valitova&lt;style face="italic"&gt; et al.&lt;/style&gt;,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del w:id="26" w:author="Emma Chandler" w:date="2022-08-31T15:26:00Z">
        <w:r>
          <w:fldChar w:fldCharType="separate"/>
        </w:r>
      </w:del>
      <w:r w:rsidR="008F6083">
        <w:rPr>
          <w:noProof/>
        </w:rPr>
        <w:t>(Valitova</w:t>
      </w:r>
      <w:r w:rsidR="008F6083" w:rsidRPr="008F6083">
        <w:rPr>
          <w:i/>
          <w:noProof/>
        </w:rPr>
        <w:t xml:space="preserve"> et al.</w:t>
      </w:r>
      <w:r w:rsidR="008F6083">
        <w:rPr>
          <w:noProof/>
        </w:rPr>
        <w:t>, 2019)</w:t>
      </w:r>
      <w:del w:id="27" w:author="Emma Chandler" w:date="2022-08-31T15:26:00Z">
        <w:r>
          <w:fldChar w:fldCharType="end"/>
        </w:r>
        <w:r>
          <w:delText xml:space="preserve">. Both heat and cold stress results in cytoplasm leaking from the cell membrane. Plants that are more tolerant of temperature stress </w:delText>
        </w:r>
        <w:r w:rsidR="00BD18F9">
          <w:delText xml:space="preserve">should </w:delText>
        </w:r>
        <w:r>
          <w:delText>have the capacity to maintain optimal cell membrane fluidity and reduce cytoplasm leakage</w:delText>
        </w:r>
        <w:r w:rsidR="00BD18F9">
          <w:delText xml:space="preserve"> across a wider range of temperatures</w:delText>
        </w:r>
        <w:r>
          <w:delText xml:space="preserve">. </w:delText>
        </w:r>
        <w:r w:rsidRPr="00700807">
          <w:delText xml:space="preserve">The incorporation of sterols in membranes can maintain fluidity and expand temperature range for plants </w:delText>
        </w:r>
        <w:r w:rsidRPr="00700807">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bmdzIHRvIGNvbGQgc3RyZXNzPC9JRFRleHQ+PERpc3BsYXlUZXh0PihEdWZvdXJjLCAyMDA4YTsg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=
</w:fldData>
          </w:fldChar>
        </w:r>
      </w:del>
      <w:r w:rsidR="008F6083">
        <w:instrText xml:space="preserve"> ADDIN EN.CITE </w:instrText>
      </w:r>
      <w:r w:rsidR="008F6083">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bmdzIHRvIGNvbGQgc3RyZXNzPC9JRFRleHQ+PERpc3BsYXlUZXh0PihEdWZvdXJjLCAyMDA4YTsg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=
</w:fldData>
        </w:fldChar>
      </w:r>
      <w:r w:rsidR="008F6083">
        <w:instrText xml:space="preserve"> ADDIN EN.CITE.DATA </w:instrText>
      </w:r>
      <w:r w:rsidR="008F6083">
        <w:fldChar w:fldCharType="end"/>
      </w:r>
      <w:del w:id="28" w:author="Emma Chandler" w:date="2022-08-31T15:26:00Z">
        <w:r w:rsidRPr="00700807">
          <w:fldChar w:fldCharType="separate"/>
        </w:r>
      </w:del>
      <w:r w:rsidR="008F6083">
        <w:rPr>
          <w:noProof/>
        </w:rPr>
        <w:t>(Dufourc, 2008a; Dufourc, 2008b; Valitova</w:t>
      </w:r>
      <w:r w:rsidR="008F6083" w:rsidRPr="008F6083">
        <w:rPr>
          <w:i/>
          <w:noProof/>
        </w:rPr>
        <w:t xml:space="preserve"> et al.</w:t>
      </w:r>
      <w:r w:rsidR="008F6083">
        <w:rPr>
          <w:noProof/>
        </w:rPr>
        <w:t>, 2019)</w:t>
      </w:r>
      <w:del w:id="29" w:author="Emma Chandler" w:date="2022-08-31T15:26:00Z">
        <w:r w:rsidRPr="00700807">
          <w:fldChar w:fldCharType="end"/>
        </w:r>
        <w:r w:rsidRPr="00700807">
          <w:delText xml:space="preserve">. On the other hand, saturated fatty acids can be incorporated in the cell membrane to reduce fluidity and are often associated heat tolerance </w:delText>
        </w:r>
        <w:r w:rsidRPr="00700807">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RGlzcGxheVRleHQ+KEtuaWdodCAmYW1wOyBBY2tlcmx5LCAyMDAxOyBaaHU8c3R5bGUgZmFjZT0i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</w:fldData>
          </w:fldChar>
        </w:r>
      </w:del>
      <w:r w:rsidR="008F6083">
        <w:instrText xml:space="preserve"> ADDIN EN.CITE </w:instrText>
      </w:r>
      <w:r w:rsidR="008F6083">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RGlzcGxheVRleHQ+KEtuaWdodCAmYW1wOyBBY2tlcmx5LCAyMDAxOyBaaHU8c3R5bGUgZmFjZT0i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</w:fldData>
        </w:fldChar>
      </w:r>
      <w:r w:rsidR="008F6083">
        <w:instrText xml:space="preserve"> ADDIN EN.CITE.DATA </w:instrText>
      </w:r>
      <w:r w:rsidR="008F6083">
        <w:fldChar w:fldCharType="end"/>
      </w:r>
      <w:del w:id="30" w:author="Emma Chandler" w:date="2022-08-31T15:26:00Z">
        <w:r w:rsidRPr="00700807">
          <w:fldChar w:fldCharType="separate"/>
        </w:r>
      </w:del>
      <w:r w:rsidR="008F6083">
        <w:rPr>
          <w:noProof/>
        </w:rPr>
        <w:t>(Knight &amp; Ackerly, 2001; Zhu</w:t>
      </w:r>
      <w:r w:rsidR="008F6083" w:rsidRPr="008F6083">
        <w:rPr>
          <w:i/>
          <w:noProof/>
        </w:rPr>
        <w:t xml:space="preserve"> et al.</w:t>
      </w:r>
      <w:r w:rsidR="008F6083">
        <w:rPr>
          <w:noProof/>
        </w:rPr>
        <w:t>, 2018)</w:t>
      </w:r>
      <w:del w:id="31" w:author="Emma Chandler" w:date="2022-08-31T15:26:00Z">
        <w:r w:rsidRPr="00700807">
          <w:fldChar w:fldCharType="end"/>
        </w:r>
        <w:r w:rsidRPr="00700807">
          <w:delText>.</w:delText>
        </w:r>
        <w:r>
          <w:delText xml:space="preserve"> </w:delText>
        </w:r>
      </w:del>
    </w:p>
    <w:p w14:paraId="5DB0A587" w14:textId="5ADB9BD0" w:rsidR="007876A2" w:rsidRDefault="007876A2" w:rsidP="006742EB">
      <w:pPr>
        <w:pStyle w:val="BodyDoubleSpace05FirstLine"/>
        <w:spacing w:line="360" w:lineRule="auto"/>
        <w:rPr>
          <w:del w:id="32" w:author="Emma Chandler" w:date="2022-08-31T15:26:00Z"/>
        </w:rPr>
      </w:pPr>
      <w:del w:id="33" w:author="Emma Chandler" w:date="2022-08-31T15:26:00Z">
        <w:r w:rsidRPr="00700807">
          <w:lastRenderedPageBreak/>
          <w:delText>High</w:delText>
        </w:r>
        <w:r>
          <w:delText xml:space="preserve"> temperatures also affect photosynthesis via the decreased affinity of Rubisco (enzyme responsible for carbon fixation in photosynthesis) to CO</w:delText>
        </w:r>
        <w:r>
          <w:rPr>
            <w:vertAlign w:val="subscript"/>
          </w:rPr>
          <w:delText>2</w:delText>
        </w:r>
        <w:r>
          <w:delText xml:space="preserve"> and increase in its affinity to O</w:delText>
        </w:r>
        <w:r>
          <w:rPr>
            <w:vertAlign w:val="subscript"/>
          </w:rPr>
          <w:delText>2</w:delText>
        </w:r>
        <w:r>
          <w:delText xml:space="preserve"> </w:delText>
        </w:r>
        <w: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ZXh0PihCYXV3ZTxzdHlsZSBmYWNlPSJpdGFsaWMiPiBldCBhbC48L3N0eWxlPiwgMjAxMDsgWmh1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</w:fldData>
          </w:fldChar>
        </w:r>
      </w:del>
      <w:r w:rsidR="008F6083">
        <w:instrText xml:space="preserve"> ADDIN EN.CITE </w:instrText>
      </w:r>
      <w:r w:rsidR="008F6083">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ZXh0PihCYXV3ZTxzdHlsZSBmYWNlPSJpdGFsaWMiPiBldCBhbC48L3N0eWxlPiwgMjAxMDsgWmh1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</w:fldData>
        </w:fldChar>
      </w:r>
      <w:r w:rsidR="008F6083">
        <w:instrText xml:space="preserve"> ADDIN EN.CITE.DATA </w:instrText>
      </w:r>
      <w:r w:rsidR="008F6083">
        <w:fldChar w:fldCharType="end"/>
      </w:r>
      <w:del w:id="34" w:author="Emma Chandler" w:date="2022-08-31T15:26:00Z">
        <w:r>
          <w:fldChar w:fldCharType="separate"/>
        </w:r>
      </w:del>
      <w:r w:rsidR="008F6083">
        <w:rPr>
          <w:noProof/>
        </w:rPr>
        <w:t>(Bauwe</w:t>
      </w:r>
      <w:r w:rsidR="008F6083" w:rsidRPr="008F6083">
        <w:rPr>
          <w:i/>
          <w:noProof/>
        </w:rPr>
        <w:t xml:space="preserve"> et al.</w:t>
      </w:r>
      <w:r w:rsidR="008F6083">
        <w:rPr>
          <w:noProof/>
        </w:rPr>
        <w:t>, 2010; Zhu</w:t>
      </w:r>
      <w:r w:rsidR="008F6083" w:rsidRPr="008F6083">
        <w:rPr>
          <w:i/>
          <w:noProof/>
        </w:rPr>
        <w:t xml:space="preserve"> et al.</w:t>
      </w:r>
      <w:r w:rsidR="008F6083">
        <w:rPr>
          <w:noProof/>
        </w:rPr>
        <w:t>, 2018)</w:t>
      </w:r>
      <w:del w:id="35" w:author="Emma Chandler" w:date="2022-08-31T15:26:00Z">
        <w:r>
          <w:fldChar w:fldCharType="end"/>
        </w:r>
        <w:r>
          <w:delText>. The fixation of O</w:delText>
        </w:r>
        <w:r>
          <w:rPr>
            <w:vertAlign w:val="subscript"/>
          </w:rPr>
          <w:delText>2</w:delText>
        </w:r>
        <w:r>
          <w:delText xml:space="preserve"> produces compounds that are needless and requires photorespiration to recycle components necessary for photosynthesis, in the process, reducing the efficiency of photosynthesis </w:delText>
        </w:r>
        <w:r>
          <w:fldChar w:fldCharType="begin"/>
        </w:r>
      </w:del>
      <w:r w:rsidR="008F6083">
        <w:instrText xml:space="preserve"> ADDIN EN.CITE &lt;EndNote&gt;&lt;Cite&gt;&lt;Author&gt;Bauwe&lt;/Author&gt;&lt;Year&gt;2010&lt;/Year&gt;&lt;IDText&gt;Photorespiration: players, partners and origin&lt;/IDText&gt;&lt;DisplayText&gt;(Bauwe&lt;style face="italic"&gt; et al.&lt;/style&gt;, 2010)&lt;/DisplayText&gt;&lt;record&gt;&lt;keywords&gt;&lt;keyword&gt;Animals&lt;/keyword&gt;&lt;keyword&gt;Biological and medical sciences&lt;/keyword&gt;&lt;keyword&gt;Biological Evolution&lt;/keyword&gt;&lt;keyword&gt;Fundamental and applied biological sciences. Psychology&lt;/keyword&gt;&lt;keyword&gt;Mitochondria - metabolism&lt;/keyword&gt;&lt;keyword&gt;Nitrogen - metabolism&lt;/keyword&gt;&lt;keyword&gt;Phototrophic Processes&lt;/keyword&gt;&lt;keyword&gt;Plants - genetics&lt;/keyword&gt;&lt;keyword&gt;Plants - metabolism&lt;/keyword&gt;&lt;/keywords&gt;&lt;isbn&gt;1360-1385&lt;/isbn&gt;&lt;titles&gt;&lt;title&gt;Photorespiration: players, partners and origin&lt;/title&gt;&lt;secondary-title&gt;Trends in plant science&lt;/secondary-title&gt;&lt;/titles&gt;&lt;pages&gt;330-336&lt;/pages&gt;&lt;number&gt;6&lt;/number&gt;&lt;contributors&gt;&lt;authors&gt;&lt;author&gt;Bauwe, Hermann&lt;/author&gt;&lt;author&gt;Hagemann, Martin&lt;/author&gt;&lt;author&gt;Fernie, Alisdair R.&lt;/author&gt;&lt;/authors&gt;&lt;/contributors&gt;&lt;added-date format="utc"&gt;1637326372&lt;/added-date&gt;&lt;pub-location&gt;Kidlington&lt;/pub-location&gt;&lt;ref-type name="Journal Article"&gt;17&lt;/ref-type&gt;&lt;dates&gt;&lt;year&gt;2010&lt;/year&gt;&lt;/dates&gt;&lt;rec-number&gt;180&lt;/rec-number&gt;&lt;publisher&gt;Elsevier Ltd&lt;/publisher&gt;&lt;last-updated-date format="utc"&gt;1637326413&lt;/last-updated-date&gt;&lt;electronic-resource-num&gt;10.1016/j.tplants.2010.03.006&lt;/electronic-resource-num&gt;&lt;volume&gt;15&lt;/volume&gt;&lt;/record&gt;&lt;/Cite&gt;&lt;/EndNote&gt;</w:instrText>
      </w:r>
      <w:del w:id="36" w:author="Emma Chandler" w:date="2022-08-31T15:26:00Z">
        <w:r>
          <w:fldChar w:fldCharType="separate"/>
        </w:r>
      </w:del>
      <w:r w:rsidR="008F6083">
        <w:rPr>
          <w:noProof/>
        </w:rPr>
        <w:t>(Bauwe</w:t>
      </w:r>
      <w:r w:rsidR="008F6083" w:rsidRPr="008F6083">
        <w:rPr>
          <w:i/>
          <w:noProof/>
        </w:rPr>
        <w:t xml:space="preserve"> et al.</w:t>
      </w:r>
      <w:r w:rsidR="008F6083">
        <w:rPr>
          <w:noProof/>
        </w:rPr>
        <w:t>, 2010)</w:t>
      </w:r>
      <w:del w:id="37" w:author="Emma Chandler" w:date="2022-08-31T15:26:00Z">
        <w:r>
          <w:fldChar w:fldCharType="end"/>
        </w:r>
        <w:r>
          <w:delText xml:space="preserve">. In extreme temperatures, hot and cold, proteins and enzymes can be damaged or rendered inactive. This can have an immense effect on photosynthesis because the protein complexes in photosystem II and the electron transport chain can unfold </w:delText>
        </w:r>
        <w:r>
          <w:fldChar w:fldCharType="begin"/>
        </w:r>
      </w:del>
      <w:r w:rsidR="008F6083">
        <w:instrText xml:space="preserve"> ADDIN EN.CITE &lt;EndNote&gt;&lt;Cite&gt;&lt;Author&gt;Zhu&lt;/Author&gt;&lt;Year&gt;2018&lt;/Year&gt;&lt;IDText&gt;Plasticity of photosynthetic heat tolerance in plants adapted to thermally contrasting biomes&lt;/IDText&gt;&lt;DisplayText&gt;(Zhu&lt;style face="italic"&gt; et al.&lt;/style&gt;,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del w:id="38" w:author="Emma Chandler" w:date="2022-08-31T15:26:00Z">
        <w:r>
          <w:fldChar w:fldCharType="separate"/>
        </w:r>
      </w:del>
      <w:r w:rsidR="008F6083">
        <w:rPr>
          <w:noProof/>
        </w:rPr>
        <w:t>(Zhu</w:t>
      </w:r>
      <w:r w:rsidR="008F6083" w:rsidRPr="008F6083">
        <w:rPr>
          <w:i/>
          <w:noProof/>
        </w:rPr>
        <w:t xml:space="preserve"> et al.</w:t>
      </w:r>
      <w:r w:rsidR="008F6083">
        <w:rPr>
          <w:noProof/>
        </w:rPr>
        <w:t>, 2018)</w:t>
      </w:r>
      <w:del w:id="39" w:author="Emma Chandler" w:date="2022-08-31T15:26:00Z">
        <w:r>
          <w:fldChar w:fldCharType="end"/>
        </w:r>
        <w:r>
          <w:delText xml:space="preserve">. The degradation of integral proteins and enzymes can also lead to the production of reactive oxygen species (ROS) through the excess absorption of light energy and prolonged excitation of chlorophyll molecules </w:delText>
        </w:r>
        <w: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ZSBtZWFzdXJlbWVudHM8L0lEVGV4dD48RGlzcGxheVRleHQ+KFdhaGlkLCAyMDA3OyBXYWhpZDxz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</w:fldData>
          </w:fldChar>
        </w:r>
      </w:del>
      <w:r w:rsidR="008F6083">
        <w:instrText xml:space="preserve"> ADDIN EN.CITE </w:instrText>
      </w:r>
      <w:r w:rsidR="008F6083">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ZSBtZWFzdXJlbWVudHM8L0lEVGV4dD48RGlzcGxheVRleHQ+KFdhaGlkLCAyMDA3OyBXYWhpZDxz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</w:fldData>
        </w:fldChar>
      </w:r>
      <w:r w:rsidR="008F6083">
        <w:instrText xml:space="preserve"> ADDIN EN.CITE.DATA </w:instrText>
      </w:r>
      <w:r w:rsidR="008F6083">
        <w:fldChar w:fldCharType="end"/>
      </w:r>
      <w:del w:id="40" w:author="Emma Chandler" w:date="2022-08-31T15:26:00Z">
        <w:r>
          <w:fldChar w:fldCharType="separate"/>
        </w:r>
      </w:del>
      <w:r w:rsidR="008F6083">
        <w:rPr>
          <w:noProof/>
        </w:rPr>
        <w:t>(Wahid, 2007; Wahid</w:t>
      </w:r>
      <w:r w:rsidR="008F6083" w:rsidRPr="008F6083">
        <w:rPr>
          <w:i/>
          <w:noProof/>
        </w:rPr>
        <w:t xml:space="preserve"> et al.</w:t>
      </w:r>
      <w:r w:rsidR="008F6083">
        <w:rPr>
          <w:noProof/>
        </w:rPr>
        <w:t>, 2007; Mishra</w:t>
      </w:r>
      <w:r w:rsidR="008F6083" w:rsidRPr="008F6083">
        <w:rPr>
          <w:i/>
          <w:noProof/>
        </w:rPr>
        <w:t xml:space="preserve"> et al.</w:t>
      </w:r>
      <w:r w:rsidR="008F6083">
        <w:rPr>
          <w:noProof/>
        </w:rPr>
        <w:t>, 2019)</w:t>
      </w:r>
      <w:del w:id="41" w:author="Emma Chandler" w:date="2022-08-31T15:26:00Z">
        <w:r>
          <w:fldChar w:fldCharType="end"/>
        </w:r>
        <w:r>
          <w:delText xml:space="preserve">. Chlorophyll excitation isn’t exclusively in the thylakoid membrane, where the light reaction typically takes place. Temperature stress can damage thylakoid membranes resulting in a release of chlorophyll. Chlorophyll will continue to absorb light energy even when free from the membrane. Without a source to receive the light energy (normally photosystems in the thylakoid membrane), excess energy forms free radicals that are typically donated to oxygen molecules forming ROS, which are highly reactive and damaging to cellular components. Plants typically degrade free chlorophyll or transform chlorophyll into alternative configurations quickly, and as a result chlorophyll fluorescence decreases </w:delText>
        </w:r>
        <w: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RGlzcGxheVRleHQ+KEthcmlvbGE8c3R5bGUgZmFjZT0iaXRhbGljIj4gZXQgYWwuPC9zdHlsZT4s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</w:fldData>
          </w:fldChar>
        </w:r>
      </w:del>
      <w:r w:rsidR="008F6083">
        <w:instrText xml:space="preserve"> ADDIN EN.CITE </w:instrText>
      </w:r>
      <w:r w:rsidR="008F6083">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RGlzcGxheVRleHQ+KEthcmlvbGE8c3R5bGUgZmFjZT0iaXRhbGljIj4gZXQgYWwuPC9zdHlsZT4s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</w:fldData>
        </w:fldChar>
      </w:r>
      <w:r w:rsidR="008F6083">
        <w:instrText xml:space="preserve"> ADDIN EN.CITE.DATA </w:instrText>
      </w:r>
      <w:r w:rsidR="008F6083">
        <w:fldChar w:fldCharType="end"/>
      </w:r>
      <w:del w:id="42" w:author="Emma Chandler" w:date="2022-08-31T15:26:00Z">
        <w:r>
          <w:fldChar w:fldCharType="separate"/>
        </w:r>
      </w:del>
      <w:r w:rsidR="008F6083">
        <w:rPr>
          <w:noProof/>
        </w:rPr>
        <w:t>(Kariola</w:t>
      </w:r>
      <w:r w:rsidR="008F6083" w:rsidRPr="008F6083">
        <w:rPr>
          <w:i/>
          <w:noProof/>
        </w:rPr>
        <w:t xml:space="preserve"> et al.</w:t>
      </w:r>
      <w:r w:rsidR="008F6083">
        <w:rPr>
          <w:noProof/>
        </w:rPr>
        <w:t>, 2005)</w:t>
      </w:r>
      <w:del w:id="43" w:author="Emma Chandler" w:date="2022-08-31T15:26:00Z">
        <w:r>
          <w:fldChar w:fldCharType="end"/>
        </w:r>
        <w:r>
          <w:delText>. Plants that are capable of tolerating temperature stress have less chlorophyll degradation in the context of relatively high temperature. Oxidative stress due to ROS hinders physiological mechanisms such as photosynthesis, metabolism, and cellular structure directly or indirectly by reacting with metabolites or damaging macromolecules. Some of these cellular processes are not unique to diploid cells of the plants (sporophyte), but also occur in the haploid cells such as pollen and ovules (gametophyte</w:delText>
        </w:r>
        <w:r w:rsidR="00BD18F9">
          <w:delText>s</w:delText>
        </w:r>
        <w:r>
          <w:delText xml:space="preserve">). Extreme temperatures can limit pollen production, tube growth rate, and viability </w:delText>
        </w:r>
        <w: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czwvSURUZXh0PjxEaXNwbGF5VGV4dD4oS2FrYW5pPHN0eWxlIGZhY2U9Iml0YWxpYyI+IGV0IGFs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</w:fldData>
          </w:fldChar>
        </w:r>
      </w:del>
      <w:r w:rsidR="008F6083">
        <w:instrText xml:space="preserve"> ADDIN EN.CITE </w:instrText>
      </w:r>
      <w:r w:rsidR="008F6083">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czwvSURUZXh0PjxEaXNwbGF5VGV4dD4oS2FrYW5pPHN0eWxlIGZhY2U9Iml0YWxpYyI+IGV0IGFs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</w:fldData>
        </w:fldChar>
      </w:r>
      <w:r w:rsidR="008F6083">
        <w:instrText xml:space="preserve"> ADDIN EN.CITE.DATA </w:instrText>
      </w:r>
      <w:r w:rsidR="008F6083">
        <w:fldChar w:fldCharType="end"/>
      </w:r>
      <w:del w:id="44" w:author="Emma Chandler" w:date="2022-08-31T15:26:00Z">
        <w:r>
          <w:fldChar w:fldCharType="separate"/>
        </w:r>
      </w:del>
      <w:r w:rsidR="008F6083">
        <w:rPr>
          <w:noProof/>
        </w:rPr>
        <w:t>(Kakani</w:t>
      </w:r>
      <w:r w:rsidR="008F6083" w:rsidRPr="008F6083">
        <w:rPr>
          <w:i/>
          <w:noProof/>
        </w:rPr>
        <w:t xml:space="preserve"> et al.</w:t>
      </w:r>
      <w:r w:rsidR="008F6083">
        <w:rPr>
          <w:noProof/>
        </w:rPr>
        <w:t>, 2002; Singh</w:t>
      </w:r>
      <w:r w:rsidR="008F6083" w:rsidRPr="008F6083">
        <w:rPr>
          <w:i/>
          <w:noProof/>
        </w:rPr>
        <w:t xml:space="preserve"> et al.</w:t>
      </w:r>
      <w:r w:rsidR="008F6083">
        <w:rPr>
          <w:noProof/>
        </w:rPr>
        <w:t>, 2008; Gajanayake</w:t>
      </w:r>
      <w:r w:rsidR="008F6083" w:rsidRPr="008F6083">
        <w:rPr>
          <w:i/>
          <w:noProof/>
        </w:rPr>
        <w:t xml:space="preserve"> et al.</w:t>
      </w:r>
      <w:r w:rsidR="008F6083">
        <w:rPr>
          <w:noProof/>
        </w:rPr>
        <w:t>, 2011)</w:t>
      </w:r>
      <w:del w:id="45" w:author="Emma Chandler" w:date="2022-08-31T15:26:00Z">
        <w:r>
          <w:fldChar w:fldCharType="end"/>
        </w:r>
        <w:r>
          <w:delText>.</w:delText>
        </w:r>
      </w:del>
    </w:p>
    <w:p w14:paraId="5CCB0F2C" w14:textId="53753F32" w:rsidR="0079089D" w:rsidRDefault="007876A2" w:rsidP="006742EB">
      <w:pPr>
        <w:pStyle w:val="BodyDoubleSpace05FirstLine"/>
        <w:spacing w:line="360" w:lineRule="auto"/>
        <w:rPr>
          <w:del w:id="46" w:author="Emma Chandler" w:date="2022-08-31T15:26:00Z"/>
        </w:rPr>
      </w:pPr>
      <w:commentRangeStart w:id="47"/>
      <w:del w:id="48" w:author="Emma Chandler" w:date="2022-08-31T15:26:00Z">
        <w:r>
          <w:delText xml:space="preserve">There is variation in the sensitivity to temperature stress and thus adaptations do lead to populations that are less sensitive. </w:delText>
        </w:r>
        <w:commentRangeEnd w:id="47"/>
        <w:r w:rsidR="0079089D">
          <w:rPr>
            <w:rStyle w:val="CommentReference"/>
            <w:rFonts w:asciiTheme="minorHAnsi" w:eastAsiaTheme="minorHAnsi" w:hAnsiTheme="minorHAnsi" w:cstheme="minorBidi"/>
          </w:rPr>
          <w:commentReference w:id="47"/>
        </w:r>
        <w:r>
          <w:delText xml:space="preserve">For example, cell membrane stability can be maintained in high or low temperature stress with the incorporation of fatty acids </w:delText>
        </w:r>
        <w:r>
          <w:fldChar w:fldCharType="begin"/>
        </w:r>
      </w:del>
      <w:r w:rsidR="008F6083">
        <w:instrText xml:space="preserve"> ADDIN EN.CITE &lt;EndNote&gt;&lt;Cite&gt;&lt;Author&gt;Zhu&lt;/Author&gt;&lt;Year&gt;2018&lt;/Year&gt;&lt;IDText&gt;Plasticity of photosynthetic heat tolerance in plants adapted to thermally contrasting biomes&lt;/IDText&gt;&lt;DisplayText&gt;(Zhu&lt;style face="italic"&gt; et al.&lt;/style&gt;,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del w:id="49" w:author="Emma Chandler" w:date="2022-08-31T15:26:00Z">
        <w:r>
          <w:fldChar w:fldCharType="separate"/>
        </w:r>
      </w:del>
      <w:r w:rsidR="008F6083">
        <w:rPr>
          <w:noProof/>
        </w:rPr>
        <w:t>(Zhu</w:t>
      </w:r>
      <w:r w:rsidR="008F6083" w:rsidRPr="008F6083">
        <w:rPr>
          <w:i/>
          <w:noProof/>
        </w:rPr>
        <w:t xml:space="preserve"> et al.</w:t>
      </w:r>
      <w:r w:rsidR="008F6083">
        <w:rPr>
          <w:noProof/>
        </w:rPr>
        <w:t>, 2018)</w:t>
      </w:r>
      <w:del w:id="50" w:author="Emma Chandler" w:date="2022-08-31T15:26:00Z">
        <w:r>
          <w:fldChar w:fldCharType="end"/>
        </w:r>
        <w:r>
          <w:delText xml:space="preserve"> or sterols </w:delText>
        </w:r>
        <w:r>
          <w:fldChar w:fldCharType="begin">
            <w:fldData xml:space="preserve">PEVuZE5vdGU+PENpdGU+PEF1dGhvcj5EdWZvdXJjPC9BdXRob3I+PFllYXI+MjAwODwvWWVhcj48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=
</w:fldData>
          </w:fldChar>
        </w:r>
      </w:del>
      <w:r w:rsidR="008F6083">
        <w:instrText xml:space="preserve"> ADDIN EN.CITE </w:instrText>
      </w:r>
      <w:r w:rsidR="008F6083">
        <w:fldChar w:fldCharType="begin">
          <w:fldData xml:space="preserve">PEVuZE5vdGU+PENpdGU+PEF1dGhvcj5EdWZvdXJjPC9BdXRob3I+PFllYXI+MjAwODwvWWVhcj48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=
</w:fldData>
        </w:fldChar>
      </w:r>
      <w:r w:rsidR="008F6083">
        <w:instrText xml:space="preserve"> ADDIN EN.CITE.DATA </w:instrText>
      </w:r>
      <w:r w:rsidR="008F6083">
        <w:fldChar w:fldCharType="end"/>
      </w:r>
      <w:del w:id="51" w:author="Emma Chandler" w:date="2022-08-31T15:26:00Z">
        <w:r>
          <w:fldChar w:fldCharType="separate"/>
        </w:r>
      </w:del>
      <w:r w:rsidR="008F6083">
        <w:rPr>
          <w:noProof/>
        </w:rPr>
        <w:t>(Dufourc, 2008a; Dufourc, 2008b; Valitova</w:t>
      </w:r>
      <w:r w:rsidR="008F6083" w:rsidRPr="008F6083">
        <w:rPr>
          <w:i/>
          <w:noProof/>
        </w:rPr>
        <w:t xml:space="preserve"> et al.</w:t>
      </w:r>
      <w:r w:rsidR="008F6083">
        <w:rPr>
          <w:noProof/>
        </w:rPr>
        <w:t>, 2019)</w:t>
      </w:r>
      <w:del w:id="52" w:author="Emma Chandler" w:date="2022-08-31T15:26:00Z">
        <w:r>
          <w:fldChar w:fldCharType="end"/>
        </w:r>
        <w:r>
          <w:delText xml:space="preserve">. The production of heat shock proteins, a chaperone protein, also reduces temperature stress by preserving the shape of other proteins </w:delText>
        </w:r>
        <w:r>
          <w:lastRenderedPageBreak/>
          <w:delText xml:space="preserve">and enzymes required for normal function </w:delText>
        </w:r>
        <w: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cyBpbiB0aGUgaGVhdCBzdHJlc3MgcmVzcG9uc2U8L0lEVGV4dD48RGlzcGxheVRleHQ+KEtuaWdo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</w:fldData>
          </w:fldChar>
        </w:r>
      </w:del>
      <w:r w:rsidR="008F6083">
        <w:instrText xml:space="preserve"> ADDIN EN.CITE </w:instrText>
      </w:r>
      <w:r w:rsidR="008F6083">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cyBpbiB0aGUgaGVhdCBzdHJlc3MgcmVzcG9uc2U8L0lEVGV4dD48RGlzcGxheVRleHQ+KEtuaWdo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</w:fldData>
        </w:fldChar>
      </w:r>
      <w:r w:rsidR="008F6083">
        <w:instrText xml:space="preserve"> ADDIN EN.CITE.DATA </w:instrText>
      </w:r>
      <w:r w:rsidR="008F6083">
        <w:fldChar w:fldCharType="end"/>
      </w:r>
      <w:del w:id="53" w:author="Emma Chandler" w:date="2022-08-31T15:26:00Z">
        <w:r>
          <w:fldChar w:fldCharType="separate"/>
        </w:r>
      </w:del>
      <w:r w:rsidR="008F6083">
        <w:rPr>
          <w:noProof/>
        </w:rPr>
        <w:t>(Knight &amp; Ackerly, 2001; Rhoads</w:t>
      </w:r>
      <w:r w:rsidR="008F6083" w:rsidRPr="008F6083">
        <w:rPr>
          <w:i/>
          <w:noProof/>
        </w:rPr>
        <w:t xml:space="preserve"> et al.</w:t>
      </w:r>
      <w:r w:rsidR="008F6083">
        <w:rPr>
          <w:noProof/>
        </w:rPr>
        <w:t>, 2005; Frank</w:t>
      </w:r>
      <w:r w:rsidR="008F6083" w:rsidRPr="008F6083">
        <w:rPr>
          <w:i/>
          <w:noProof/>
        </w:rPr>
        <w:t xml:space="preserve"> et al.</w:t>
      </w:r>
      <w:r w:rsidR="008F6083">
        <w:rPr>
          <w:noProof/>
        </w:rPr>
        <w:t>, 2009; Goswami</w:t>
      </w:r>
      <w:r w:rsidR="008F6083" w:rsidRPr="008F6083">
        <w:rPr>
          <w:i/>
          <w:noProof/>
        </w:rPr>
        <w:t xml:space="preserve"> et al.</w:t>
      </w:r>
      <w:r w:rsidR="008F6083">
        <w:rPr>
          <w:noProof/>
        </w:rPr>
        <w:t>, 2010; Liu</w:t>
      </w:r>
      <w:r w:rsidR="008F6083" w:rsidRPr="008F6083">
        <w:rPr>
          <w:i/>
          <w:noProof/>
        </w:rPr>
        <w:t xml:space="preserve"> et al.</w:t>
      </w:r>
      <w:r w:rsidR="008F6083">
        <w:rPr>
          <w:noProof/>
        </w:rPr>
        <w:t>, 2016; Lin</w:t>
      </w:r>
      <w:r w:rsidR="008F6083" w:rsidRPr="008F6083">
        <w:rPr>
          <w:i/>
          <w:noProof/>
        </w:rPr>
        <w:t xml:space="preserve"> et al.</w:t>
      </w:r>
      <w:r w:rsidR="008F6083">
        <w:rPr>
          <w:noProof/>
        </w:rPr>
        <w:t>, 2018; Nurminsky</w:t>
      </w:r>
      <w:r w:rsidR="008F6083" w:rsidRPr="008F6083">
        <w:rPr>
          <w:i/>
          <w:noProof/>
        </w:rPr>
        <w:t xml:space="preserve"> et al.</w:t>
      </w:r>
      <w:r w:rsidR="008F6083">
        <w:rPr>
          <w:noProof/>
        </w:rPr>
        <w:t>, 2018)</w:t>
      </w:r>
      <w:del w:id="54" w:author="Emma Chandler" w:date="2022-08-31T15:26:00Z">
        <w:r>
          <w:fldChar w:fldCharType="end"/>
        </w:r>
        <w:r>
          <w:delText xml:space="preserve">. For </w:delText>
        </w:r>
        <w:commentRangeStart w:id="55"/>
        <w:r>
          <w:delText xml:space="preserve">these adaptations </w:delText>
        </w:r>
        <w:commentRangeEnd w:id="55"/>
        <w:r w:rsidR="0079089D">
          <w:rPr>
            <w:rStyle w:val="CommentReference"/>
            <w:rFonts w:asciiTheme="minorHAnsi" w:eastAsiaTheme="minorHAnsi" w:hAnsiTheme="minorHAnsi" w:cstheme="minorBidi"/>
          </w:rPr>
          <w:commentReference w:id="55"/>
        </w:r>
        <w:r>
          <w:delText xml:space="preserve">to occur, temperature must be a selective pressure that influences the survival or reproduction of the species. </w:delText>
        </w:r>
      </w:del>
    </w:p>
    <w:p w14:paraId="7511F0BC" w14:textId="4908E258" w:rsidR="007876A2" w:rsidRDefault="007876A2" w:rsidP="006742EB">
      <w:pPr>
        <w:pStyle w:val="BodyDoubleSpace05FirstLine"/>
        <w:spacing w:line="360" w:lineRule="auto"/>
        <w:rPr>
          <w:del w:id="56" w:author="Emma Chandler" w:date="2022-08-31T15:26:00Z"/>
        </w:rPr>
      </w:pPr>
      <w:del w:id="57" w:author="Emma Chandler" w:date="2022-08-31T15:26:00Z">
        <w:r>
          <w:delText xml:space="preserve">In angiosperms, selection can act independently in the two life stages, the sporophyte (diploid; full plants, vegetation) and the gametophyte (haploid; ovules, pollen). It has been shown that there is a substantial overlap in genes and gene expression between the two stages </w:delText>
        </w:r>
        <w:r>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dCBhbC48L3N0eWxlPiwgMTk4MWI7IFdpbGxpbmcgJmFtcDsgTWFzY2FyZW5oYXMsIDE5ODQ7IFBl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bWU+PC9yZWNvcmQ+PC9DaXRlPjxDaXRlPjxBdXRob3I+VGFua3NsZXk8L0F1dGhvcj48WWVhcj4x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</w:fldData>
          </w:fldChar>
        </w:r>
      </w:del>
      <w:r w:rsidR="008F6083">
        <w:instrText xml:space="preserve"> ADDIN EN.CITE </w:instrText>
      </w:r>
      <w:r w:rsidR="008F6083">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dCBhbC48L3N0eWxlPiwgMTk4MWI7IFdpbGxpbmcgJmFtcDsgTWFzY2FyZW5oYXMsIDE5ODQ7IFBl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bWU+PC9yZWNvcmQ+PC9DaXRlPjxDaXRlPjxBdXRob3I+VGFua3NsZXk8L0F1dGhvcj48WWVhcj4x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</w:fldData>
        </w:fldChar>
      </w:r>
      <w:r w:rsidR="008F6083">
        <w:instrText xml:space="preserve"> ADDIN EN.CITE.DATA </w:instrText>
      </w:r>
      <w:r w:rsidR="008F6083">
        <w:fldChar w:fldCharType="end"/>
      </w:r>
      <w:del w:id="58" w:author="Emma Chandler" w:date="2022-08-31T15:26:00Z">
        <w:r>
          <w:fldChar w:fldCharType="separate"/>
        </w:r>
      </w:del>
      <w:r w:rsidR="008F6083">
        <w:rPr>
          <w:noProof/>
        </w:rPr>
        <w:t>(Tanksley</w:t>
      </w:r>
      <w:r w:rsidR="008F6083" w:rsidRPr="008F6083">
        <w:rPr>
          <w:i/>
          <w:noProof/>
        </w:rPr>
        <w:t xml:space="preserve"> et al.</w:t>
      </w:r>
      <w:r w:rsidR="008F6083">
        <w:rPr>
          <w:noProof/>
        </w:rPr>
        <w:t>, 1981b; Willing &amp; Mascarenhas, 1984; Pedersen</w:t>
      </w:r>
      <w:r w:rsidR="008F6083" w:rsidRPr="008F6083">
        <w:rPr>
          <w:i/>
          <w:noProof/>
        </w:rPr>
        <w:t xml:space="preserve"> et al.</w:t>
      </w:r>
      <w:r w:rsidR="008F6083">
        <w:rPr>
          <w:noProof/>
        </w:rPr>
        <w:t>, 1987; Beaudry</w:t>
      </w:r>
      <w:r w:rsidR="008F6083" w:rsidRPr="008F6083">
        <w:rPr>
          <w:i/>
          <w:noProof/>
        </w:rPr>
        <w:t xml:space="preserve"> et al.</w:t>
      </w:r>
      <w:r w:rsidR="008F6083">
        <w:rPr>
          <w:noProof/>
        </w:rPr>
        <w:t>, 2020)</w:t>
      </w:r>
      <w:del w:id="59" w:author="Emma Chandler" w:date="2022-08-31T15:26:00Z">
        <w:r>
          <w:fldChar w:fldCharType="end"/>
        </w:r>
        <w:r>
          <w:delText xml:space="preserve">. There is also evidence of a correlation between the gametophytic and sporophytic stages in temperature tolerance traits </w:delText>
        </w:r>
        <w:commentRangeStart w:id="60"/>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del>
      <w:r w:rsidR="008F6083">
        <w:instrText xml:space="preserve"> ADDIN EN.CITE </w:instrText>
      </w:r>
      <w:r w:rsidR="008F6083">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r w:rsidR="008F6083">
        <w:instrText xml:space="preserve"> ADDIN EN.CITE.DATA </w:instrText>
      </w:r>
      <w:r w:rsidR="008F6083">
        <w:fldChar w:fldCharType="end"/>
      </w:r>
      <w:del w:id="61" w:author="Emma Chandler" w:date="2022-08-31T15:26:00Z">
        <w:r>
          <w:fldChar w:fldCharType="separate"/>
        </w:r>
      </w:del>
      <w:r w:rsidR="008F6083">
        <w:rPr>
          <w:noProof/>
        </w:rPr>
        <w:t>(Hedhly</w:t>
      </w:r>
      <w:r w:rsidR="008F6083" w:rsidRPr="008F6083">
        <w:rPr>
          <w:i/>
          <w:noProof/>
        </w:rPr>
        <w:t xml:space="preserve"> et al.</w:t>
      </w:r>
      <w:r w:rsidR="008F6083">
        <w:rPr>
          <w:noProof/>
        </w:rPr>
        <w:t>, 2005; Poudyal</w:t>
      </w:r>
      <w:r w:rsidR="008F6083" w:rsidRPr="008F6083">
        <w:rPr>
          <w:i/>
          <w:noProof/>
        </w:rPr>
        <w:t xml:space="preserve"> et al.</w:t>
      </w:r>
      <w:r w:rsidR="008F6083">
        <w:rPr>
          <w:noProof/>
        </w:rPr>
        <w:t>, 2019)</w:t>
      </w:r>
      <w:del w:id="62" w:author="Emma Chandler" w:date="2022-08-31T15:26:00Z">
        <w:r>
          <w:fldChar w:fldCharType="end"/>
        </w:r>
        <w:commentRangeEnd w:id="60"/>
        <w:r w:rsidR="0079089D">
          <w:rPr>
            <w:rStyle w:val="CommentReference"/>
            <w:rFonts w:asciiTheme="minorHAnsi" w:eastAsiaTheme="minorHAnsi" w:hAnsiTheme="minorHAnsi" w:cstheme="minorBidi"/>
          </w:rPr>
          <w:commentReference w:id="60"/>
        </w:r>
        <w:r>
          <w:delText>.</w:delText>
        </w:r>
      </w:del>
    </w:p>
    <w:p w14:paraId="37431779" w14:textId="3CF92DB2" w:rsidR="005175D9" w:rsidRDefault="007876A2" w:rsidP="005175D9">
      <w:pPr>
        <w:pStyle w:val="BodyDoubleSpace05FirstLine"/>
        <w:spacing w:line="360" w:lineRule="auto"/>
        <w:rPr>
          <w:ins w:id="63" w:author="Emma Chandler" w:date="2022-08-31T15:26:00Z"/>
        </w:rPr>
      </w:pPr>
      <w:ins w:id="64" w:author="Emma Chandler" w:date="2022-08-31T15:26:00Z">
        <w:r>
          <w:t>Temperature is a variable that can determine species distributions and can vary greatly in both severity and consistency with geographic region</w:t>
        </w:r>
        <w:r w:rsidR="00F67671">
          <w:t xml:space="preserve"> </w:t>
        </w:r>
        <w:r w:rsidR="00F67671">
          <w:fldChar w:fldCharType="begin"/>
        </w:r>
        <w:r w:rsidR="00F67671">
          <w:instrText xml:space="preserve"> ADDIN EN.CITE &lt;EndNote&gt;&lt;Cite&gt;&lt;Author&gt;Von Büren&lt;/Author&gt;&lt;Year&gt;2022&lt;/Year&gt;&lt;IDText&gt;Low winter temperatures and divergent freezing resistance set the cold range limit of widespread alpine graminoids&lt;/IDText&gt;&lt;DisplayText&gt;(Von Büren &amp;amp; Hiltbrunner, 2022)&lt;/DisplayText&gt;&lt;record&gt;&lt;urls&gt;&lt;related-urls&gt;&lt;url&gt;https://dx.doi.org/10.1111/jbi.14455&lt;/url&gt;&lt;/related-urls&gt;&lt;/urls&gt;&lt;isbn&gt;0305-0270&lt;/isbn&gt;&lt;titles&gt;&lt;title&gt;Low winter temperatures and divergent freezing resistance set the cold range limit of widespread alpine graminoids&lt;/title&gt;&lt;secondary-title&gt;Journal of Biogeography&lt;/secondary-title&gt;&lt;/titles&gt;&lt;pages&gt;1562-1575&lt;/pages&gt;&lt;urls&gt;&lt;pdf-urls&gt;&lt;url&gt;file://C:\Users\moin2\Downloads\Von-buren-2022-Low-winter-temperatures-and-diverge.pdf&lt;/url&gt;&lt;/pdf-urls&gt;&lt;/urls&gt;&lt;number&gt;8&lt;/number&gt;&lt;contributors&gt;&lt;authors&gt;&lt;author&gt;Von Büren, Raphael S.&lt;/author&gt;&lt;author&gt;Hiltbrunner, Erika&lt;/author&gt;&lt;/authors&gt;&lt;/contributors&gt;&lt;added-date format="utc"&gt;1661822081&lt;/added-date&gt;&lt;ref-type name="Journal Article"&gt;17&lt;/ref-type&gt;&lt;dates&gt;&lt;year&gt;2022&lt;/year&gt;&lt;/dates&gt;&lt;rec-number&gt;544&lt;/rec-number&gt;&lt;publisher&gt;Wiley&lt;/publisher&gt;&lt;last-updated-date format="utc"&gt;1661822081&lt;/last-updated-date&gt;&lt;electronic-resource-num&gt;10.1111/jbi.14455&lt;/electronic-resource-num&gt;&lt;volume&gt;49&lt;/volume&gt;&lt;/record&gt;&lt;/Cite&gt;&lt;/EndNote&gt;</w:instrText>
        </w:r>
        <w:r w:rsidR="00F67671">
          <w:fldChar w:fldCharType="separate"/>
        </w:r>
        <w:r w:rsidR="00F67671">
          <w:rPr>
            <w:noProof/>
          </w:rPr>
          <w:t>(Von Büren &amp; Hiltbrunner, 2022)</w:t>
        </w:r>
        <w:r w:rsidR="00F67671">
          <w:fldChar w:fldCharType="end"/>
        </w:r>
        <w:r>
          <w:t>.</w:t>
        </w:r>
        <w:r w:rsidR="00AF3BA9">
          <w:t xml:space="preserve"> Based on the </w:t>
        </w:r>
        <w:r w:rsidR="00A81280">
          <w:t xml:space="preserve">IPCC Sixth Assessment Report </w:t>
        </w:r>
        <w:r w:rsidR="00626036">
          <w:fldChar w:fldCharType="begin"/>
        </w:r>
      </w:ins>
      <w:r w:rsidR="002C5050">
        <w:instrText xml:space="preserve"> ADDIN EN.CITE &lt;EndNote&gt;&lt;Cite&gt;&lt;Author&gt;Seneviratne&lt;/Author&gt;&lt;Year&gt;2021&lt;/Year&gt;&lt;IDText&gt;Weather and Climate Extreme Events in a Changing Climate&lt;/IDText&gt;&lt;DisplayText&gt;(Seneviratne&lt;style face="italic"&gt; et al.&lt;/style&gt;, 2021)&lt;/DisplayText&gt;&lt;record&gt;&lt;contributors&gt;&lt;tertiary-authors&gt;&lt;author&gt;Cambridge University Press&lt;/author&gt;&lt;/tertiary-authors&gt;&lt;/contributors&gt;&lt;titles&gt;&lt;title&gt;Weather and Climate Extreme Events in a Changing Climate&lt;/title&gt;&lt;/titles&gt;&lt;titles&gt;&lt;secondary-title&gt;&lt;style font="default" size="100%"&gt;In    C&lt;/style&gt;&lt;style face="italic" font="default" size="100%"&gt;limate Change 2021: The Physical Science Basis. Contribution of Working Group I to the Sixth Assessment Report of the Intergovernmental Panel on Climate Change&lt;/style&gt;&lt;/secondary-title&gt;&lt;/titles&gt;&lt;pages&gt;1513–1766&lt;/pages&gt;&lt;contributors&gt;&lt;authors&gt;&lt;author&gt;Seneviratne, Sonia I.&lt;/author&gt;&lt;author&gt;Zhang Xuebin.&lt;/author&gt;&lt;author&gt;Adnan, Muhammad.&lt;/author&gt;&lt;author&gt;Badi, Wafae.&lt;/author&gt;&lt;author&gt;Dereczynski, Claudine.&lt;/author&gt;&lt;author&gt;Di Luca, Alejandro.&lt;/author&gt;&lt;author&gt;Ghosh, Subimal.&lt;/author&gt;&lt;author&gt;Iskandar, Iskhaq.&lt;/author&gt;&lt;author&gt;Kossin, James&lt;/author&gt;&lt;author&gt;Lewis, Sophie.&lt;/author&gt;&lt;author&gt;Otto, Friederike.&lt;/author&gt;&lt;author&gt;Pinto, Izidine.&lt;/author&gt;&lt;author&gt;Satoh, Masaki.&lt;/author&gt;&lt;author&gt;Vicente-Serrano, Sergio M.&lt;/author&gt;&lt;author&gt;Wehner, Michael.&lt;/author&gt;&lt;author&gt;Zhou, Botao.&lt;/author&gt;&lt;/authors&gt;&lt;/contributors&gt;&lt;added-date format="utc"&gt;1661956601&lt;/added-date&gt;&lt;pub-location&gt;Cambridge, United Kingdom and New York&lt;/pub-location&gt;&lt;ref-type name="Report"&gt;27&lt;/ref-type&gt;&lt;dates&gt;&lt;year&gt;2021&lt;/year&gt;&lt;/dates&gt;&lt;rec-number&gt;275&lt;/rec-number&gt;&lt;last-updated-date format="utc"&gt;1661957414&lt;/last-updated-date&gt;&lt;electronic-resource-num&gt;10.1017/9781009157896.013&lt;/electronic-resource-num&gt;&lt;/record&gt;&lt;/Cite&gt;&lt;/EndNote&gt;</w:instrText>
      </w:r>
      <w:ins w:id="65" w:author="Emma Chandler" w:date="2022-08-31T15:26:00Z">
        <w:r w:rsidR="00626036">
          <w:fldChar w:fldCharType="separate"/>
        </w:r>
      </w:ins>
      <w:r w:rsidR="002C5050">
        <w:rPr>
          <w:noProof/>
        </w:rPr>
        <w:t>(Seneviratne</w:t>
      </w:r>
      <w:r w:rsidR="002C5050" w:rsidRPr="002C5050">
        <w:rPr>
          <w:i/>
          <w:noProof/>
        </w:rPr>
        <w:t xml:space="preserve"> et al.</w:t>
      </w:r>
      <w:r w:rsidR="002C5050">
        <w:rPr>
          <w:noProof/>
        </w:rPr>
        <w:t>, 2021)</w:t>
      </w:r>
      <w:ins w:id="66" w:author="Emma Chandler" w:date="2022-08-31T15:26:00Z">
        <w:r w:rsidR="00626036">
          <w:fldChar w:fldCharType="end"/>
        </w:r>
        <w:r w:rsidR="00AF3BA9">
          <w:t>, temperatures are changing at unprecedented rates throughout the world. Spatial disparities in local conditions and population-level responses can provide a clue to how a species might respond as global warming changes local conditions.</w:t>
        </w:r>
        <w:r w:rsidR="00E322E1">
          <w:t xml:space="preserve"> Therefore, we seek to answer the question</w:t>
        </w:r>
      </w:ins>
      <w:ins w:id="67" w:author="Emma Chandler" w:date="2022-08-31T16:01:00Z">
        <w:r w:rsidR="00751FF4">
          <w:t>:</w:t>
        </w:r>
      </w:ins>
      <w:ins w:id="68" w:author="Emma Chandler" w:date="2022-08-31T15:26:00Z">
        <w:r>
          <w:t xml:space="preserve"> how do populations of the same species persist in different temperature regimes? </w:t>
        </w:r>
      </w:ins>
    </w:p>
    <w:p w14:paraId="2D0F2DBE" w14:textId="1DB26ABF" w:rsidR="00C25081" w:rsidRDefault="007876A2" w:rsidP="00F67671">
      <w:pPr>
        <w:pStyle w:val="BodyDoubleSpace05FirstLine"/>
        <w:spacing w:line="360" w:lineRule="auto"/>
        <w:rPr>
          <w:ins w:id="69" w:author="Emma Chandler" w:date="2022-08-31T15:26:00Z"/>
        </w:rPr>
      </w:pPr>
      <w:r>
        <w:t xml:space="preserve">In this study, we compared plants from Minnesota and Texas </w:t>
      </w:r>
      <w:r w:rsidR="001A291C">
        <w:t xml:space="preserve">and estimated </w:t>
      </w:r>
      <w:r>
        <w:t xml:space="preserve">temperature tolerance to extreme hot and cold conditions. Since temperature-based selection in the two life stages has the potential for inter-generational adaptations (thermotolerant pollen yields progeny with thermotolerant leaves), we incorporated variables from both the sporophyte and gametophyte. </w:t>
      </w:r>
      <w:proofErr w:type="spellStart"/>
      <w:r>
        <w:t>Sporophytic</w:t>
      </w:r>
      <w:proofErr w:type="spellEnd"/>
      <w:r>
        <w:t xml:space="preserve"> tolerance was measured using leaf measurements </w:t>
      </w:r>
      <w:r w:rsidR="001A291C">
        <w:t>(</w:t>
      </w:r>
      <w:del w:id="70" w:author="Emma Chandler" w:date="2022-08-31T15:26:00Z">
        <w:r>
          <w:delText xml:space="preserve"> </w:delText>
        </w:r>
      </w:del>
      <w:r>
        <w:t>net photosynthesis, chlorophyll content</w:t>
      </w:r>
      <w:ins w:id="71" w:author="Emma Chandler" w:date="2022-08-31T16:02:00Z">
        <w:r w:rsidR="00751FF4">
          <w:t xml:space="preserve"> stability</w:t>
        </w:r>
      </w:ins>
      <w:r>
        <w:t>, and cell membrane stability</w:t>
      </w:r>
      <w:del w:id="72" w:author="Emma Chandler" w:date="2022-08-31T15:26:00Z">
        <w:r w:rsidR="001A291C">
          <w:delText>)</w:delText>
        </w:r>
        <w:r>
          <w:delText>. The</w:delText>
        </w:r>
      </w:del>
      <w:ins w:id="73" w:author="Emma Chandler" w:date="2022-08-31T15:26:00Z">
        <w:r w:rsidR="001A291C">
          <w:t>)</w:t>
        </w:r>
        <w:r w:rsidR="00C25081">
          <w:t xml:space="preserve"> and t</w:t>
        </w:r>
        <w:r>
          <w:t>he</w:t>
        </w:r>
      </w:ins>
      <w:r>
        <w:t xml:space="preserve"> gametophytic variables were </w:t>
      </w:r>
      <w:ins w:id="74" w:author="Emma Chandler" w:date="2022-08-31T15:26:00Z">
        <w:r w:rsidR="00C25081">
          <w:t>measured using pollen (</w:t>
        </w:r>
      </w:ins>
      <w:r>
        <w:t xml:space="preserve">pollen germination </w:t>
      </w:r>
      <w:del w:id="75" w:author="Emma Chandler" w:date="2022-08-31T15:26:00Z">
        <w:r>
          <w:delText xml:space="preserve">(viability) </w:delText>
        </w:r>
      </w:del>
      <w:r>
        <w:t>and pollen tube growth rate</w:t>
      </w:r>
      <w:del w:id="76" w:author="Emma Chandler" w:date="2022-08-31T15:26:00Z">
        <w:r>
          <w:delText xml:space="preserve">. </w:delText>
        </w:r>
      </w:del>
      <w:ins w:id="77" w:author="Emma Chandler" w:date="2022-08-31T15:26:00Z">
        <w:r w:rsidR="00C25081">
          <w:t>)</w:t>
        </w:r>
        <w:r>
          <w:t xml:space="preserve">. </w:t>
        </w:r>
      </w:ins>
    </w:p>
    <w:p w14:paraId="5D448719" w14:textId="60E2C734" w:rsidR="00C25081" w:rsidRDefault="007876A2" w:rsidP="00C25081">
      <w:pPr>
        <w:pStyle w:val="BodyDoubleSpace05FirstLine"/>
        <w:spacing w:line="360" w:lineRule="auto"/>
      </w:pPr>
      <w:r>
        <w:t xml:space="preserve">The first objective was to determine if local thermal conditions have divergently selected for temperature tolerance traits </w:t>
      </w:r>
      <w:r w:rsidR="001A291C">
        <w:t>and led to adaptations reflecting</w:t>
      </w:r>
      <w:r>
        <w:t xml:space="preserve"> regional climate regimes. We hypothesized that if </w:t>
      </w:r>
      <w:del w:id="78" w:author="Emma Chandler" w:date="2022-08-31T16:03:00Z">
        <w:r w:rsidDel="00751FF4">
          <w:delText xml:space="preserve">the temperature regimes in the north and south have resulted in </w:delText>
        </w:r>
      </w:del>
      <w:ins w:id="79" w:author="Emma Chandler" w:date="2022-08-31T16:03:00Z">
        <w:r w:rsidR="00751FF4">
          <w:t xml:space="preserve">there was </w:t>
        </w:r>
      </w:ins>
      <w:r>
        <w:t xml:space="preserve">divergent selection and local adaptation of temperature tolerance, then the plants in the north would be more tolerant of cold stress and plants from the south would be more tolerant of heat stress. The second objective was to determine if there is a correlation between temperature tolerance in the gametophyte and sporophyte. If temperature stress is similar in both stages and </w:t>
      </w:r>
      <w:r>
        <w:lastRenderedPageBreak/>
        <w:t xml:space="preserve">gene expression patterns in the gametophyte and sporophyte overlap, then there </w:t>
      </w:r>
      <w:r w:rsidR="001A291C">
        <w:t>is the potential for</w:t>
      </w:r>
      <w:r>
        <w:t xml:space="preserve"> </w:t>
      </w:r>
      <w:ins w:id="80" w:author="Emma Chandler" w:date="2022-08-31T15:26:00Z">
        <w:r w:rsidR="00C25081">
          <w:t xml:space="preserve">a </w:t>
        </w:r>
      </w:ins>
      <w:r>
        <w:t xml:space="preserve">positive correlation </w:t>
      </w:r>
      <w:del w:id="81" w:author="Emma Chandler" w:date="2022-08-31T15:26:00Z">
        <w:r>
          <w:delText>for</w:delText>
        </w:r>
      </w:del>
      <w:ins w:id="82" w:author="Emma Chandler" w:date="2022-08-31T15:26:00Z">
        <w:r w:rsidR="00E322E1">
          <w:t>of</w:t>
        </w:r>
      </w:ins>
      <w:r>
        <w:t xml:space="preserve"> temperature tolerance in the two life stages. </w:t>
      </w:r>
    </w:p>
    <w:p w14:paraId="3D233893" w14:textId="39846B22" w:rsidR="007876A2" w:rsidRDefault="00B60066" w:rsidP="00F67671">
      <w:pPr>
        <w:pStyle w:val="GS2"/>
        <w:spacing w:line="360" w:lineRule="auto"/>
        <w:rPr>
          <w:szCs w:val="24"/>
        </w:rPr>
      </w:pPr>
      <w:ins w:id="83" w:author="Emma Chandler" w:date="2022-08-31T15:26:00Z">
        <w:r>
          <w:t xml:space="preserve">Materials and </w:t>
        </w:r>
      </w:ins>
      <w:bookmarkStart w:id="84" w:name="_Toc107827635"/>
      <w:bookmarkStart w:id="85" w:name="_Toc108536996"/>
      <w:commentRangeStart w:id="86"/>
      <w:r>
        <w:t>Methods</w:t>
      </w:r>
      <w:bookmarkEnd w:id="84"/>
      <w:bookmarkEnd w:id="85"/>
      <w:commentRangeEnd w:id="86"/>
      <w:r w:rsidR="004458B6">
        <w:rPr>
          <w:rStyle w:val="CommentReference"/>
          <w:rFonts w:asciiTheme="minorHAnsi" w:eastAsiaTheme="minorHAnsi" w:hAnsiTheme="minorHAnsi" w:cstheme="minorBidi"/>
          <w:b w:val="0"/>
        </w:rPr>
        <w:commentReference w:id="86"/>
      </w:r>
    </w:p>
    <w:p w14:paraId="0B3E301B" w14:textId="77777777" w:rsidR="007876A2" w:rsidRDefault="007876A2" w:rsidP="00F67671">
      <w:pPr>
        <w:pStyle w:val="GS3"/>
        <w:spacing w:line="360" w:lineRule="auto"/>
      </w:pPr>
      <w:bookmarkStart w:id="87" w:name="_Toc107827636"/>
      <w:bookmarkStart w:id="88" w:name="_Toc108536997"/>
      <w:r>
        <w:t>Species Description</w:t>
      </w:r>
      <w:bookmarkEnd w:id="87"/>
      <w:bookmarkEnd w:id="88"/>
    </w:p>
    <w:p w14:paraId="6BC820F8" w14:textId="5546AEDD" w:rsidR="007876A2" w:rsidRDefault="007876A2" w:rsidP="00F67671">
      <w:pPr>
        <w:pStyle w:val="BodyDoubleSpace05FirstLine"/>
        <w:spacing w:line="360" w:lineRule="auto"/>
        <w:rPr>
          <w:i/>
          <w:iCs/>
        </w:rPr>
      </w:pPr>
      <w:r>
        <w:rPr>
          <w:i/>
          <w:iCs/>
        </w:rPr>
        <w:t xml:space="preserve">Solanum </w:t>
      </w:r>
      <w:proofErr w:type="spellStart"/>
      <w:r>
        <w:rPr>
          <w:i/>
          <w:iCs/>
        </w:rPr>
        <w:t>carolinense</w:t>
      </w:r>
      <w:proofErr w:type="spellEnd"/>
      <w:r>
        <w:rPr>
          <w:i/>
          <w:iCs/>
        </w:rPr>
        <w:t xml:space="preserve"> </w:t>
      </w:r>
      <w:r>
        <w:t>L.</w:t>
      </w:r>
      <w:r>
        <w:rPr>
          <w:i/>
          <w:iCs/>
        </w:rPr>
        <w:t xml:space="preserve"> </w:t>
      </w:r>
      <w:r>
        <w:t xml:space="preserve">(Solanaceae), commonly known as </w:t>
      </w:r>
      <w:proofErr w:type="spellStart"/>
      <w:r>
        <w:t>horsenettle</w:t>
      </w:r>
      <w:proofErr w:type="spellEnd"/>
      <w:r>
        <w:t xml:space="preserve">, is a weedy, herbaceous perennial that originated in southeastern North America. </w:t>
      </w:r>
      <w:r>
        <w:rPr>
          <w:i/>
          <w:iCs/>
        </w:rPr>
        <w:t xml:space="preserve">Solanum </w:t>
      </w:r>
      <w:proofErr w:type="spellStart"/>
      <w:r>
        <w:rPr>
          <w:i/>
          <w:iCs/>
        </w:rPr>
        <w:t>carolinense</w:t>
      </w:r>
      <w:proofErr w:type="spellEnd"/>
      <w:r>
        <w:rPr>
          <w:i/>
          <w:iCs/>
        </w:rPr>
        <w:t xml:space="preserve"> </w:t>
      </w:r>
      <w:r>
        <w:t xml:space="preserve">is in the </w:t>
      </w:r>
      <w:proofErr w:type="spellStart"/>
      <w:r>
        <w:t>Carolinense</w:t>
      </w:r>
      <w:proofErr w:type="spellEnd"/>
      <w:r>
        <w:t xml:space="preserve"> clade of the subgroup </w:t>
      </w:r>
      <w:proofErr w:type="spellStart"/>
      <w:r>
        <w:t>Leptostemonum</w:t>
      </w:r>
      <w:proofErr w:type="spellEnd"/>
      <w:r>
        <w:t xml:space="preserve"> characterized by abundant prickles and spines on the calyx of the flowers </w:t>
      </w:r>
      <w:r>
        <w:fldChar w:fldCharType="begin"/>
      </w:r>
      <w:r w:rsidR="002C5050">
        <w:instrText xml:space="preserve"> ADDIN EN.CITE &lt;EndNote&gt;&lt;Cite&gt;&lt;Author&gt;Wahlert&lt;/Author&gt;&lt;Year&gt;2014&lt;/Year&gt;&lt;IDText&gt;Phylogeny of the Carolinense Clade of Solanum (Solanaceae) Inferred from Nuclear and Plastid DNA Sequences&lt;/IDText&gt;&lt;DisplayText&gt;(Wahlert&lt;style face="italic"&gt; et al.&lt;/style&gt;, 2014)&lt;/DisplayText&gt;&lt;record&gt;&lt;keywords&gt;&lt;keyword&gt;Allopolyploidy&lt;/keyword&gt;&lt;keyword&gt;Biological taxonomies&lt;/keyword&gt;&lt;keyword&gt;Datasets&lt;/keyword&gt;&lt;keyword&gt;DNA sequencing&lt;/keyword&gt;&lt;keyword&gt;Genetic aspects&lt;/keyword&gt;&lt;keyword&gt;Genetic hybridization&lt;/keyword&gt;&lt;keyword&gt;granule-bound starch synthase (GBSSI)&lt;/keyword&gt;&lt;keyword&gt;Hybridization&lt;/keyword&gt;&lt;keyword&gt;Maximum parsimony&lt;/keyword&gt;&lt;keyword&gt;Methods&lt;/keyword&gt;&lt;keyword&gt;Nucleotide sequencing&lt;/keyword&gt;&lt;keyword&gt;Observations&lt;/keyword&gt;&lt;keyword&gt;Phylogenetics&lt;/keyword&gt;&lt;keyword&gt;Phylogeny&lt;/keyword&gt;&lt;keyword&gt;Plants&lt;/keyword&gt;&lt;keyword&gt;Plastids&lt;/keyword&gt;&lt;keyword&gt;Ploidies&lt;/keyword&gt;&lt;keyword&gt;Solanaceae&lt;/keyword&gt;&lt;keyword&gt;Solanum&lt;/keyword&gt;&lt;keyword&gt;Solanum Carolinense&lt;/keyword&gt;&lt;keyword&gt;Solanum dimidiatum&lt;/keyword&gt;&lt;keyword&gt;Solanum Subsect. Lathyrocarpum&lt;/keyword&gt;&lt;keyword&gt;Taxa&lt;/keyword&gt;&lt;/keywords&gt;&lt;isbn&gt;0363-6445&lt;/isbn&gt;&lt;titles&gt;&lt;title&gt;Phylogeny of the Carolinense Clade of Solanum (Solanaceae) Inferred from Nuclear and Plastid DNA Sequences&lt;/title&gt;&lt;secondary-title&gt;Systematic botany&lt;/secondary-title&gt;&lt;/titles&gt;&lt;pages&gt;1208-1216&lt;/pages&gt;&lt;number&gt;4&lt;/number&gt;&lt;contributors&gt;&lt;authors&gt;&lt;author&gt;Wahlert, Gregory A.&lt;/author&gt;&lt;author&gt;Chiarini, Franco&lt;/author&gt;&lt;author&gt;Bohs, Lynn&lt;/author&gt;&lt;/authors&gt;&lt;/contributors&gt;&lt;added-date format="utc"&gt;1653320404&lt;/added-date&gt;&lt;ref-type name="Journal Article"&gt;17&lt;/ref-type&gt;&lt;dates&gt;&lt;year&gt;2014&lt;/year&gt;&lt;/dates&gt;&lt;rec-number&gt;224&lt;/rec-number&gt;&lt;publisher&gt;American Society of Plant Toxonomists&lt;/publisher&gt;&lt;last-updated-date format="utc"&gt;1653320438&lt;/last-updated-date&gt;&lt;electronic-resource-num&gt;10.1600/036364414X682599&lt;/electronic-resource-num&gt;&lt;volume&gt;39&lt;/volume&gt;&lt;/record&gt;&lt;/Cite&gt;&lt;/EndNote&gt;</w:instrText>
      </w:r>
      <w:r>
        <w:fldChar w:fldCharType="separate"/>
      </w:r>
      <w:r w:rsidR="002C5050">
        <w:rPr>
          <w:noProof/>
        </w:rPr>
        <w:t>(Wahlert</w:t>
      </w:r>
      <w:r w:rsidR="002C5050" w:rsidRPr="002C5050">
        <w:rPr>
          <w:i/>
          <w:noProof/>
        </w:rPr>
        <w:t xml:space="preserve"> et al.</w:t>
      </w:r>
      <w:r w:rsidR="002C5050">
        <w:rPr>
          <w:noProof/>
        </w:rPr>
        <w:t>, 2014)</w:t>
      </w:r>
      <w:r>
        <w:fldChar w:fldCharType="end"/>
      </w:r>
      <w:r>
        <w:t xml:space="preserve">. Since all other species in this clade are neotropical, this species likely arose through dispersal to North America and independent diversification. Recently, this species has been reported in states across the United States, along both coasts, as far south as Texas and Florida and as far north as Minnesota and Idaho (Figure </w:t>
      </w:r>
      <w:del w:id="89" w:author="Emma Chandler" w:date="2022-08-31T16:09:00Z">
        <w:r w:rsidDel="00EA3F77">
          <w:delText>1.</w:delText>
        </w:r>
      </w:del>
      <w:r>
        <w:t xml:space="preserve">1). </w:t>
      </w:r>
      <w:r>
        <w:rPr>
          <w:i/>
          <w:iCs/>
        </w:rPr>
        <w:t xml:space="preserve">Solanum </w:t>
      </w:r>
      <w:proofErr w:type="spellStart"/>
      <w:r>
        <w:rPr>
          <w:i/>
          <w:iCs/>
        </w:rPr>
        <w:t>carolinense</w:t>
      </w:r>
      <w:proofErr w:type="spellEnd"/>
      <w:r>
        <w:t xml:space="preserve"> reproduces both sexually and asexually. Asexually, this species utilizes clonal recruitment by growth from rhizomes. </w:t>
      </w:r>
      <w:del w:id="90" w:author="Steven Travers" w:date="2022-09-05T15:14:00Z">
        <w:r w:rsidDel="004458B6">
          <w:delText xml:space="preserve">Sexual reproduction in </w:delText>
        </w:r>
        <w:r w:rsidDel="004458B6">
          <w:rPr>
            <w:i/>
            <w:iCs/>
          </w:rPr>
          <w:delText xml:space="preserve">Solanum carolinense </w:delText>
        </w:r>
        <w:r w:rsidDel="004458B6">
          <w:delText xml:space="preserve">is complex. First, </w:delText>
        </w:r>
        <w:r w:rsidDel="004458B6">
          <w:rPr>
            <w:i/>
            <w:iCs/>
          </w:rPr>
          <w:delText xml:space="preserve">Solanum carolinense </w:delText>
        </w:r>
        <w:r w:rsidDel="004458B6">
          <w:delText xml:space="preserve">is indeterminate and andromonoecious, producing mostly hermaphroditic flowers with some staminate flowers </w:delText>
        </w:r>
        <w:r w:rsidDel="004458B6">
          <w:fldChar w:fldCharType="begin"/>
        </w:r>
        <w:r w:rsidR="00F67671" w:rsidDel="004458B6">
          <w:delInstrText xml:space="preserve"> ADDIN EN.CITE &lt;EndNote&gt;&lt;Cite&gt;&lt;Author&gt;Connolly&lt;/Author&gt;&lt;Year&gt;2003&lt;/Year&gt;&lt;IDText&gt;Functional significance of the androecium in staminate and hermaphroditic flowers of Solanum carolinense (Solanaceae)&lt;/IDText&gt;&lt;DisplayText&gt;(Connolly &amp;amp; Anderson, 2003)&lt;/DisplayText&gt;&lt;record&gt;&lt;keywords&gt;&lt;keyword&gt;Anthers&lt;/keyword&gt;&lt;keyword&gt;Attractants&lt;/keyword&gt;&lt;keyword&gt;Bees&lt;/keyword&gt;&lt;keyword&gt;Flower stigma&lt;/keyword&gt;&lt;keyword&gt;Flowers&lt;/keyword&gt;&lt;keyword&gt;Hermaphroditism&lt;/keyword&gt;&lt;keyword&gt;Insect pollination&lt;/keyword&gt;&lt;keyword&gt;Male flowers&lt;/keyword&gt;&lt;keyword&gt;Organs&lt;/keyword&gt;&lt;keyword&gt;Plant reproductive structures&lt;/keyword&gt;&lt;keyword&gt;Plants&lt;/keyword&gt;&lt;keyword&gt;Pollen&lt;/keyword&gt;&lt;keyword&gt;Pollinating insects&lt;/keyword&gt;&lt;keyword&gt;Reinforcement&lt;/keyword&gt;&lt;keyword&gt;Solanum carolinense&lt;/keyword&gt;&lt;keyword&gt;Specialization&lt;/keyword&gt;&lt;keyword&gt;Stamens&lt;/keyword&gt;&lt;keyword&gt;Styles&lt;/keyword&gt;&lt;/keywords&gt;&lt;isbn&gt;0378-2697&lt;/isbn&gt;&lt;titles&gt;&lt;title&gt;Functional significance of the androecium in staminate and hermaphroditic flowers of Solanum carolinense (Solanaceae)&lt;/title&gt;&lt;secondary-title&gt;Plant systematics and evolution&lt;/secondary-title&gt;&lt;/titles&gt;&lt;pages&gt;235-243&lt;/pages&gt;&lt;number&gt;1/4&lt;/number&gt;&lt;contributors&gt;&lt;authors&gt;&lt;author&gt;Connolly, B. A.&lt;/author&gt;&lt;author&gt;Anderson, G. J.&lt;/author&gt;&lt;/authors&gt;&lt;/contributors&gt;&lt;added-date format="utc"&gt;1653318888&lt;/added-date&gt;&lt;pub-location&gt;Heidelberg&lt;/pub-location&gt;&lt;ref-type name="Journal Article"&gt;17&lt;/ref-type&gt;&lt;dates&gt;&lt;year&gt;2003&lt;/year&gt;&lt;/dates&gt;&lt;rec-number&gt;222&lt;/rec-number&gt;&lt;publisher&gt;Springer&lt;/publisher&gt;&lt;last-updated-date format="utc"&gt;1653318965&lt;/last-updated-date&gt;&lt;electronic-resource-num&gt;10.1007/s00606-003-0029-7&lt;/electronic-resource-num&gt;&lt;volume&gt;240&lt;/volume&gt;&lt;/record&gt;&lt;/Cite&gt;&lt;/EndNote&gt;</w:delInstrText>
        </w:r>
        <w:r w:rsidDel="004458B6">
          <w:fldChar w:fldCharType="separate"/>
        </w:r>
        <w:r w:rsidR="00F67671" w:rsidDel="004458B6">
          <w:rPr>
            <w:noProof/>
          </w:rPr>
          <w:delText>(Connolly &amp; Anderson, 2003)</w:delText>
        </w:r>
        <w:r w:rsidDel="004458B6">
          <w:fldChar w:fldCharType="end"/>
        </w:r>
        <w:r w:rsidDel="004458B6">
          <w:delText xml:space="preserve">. Second, </w:delText>
        </w:r>
        <w:r w:rsidDel="004458B6">
          <w:rPr>
            <w:i/>
            <w:iCs/>
          </w:rPr>
          <w:delText>Solanum carolinense</w:delText>
        </w:r>
        <w:r w:rsidDel="004458B6">
          <w:delText xml:space="preserve"> has a </w:delText>
        </w:r>
      </w:del>
      <w:ins w:id="91" w:author="Emma Chandler" w:date="2022-08-31T16:07:00Z">
        <w:del w:id="92" w:author="Steven Travers" w:date="2022-09-05T15:14:00Z">
          <w:r w:rsidR="00EA3F77" w:rsidDel="004458B6">
            <w:delText xml:space="preserve">gametophytic </w:delText>
          </w:r>
        </w:del>
      </w:ins>
      <w:del w:id="93" w:author="Steven Travers" w:date="2022-09-05T15:14:00Z">
        <w:r w:rsidDel="004458B6">
          <w:delText xml:space="preserve">self-incompatibility system that reduces the occurrence of self-fertilization through multiple alleles at the S-locus </w:delText>
        </w:r>
        <w:r w:rsidDel="004458B6">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YWwgYSBsZWFreSBTLWFsbGVsZTwvSURUZXh0PjxEaXNwbGF5VGV4dD4oTWVuYS1BbGkgJmFtcDsg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</w:fldData>
          </w:fldChar>
        </w:r>
        <w:r w:rsidR="002C5050" w:rsidDel="004458B6">
          <w:delInstrText xml:space="preserve"> ADDIN EN.CITE </w:delInstrText>
        </w:r>
        <w:r w:rsidR="002C5050" w:rsidDel="004458B6">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YWwgYSBsZWFreSBTLWFsbGVsZTwvSURUZXh0PjxEaXNwbGF5VGV4dD4oTWVuYS1BbGkgJmFtcDsg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</w:fldData>
          </w:fldChar>
        </w:r>
        <w:r w:rsidR="002C5050" w:rsidDel="004458B6">
          <w:delInstrText xml:space="preserve"> ADDIN EN.CITE.DATA </w:delInstrText>
        </w:r>
        <w:r w:rsidR="002C5050" w:rsidDel="004458B6">
          <w:fldChar w:fldCharType="end"/>
        </w:r>
        <w:r w:rsidDel="004458B6">
          <w:fldChar w:fldCharType="separate"/>
        </w:r>
        <w:r w:rsidR="002C5050" w:rsidDel="004458B6">
          <w:rPr>
            <w:noProof/>
          </w:rPr>
          <w:delText>(Mena-Ali &amp; Stephenson, 2007; Mena-Ali</w:delText>
        </w:r>
        <w:r w:rsidR="002C5050" w:rsidRPr="002C5050" w:rsidDel="004458B6">
          <w:rPr>
            <w:i/>
            <w:noProof/>
          </w:rPr>
          <w:delText xml:space="preserve"> et al.</w:delText>
        </w:r>
        <w:r w:rsidR="002C5050" w:rsidDel="004458B6">
          <w:rPr>
            <w:noProof/>
          </w:rPr>
          <w:delText>, 2009)</w:delText>
        </w:r>
        <w:r w:rsidDel="004458B6">
          <w:fldChar w:fldCharType="end"/>
        </w:r>
        <w:r w:rsidDel="004458B6">
          <w:delText xml:space="preserve">. S-RNases are produced within the style of a flower in accordance with the S-allele and degrade RNA of pollen tubes with like S-alleles. However, the self-incompatibility system is plastic and degrades with flower age </w:delText>
        </w:r>
        <w:r w:rsidDel="004458B6">
          <w:fldChar w:fldCharType="begin"/>
        </w:r>
        <w:r w:rsidR="002C5050" w:rsidDel="004458B6">
          <w:delInstrText xml:space="preserve"> ADDIN EN.CITE &lt;EndNote&gt;&lt;Cite&gt;&lt;Author&gt;Travers&lt;/Author&gt;&lt;Year&gt;2004&lt;/Year&gt;&lt;IDText&gt;Plasticity in the self-incompatibility system of Solanum carolinense&lt;/IDText&gt;&lt;DisplayText&gt;(Travers&lt;style face="italic"&gt; et al.&lt;/style&gt;, 2004)&lt;/DisplayText&gt;&lt;record&gt;&lt;dates&gt;&lt;pub-dates&gt;&lt;date&gt;2004-12-01&lt;/date&gt;&lt;/pub-dates&gt;&lt;year&gt;2004&lt;/year&gt;&lt;/dates&gt;&lt;urls&gt;&lt;related-urls&gt;&lt;url&gt;https://onlinelibrary.wiley.com/doi/pdf/10.1111/j.1442-1984.2004.00109.x&lt;/url&gt;&lt;/related-urls&gt;&lt;/urls&gt;&lt;isbn&gt;0913-557X&lt;/isbn&gt;&lt;titles&gt;&lt;title&gt;Plasticity in the self-incompatibility system of Solanum carolinense&lt;/title&gt;&lt;secondary-title&gt;Plant Species Biology&lt;/secondary-title&gt;&lt;/titles&gt;&lt;pages&gt;127-135&lt;/pages&gt;&lt;number&gt;3&lt;/number&gt;&lt;access-date&gt;2022-05-25T14:37:14&lt;/access-date&gt;&lt;contributors&gt;&lt;authors&gt;&lt;author&gt;Travers, Steven E.&lt;/author&gt;&lt;author&gt;Mena-Ali, Jorge&lt;/author&gt;&lt;author&gt;Stephenson, Andrew G.&lt;/author&gt;&lt;/authors&gt;&lt;/contributors&gt;&lt;added-date format="utc"&gt;1653489444&lt;/added-date&gt;&lt;ref-type name="Journal Article"&gt;17&lt;/ref-type&gt;&lt;rec-number&gt;243&lt;/rec-number&gt;&lt;publisher&gt;Wiley&lt;/publisher&gt;&lt;last-updated-date format="utc"&gt;1653489445&lt;/last-updated-date&gt;&lt;electronic-resource-num&gt;10.1111/j.1442-1984.2004.00109.x&lt;/electronic-resource-num&gt;&lt;volume&gt;19&lt;/volume&gt;&lt;/record&gt;&lt;/Cite&gt;&lt;/EndNote&gt;</w:delInstrText>
        </w:r>
        <w:r w:rsidDel="004458B6">
          <w:fldChar w:fldCharType="separate"/>
        </w:r>
        <w:r w:rsidR="002C5050" w:rsidDel="004458B6">
          <w:rPr>
            <w:noProof/>
          </w:rPr>
          <w:delText>(Travers</w:delText>
        </w:r>
        <w:r w:rsidR="002C5050" w:rsidRPr="002C5050" w:rsidDel="004458B6">
          <w:rPr>
            <w:i/>
            <w:noProof/>
          </w:rPr>
          <w:delText xml:space="preserve"> et al.</w:delText>
        </w:r>
        <w:r w:rsidR="002C5050" w:rsidDel="004458B6">
          <w:rPr>
            <w:noProof/>
          </w:rPr>
          <w:delText>, 2004)</w:delText>
        </w:r>
        <w:r w:rsidDel="004458B6">
          <w:fldChar w:fldCharType="end"/>
        </w:r>
        <w:r w:rsidDel="004458B6">
          <w:delText xml:space="preserve">. </w:delText>
        </w:r>
      </w:del>
      <w:r>
        <w:t xml:space="preserve">This species is buzz-pollinated, meaning that a certain frequency of vibration must be applied to the anthers for pollen to release. The primary pollinators for this species are bumble bees. Once ovules are fertilized, a small, round, green to yellow tomato-like fruit develops on a truss and is dispersed by small mammals, such as skunks, and birds </w:t>
      </w:r>
      <w:r>
        <w:fldChar w:fldCharType="begin"/>
      </w:r>
      <w:r w:rsidR="00F67671">
        <w:instrText xml:space="preserve"> ADDIN EN.CITE &lt;EndNote&gt;&lt;Cite&gt;&lt;Author&gt;Cipollini&lt;/Author&gt;&lt;Year&gt;1997&lt;/Year&gt;&lt;IDText&gt;Why are Some Fruits Toxic? Glycoalkaloids in Solanum and Fruit Choice by Vertebrates&lt;/IDText&gt;&lt;DisplayText&gt;(Cipollini &amp;amp; Levey, 1997)&lt;/DisplayText&gt;&lt;record&gt;&lt;keywords&gt;&lt;keyword&gt;Alkaloids&lt;/keyword&gt;&lt;keyword&gt;Animal and plant ecology&lt;/keyword&gt;&lt;keyword&gt;Animal behavior&lt;/keyword&gt;&lt;keyword&gt;Animal, plant and microbial ecology&lt;/keyword&gt;&lt;keyword&gt;Animals&lt;/keyword&gt;&lt;keyword&gt;Autoecology&lt;/keyword&gt;&lt;keyword&gt;Biological and medical sciences&lt;/keyword&gt;&lt;keyword&gt;Bobwhites&lt;/keyword&gt;&lt;keyword&gt;Composition&lt;/keyword&gt;&lt;keyword&gt;Ecology&lt;/keyword&gt;&lt;keyword&gt;Experimentation&lt;/keyword&gt;&lt;keyword&gt;Food and nutrition&lt;/keyword&gt;&lt;keyword&gt;Frugivores&lt;/keyword&gt;&lt;keyword&gt;Fruits&lt;/keyword&gt;&lt;keyword&gt;Fundamental and applied biological sciences. Psychology&lt;/keyword&gt;&lt;keyword&gt;Metabolites&lt;/keyword&gt;&lt;keyword&gt;Nutrients&lt;/keyword&gt;&lt;keyword&gt;Opossums&lt;/keyword&gt;&lt;keyword&gt;Physiological aspects&lt;/keyword&gt;&lt;keyword&gt;Plant metabolites&lt;/keyword&gt;&lt;keyword&gt;Plants&lt;/keyword&gt;&lt;keyword&gt;Plants and fungi&lt;/keyword&gt;&lt;keyword&gt;Seeds&lt;/keyword&gt;&lt;keyword&gt;Solanum&lt;/keyword&gt;&lt;keyword&gt;Toxicity&lt;/keyword&gt;&lt;keyword&gt;Vertebrates&lt;/keyword&gt;&lt;/keywords&gt;&lt;isbn&gt;0012-9658&lt;/isbn&gt;&lt;titles&gt;&lt;title&gt;Why are Some Fruits Toxic? Glycoalkaloids in Solanum and Fruit Choice by Vertebrates&lt;/title&gt;&lt;secondary-title&gt;Ecology (Durham)&lt;/secondary-title&gt;&lt;/titles&gt;&lt;pages&gt;782-798&lt;/pages&gt;&lt;number&gt;3&lt;/number&gt;&lt;contributors&gt;&lt;authors&gt;&lt;author&gt;Cipollini, M. L.&lt;/author&gt;&lt;author&gt;Levey, D. J.&lt;/author&gt;&lt;/authors&gt;&lt;/contributors&gt;&lt;added-date format="utc"&gt;1656964169&lt;/added-date&gt;&lt;pub-location&gt;Washington, DC&lt;/pub-location&gt;&lt;ref-type name="Journal Article"&gt;17&lt;/ref-type&gt;&lt;dates&gt;&lt;year&gt;1997&lt;/year&gt;&lt;/dates&gt;&lt;rec-number&gt;271&lt;/rec-number&gt;&lt;publisher&gt;Ecological Society of America&lt;/publisher&gt;&lt;last-updated-date format="utc"&gt;1656964169&lt;/last-updated-date&gt;&lt;volume&gt;78&lt;/volume&gt;&lt;/record&gt;&lt;/Cite&gt;&lt;/EndNote&gt;</w:instrText>
      </w:r>
      <w:r>
        <w:fldChar w:fldCharType="separate"/>
      </w:r>
      <w:r w:rsidR="00F67671">
        <w:rPr>
          <w:noProof/>
        </w:rPr>
        <w:t>(Cipollini &amp; Levey, 1997)</w:t>
      </w:r>
      <w:r>
        <w:fldChar w:fldCharType="end"/>
      </w:r>
      <w:r>
        <w:t>.</w:t>
      </w:r>
    </w:p>
    <w:p w14:paraId="77A5CDE4" w14:textId="77777777" w:rsidR="007876A2" w:rsidRDefault="007876A2" w:rsidP="00F67671">
      <w:pPr>
        <w:pStyle w:val="GS3"/>
        <w:spacing w:line="360" w:lineRule="auto"/>
      </w:pPr>
      <w:bookmarkStart w:id="94" w:name="_Toc107827637"/>
      <w:bookmarkStart w:id="95" w:name="_Toc108536998"/>
      <w:r>
        <w:t>Plant Collection</w:t>
      </w:r>
      <w:bookmarkEnd w:id="94"/>
      <w:bookmarkEnd w:id="95"/>
    </w:p>
    <w:p w14:paraId="2ED89126" w14:textId="43AE9538" w:rsidR="007876A2" w:rsidRDefault="007876A2" w:rsidP="00F67671">
      <w:pPr>
        <w:pStyle w:val="BodyDoubleSpace05FirstLine"/>
        <w:spacing w:line="360" w:lineRule="auto"/>
      </w:pPr>
      <w:r>
        <w:rPr>
          <w:i/>
          <w:iCs/>
        </w:rPr>
        <w:t xml:space="preserve">Solanum </w:t>
      </w:r>
      <w:proofErr w:type="spellStart"/>
      <w:r>
        <w:rPr>
          <w:i/>
          <w:iCs/>
        </w:rPr>
        <w:t>carolinense</w:t>
      </w:r>
      <w:proofErr w:type="spellEnd"/>
      <w:r>
        <w:rPr>
          <w:i/>
          <w:iCs/>
        </w:rPr>
        <w:t xml:space="preserve"> </w:t>
      </w:r>
      <w:r>
        <w:t xml:space="preserve">plants from three populations in Texas and two populations in Minnesota were collected between October 2019 and August 2020 (Figure </w:t>
      </w:r>
      <w:del w:id="96" w:author="Emma Chandler" w:date="2022-08-31T16:09:00Z">
        <w:r w:rsidDel="00EA3F77">
          <w:delText>1.</w:delText>
        </w:r>
      </w:del>
      <w:r>
        <w:t xml:space="preserve">1). The three southern populations were from Collin County, Texas near McKinney </w:t>
      </w:r>
      <w:r w:rsidRPr="00A57A88">
        <w:rPr>
          <w:highlight w:val="yellow"/>
          <w:rPrChange w:id="97" w:author="Steven Travers" w:date="2022-09-05T15:23:00Z">
            <w:rPr/>
          </w:rPrChange>
        </w:rPr>
        <w:t>(</w:t>
      </w:r>
      <w:bookmarkStart w:id="98" w:name="_Hlk103520803"/>
      <w:r w:rsidRPr="00A57A88">
        <w:rPr>
          <w:highlight w:val="yellow"/>
          <w:u w:val="single"/>
          <w:rPrChange w:id="99" w:author="Steven Travers" w:date="2022-09-05T15:23:00Z">
            <w:rPr>
              <w:u w:val="single"/>
            </w:rPr>
          </w:rPrChange>
        </w:rPr>
        <w:t>Oil Patch</w:t>
      </w:r>
      <w:r w:rsidRPr="00A57A88">
        <w:rPr>
          <w:highlight w:val="yellow"/>
          <w:rPrChange w:id="100" w:author="Steven Travers" w:date="2022-09-05T15:23:00Z">
            <w:rPr/>
          </w:rPrChange>
        </w:rPr>
        <w:t xml:space="preserve">: 33.173465 N, -96.615402 W; </w:t>
      </w:r>
      <w:r w:rsidRPr="00A57A88">
        <w:rPr>
          <w:highlight w:val="yellow"/>
          <w:u w:val="single"/>
          <w:rPrChange w:id="101" w:author="Steven Travers" w:date="2022-09-05T15:23:00Z">
            <w:rPr>
              <w:u w:val="single"/>
            </w:rPr>
          </w:rPrChange>
        </w:rPr>
        <w:t>Reserve</w:t>
      </w:r>
      <w:r w:rsidRPr="00A57A88">
        <w:rPr>
          <w:highlight w:val="yellow"/>
          <w:rPrChange w:id="102" w:author="Steven Travers" w:date="2022-09-05T15:23:00Z">
            <w:rPr/>
          </w:rPrChange>
        </w:rPr>
        <w:t xml:space="preserve">: 33.159962 N, -96.619011 W; and </w:t>
      </w:r>
      <w:r w:rsidRPr="00A57A88">
        <w:rPr>
          <w:highlight w:val="yellow"/>
          <w:u w:val="single"/>
          <w:rPrChange w:id="103" w:author="Steven Travers" w:date="2022-09-05T15:23:00Z">
            <w:rPr>
              <w:u w:val="single"/>
            </w:rPr>
          </w:rPrChange>
        </w:rPr>
        <w:t>Cemetery</w:t>
      </w:r>
      <w:r w:rsidRPr="00A57A88">
        <w:rPr>
          <w:highlight w:val="yellow"/>
          <w:rPrChange w:id="104" w:author="Steven Travers" w:date="2022-09-05T15:23:00Z">
            <w:rPr/>
          </w:rPrChange>
        </w:rPr>
        <w:t>: 33.173672 N, -96.615096 W)</w:t>
      </w:r>
      <w:bookmarkEnd w:id="98"/>
      <w:r w:rsidRPr="00A57A88">
        <w:rPr>
          <w:highlight w:val="yellow"/>
          <w:rPrChange w:id="105" w:author="Steven Travers" w:date="2022-09-05T15:23:00Z">
            <w:rPr/>
          </w:rPrChange>
        </w:rPr>
        <w:t xml:space="preserve">.  At the time of collection, each population consisted of between 10 and 50 mature plants. The Reserve population was located approximately 1.5 km from the Oil Patch and Cemetery </w:t>
      </w:r>
      <w:r w:rsidRPr="00A57A88">
        <w:rPr>
          <w:highlight w:val="yellow"/>
          <w:rPrChange w:id="106" w:author="Steven Travers" w:date="2022-09-05T15:23:00Z">
            <w:rPr/>
          </w:rPrChange>
        </w:rPr>
        <w:lastRenderedPageBreak/>
        <w:t>populations which were adjacent to each other</w:t>
      </w:r>
      <w:ins w:id="107" w:author="Emma Chandler" w:date="2022-08-31T16:09:00Z">
        <w:r w:rsidR="00EA3F77" w:rsidRPr="00A57A88">
          <w:rPr>
            <w:highlight w:val="yellow"/>
            <w:rPrChange w:id="108" w:author="Steven Travers" w:date="2022-09-05T15:23:00Z">
              <w:rPr/>
            </w:rPrChange>
          </w:rPr>
          <w:t>.</w:t>
        </w:r>
      </w:ins>
      <w:r w:rsidRPr="00A57A88">
        <w:rPr>
          <w:highlight w:val="yellow"/>
          <w:rPrChange w:id="109" w:author="Steven Travers" w:date="2022-09-05T15:23:00Z">
            <w:rPr/>
          </w:rPrChange>
        </w:rPr>
        <w:t xml:space="preserve"> </w:t>
      </w:r>
      <w:del w:id="110" w:author="Emma Chandler" w:date="2022-08-31T16:08:00Z">
        <w:r w:rsidRPr="00A57A88" w:rsidDel="00EA3F77">
          <w:rPr>
            <w:highlight w:val="yellow"/>
            <w:rPrChange w:id="111" w:author="Steven Travers" w:date="2022-09-05T15:23:00Z">
              <w:rPr/>
            </w:rPrChange>
          </w:rPr>
          <w:delText>(Figure 1.2).</w:delText>
        </w:r>
        <w:r w:rsidDel="00EA3F77">
          <w:delText xml:space="preserve"> </w:delText>
        </w:r>
      </w:del>
      <w:r>
        <w:t xml:space="preserve">The two populations from the north were from Houston County, Minnesota </w:t>
      </w:r>
      <w:commentRangeStart w:id="112"/>
      <w:r w:rsidRPr="00A57A88">
        <w:rPr>
          <w:highlight w:val="yellow"/>
          <w:rPrChange w:id="113" w:author="Steven Travers" w:date="2022-09-05T15:24:00Z">
            <w:rPr/>
          </w:rPrChange>
        </w:rPr>
        <w:t xml:space="preserve">and from here on will be referred to as plants from the northern region or </w:t>
      </w:r>
      <w:r w:rsidRPr="00A57A88">
        <w:rPr>
          <w:highlight w:val="yellow"/>
          <w:u w:val="single"/>
          <w:rPrChange w:id="114" w:author="Steven Travers" w:date="2022-09-05T15:24:00Z">
            <w:rPr>
              <w:u w:val="single"/>
            </w:rPr>
          </w:rPrChange>
        </w:rPr>
        <w:t>Prairie Island</w:t>
      </w:r>
      <w:r w:rsidRPr="00A57A88">
        <w:rPr>
          <w:highlight w:val="yellow"/>
          <w:rPrChange w:id="115" w:author="Steven Travers" w:date="2022-09-05T15:24:00Z">
            <w:rPr/>
          </w:rPrChange>
        </w:rPr>
        <w:t xml:space="preserve"> </w:t>
      </w:r>
      <w:bookmarkStart w:id="116" w:name="_Hlk103519879"/>
      <w:r w:rsidRPr="00A57A88">
        <w:rPr>
          <w:highlight w:val="yellow"/>
          <w:rPrChange w:id="117" w:author="Steven Travers" w:date="2022-09-05T15:24:00Z">
            <w:rPr/>
          </w:rPrChange>
        </w:rPr>
        <w:t xml:space="preserve">(44.07959 N, -91.684545 W) and </w:t>
      </w:r>
      <w:r w:rsidRPr="00A57A88">
        <w:rPr>
          <w:highlight w:val="yellow"/>
          <w:u w:val="single"/>
          <w:rPrChange w:id="118" w:author="Steven Travers" w:date="2022-09-05T15:24:00Z">
            <w:rPr>
              <w:u w:val="single"/>
            </w:rPr>
          </w:rPrChange>
        </w:rPr>
        <w:t>Frontenac</w:t>
      </w:r>
      <w:r w:rsidRPr="00A57A88">
        <w:rPr>
          <w:highlight w:val="yellow"/>
          <w:rPrChange w:id="119" w:author="Steven Travers" w:date="2022-09-05T15:24:00Z">
            <w:rPr/>
          </w:rPrChange>
        </w:rPr>
        <w:t xml:space="preserve"> (44.523056 N, -92.338611 W)</w:t>
      </w:r>
      <w:bookmarkEnd w:id="116"/>
      <w:r w:rsidRPr="00A57A88">
        <w:rPr>
          <w:highlight w:val="yellow"/>
          <w:rPrChange w:id="120" w:author="Steven Travers" w:date="2022-09-05T15:24:00Z">
            <w:rPr/>
          </w:rPrChange>
        </w:rPr>
        <w:t xml:space="preserve">.  These populations are separated by approximately 80 Km (Figure </w:t>
      </w:r>
      <w:del w:id="121" w:author="Emma Chandler" w:date="2022-08-31T16:09:00Z">
        <w:r w:rsidRPr="00A57A88" w:rsidDel="00EA3F77">
          <w:rPr>
            <w:highlight w:val="yellow"/>
            <w:rPrChange w:id="122" w:author="Steven Travers" w:date="2022-09-05T15:24:00Z">
              <w:rPr/>
            </w:rPrChange>
          </w:rPr>
          <w:delText>1.</w:delText>
        </w:r>
      </w:del>
      <w:r w:rsidRPr="00A57A88">
        <w:rPr>
          <w:highlight w:val="yellow"/>
          <w:rPrChange w:id="123" w:author="Steven Travers" w:date="2022-09-05T15:24:00Z">
            <w:rPr/>
          </w:rPrChange>
        </w:rPr>
        <w:t>3).</w:t>
      </w:r>
      <w:commentRangeEnd w:id="112"/>
      <w:r w:rsidR="00A57A88">
        <w:rPr>
          <w:rStyle w:val="CommentReference"/>
          <w:rFonts w:asciiTheme="minorHAnsi" w:eastAsiaTheme="minorHAnsi" w:hAnsiTheme="minorHAnsi" w:cstheme="minorBidi"/>
        </w:rPr>
        <w:commentReference w:id="112"/>
      </w:r>
      <w:r>
        <w:t xml:space="preserve"> </w:t>
      </w:r>
      <w:bookmarkStart w:id="124" w:name="_Hlk103521603"/>
      <w:r>
        <w:t>In Colin County TX, the average monthly low temperature is 18°C (65°F) and the average monthly high is 43°C (111°F).</w:t>
      </w:r>
      <w:bookmarkEnd w:id="124"/>
      <w:r>
        <w:t xml:space="preserve"> </w:t>
      </w:r>
      <w:bookmarkStart w:id="125" w:name="_Hlk103521589"/>
      <w:r>
        <w:t>In Houston County, MN, the average monthly low temperature is -14°C (7°F) and the average monthly high is 29°C (85°F).</w:t>
      </w:r>
      <w:bookmarkEnd w:id="125"/>
    </w:p>
    <w:p w14:paraId="4545393E" w14:textId="4ED791BB" w:rsidR="007876A2" w:rsidRDefault="007876A2" w:rsidP="00F67671">
      <w:pPr>
        <w:pStyle w:val="BodyDoubleSpace05FirstLine"/>
        <w:spacing w:line="360" w:lineRule="auto"/>
      </w:pPr>
      <w:del w:id="126" w:author="Steven Travers" w:date="2022-09-05T15:25:00Z">
        <w:r w:rsidDel="00A57A88">
          <w:delText xml:space="preserve">Since </w:delText>
        </w:r>
        <w:r w:rsidDel="00A57A88">
          <w:rPr>
            <w:i/>
            <w:iCs/>
          </w:rPr>
          <w:delText xml:space="preserve">Solanum carolinense </w:delText>
        </w:r>
        <w:r w:rsidDel="00A57A88">
          <w:delText xml:space="preserve">reproduces asexually by growing individual plants from rhizome material, plants in close proximity may be genetically identical or ramets of the same genet. To avoid sampling two plants of the same genotype, plants with a minimum inter-plant distance of 1 meter were collected. </w:delText>
        </w:r>
      </w:del>
      <w:r>
        <w:t>Collections involved digging up and cutting rhizome</w:t>
      </w:r>
      <w:ins w:id="127" w:author="Steven Travers" w:date="2022-09-05T15:25:00Z">
        <w:r w:rsidR="00A57A88">
          <w:t>s</w:t>
        </w:r>
      </w:ins>
      <w:r>
        <w:t xml:space="preserve"> of at least 10 cm in length and placing them in </w:t>
      </w:r>
      <w:proofErr w:type="spellStart"/>
      <w:r>
        <w:t>ziplock</w:t>
      </w:r>
      <w:proofErr w:type="spellEnd"/>
      <w:r>
        <w:t xml:space="preserve"> bags. Rhizomes were stored in a cooler with blue ice and shipped to Fargo</w:t>
      </w:r>
      <w:r w:rsidR="0094665E">
        <w:t>, ND</w:t>
      </w:r>
      <w:r>
        <w:t xml:space="preserve">, where the collections were stored in a 4°C refrigerator. The rhizomes were potted in one-gallon containers with a standard potting mix and grown throughout the summer of 2020. In October, all above ground matter was cut and the rhizomes were again stored in a 4°C refrigerator to induce a period of dormancy. </w:t>
      </w:r>
    </w:p>
    <w:commentRangeStart w:id="128"/>
    <w:commentRangeStart w:id="129"/>
    <w:p w14:paraId="0BB1E295" w14:textId="77777777" w:rsidR="007876A2" w:rsidRDefault="007876A2" w:rsidP="00F67671">
      <w:pPr>
        <w:pStyle w:val="Figure"/>
        <w:spacing w:line="360" w:lineRule="auto"/>
        <w:rPr>
          <w:szCs w:val="24"/>
        </w:rPr>
      </w:pPr>
      <w:r>
        <w:rPr>
          <w:noProof/>
        </w:rPr>
        <w:lastRenderedPageBreak/>
        <mc:AlternateContent>
          <mc:Choice Requires="wpg">
            <w:drawing>
              <wp:inline distT="0" distB="0" distL="0" distR="0" wp14:anchorId="4673ED89" wp14:editId="686C8818">
                <wp:extent cx="5501640" cy="3444240"/>
                <wp:effectExtent l="0" t="0" r="3810" b="3810"/>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640" cy="3444240"/>
                          <a:chOff x="0" y="0"/>
                          <a:chExt cx="55016" cy="34442"/>
                        </a:xfrm>
                      </wpg:grpSpPr>
                      <wpg:grpSp>
                        <wpg:cNvPr id="173" name="Group 24"/>
                        <wpg:cNvGrpSpPr>
                          <a:grpSpLocks/>
                        </wpg:cNvGrpSpPr>
                        <wpg:grpSpPr bwMode="auto">
                          <a:xfrm>
                            <a:off x="0" y="0"/>
                            <a:ext cx="55016" cy="34442"/>
                            <a:chOff x="0" y="0"/>
                            <a:chExt cx="55016" cy="34442"/>
                          </a:xfrm>
                        </wpg:grpSpPr>
                        <pic:pic xmlns:pic="http://schemas.openxmlformats.org/drawingml/2006/picture">
                          <pic:nvPicPr>
                            <pic:cNvPr id="174" name="Picture 23" descr="Chart, map, scatte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3719" t="7964" r="3719" b="17047"/>
                            <a:stretch>
                              <a:fillRect/>
                            </a:stretch>
                          </pic:blipFill>
                          <pic:spPr bwMode="auto">
                            <a:xfrm>
                              <a:off x="0" y="0"/>
                              <a:ext cx="55016" cy="344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Picture 22" descr="Chart, map, scatte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l="67821" t="83617" r="3334" b="5267"/>
                            <a:stretch>
                              <a:fillRect/>
                            </a:stretch>
                          </pic:blipFill>
                          <pic:spPr bwMode="auto">
                            <a:xfrm>
                              <a:off x="37113" y="28830"/>
                              <a:ext cx="17145" cy="51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76" name="Group 15"/>
                        <wpg:cNvGrpSpPr>
                          <a:grpSpLocks/>
                        </wpg:cNvGrpSpPr>
                        <wpg:grpSpPr bwMode="auto">
                          <a:xfrm>
                            <a:off x="1066" y="27203"/>
                            <a:ext cx="5868" cy="6325"/>
                            <a:chOff x="0" y="0"/>
                            <a:chExt cx="5867" cy="6324"/>
                          </a:xfrm>
                        </wpg:grpSpPr>
                        <pic:pic xmlns:pic="http://schemas.openxmlformats.org/drawingml/2006/picture">
                          <pic:nvPicPr>
                            <pic:cNvPr id="177" name="Picture 9" descr="Chart, map,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13205" t="85442" r="76923" b="8751"/>
                            <a:stretch>
                              <a:fillRect/>
                            </a:stretch>
                          </pic:blipFill>
                          <pic:spPr bwMode="auto">
                            <a:xfrm>
                              <a:off x="0" y="3657"/>
                              <a:ext cx="5867" cy="26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Picture 8" descr="Chart, map,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4102" t="85442" r="86026" b="6429"/>
                            <a:stretch>
                              <a:fillRect/>
                            </a:stretch>
                          </pic:blipFill>
                          <pic:spPr bwMode="auto">
                            <a:xfrm>
                              <a:off x="0" y="0"/>
                              <a:ext cx="5867" cy="3733"/>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79" name="Picture 10" descr="Chart, map, scatte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23334" t="85442" r="58846" b="9250"/>
                          <a:stretch>
                            <a:fillRect/>
                          </a:stretch>
                        </pic:blipFill>
                        <pic:spPr bwMode="auto">
                          <a:xfrm>
                            <a:off x="7924" y="31089"/>
                            <a:ext cx="10592" cy="243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E99C6CE" id="Group 172"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XNUFmSJEmSJEmS&#10;VDZDZUmSJEmSJElS2QyVJUmSJEmSJEllM1SWJEmSJEmSJJXNUFmSJEmSJEmSVDZ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">
                    <v:imagedata r:id="rId13"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">
                    <v:imagedata r:id="rId14"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">
                    <v:imagedata r:id="rId15"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">
                    <v:imagedata r:id="rId15"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">
                  <v:imagedata r:id="rId16" o:title="Chart, map, scatter chart&#10;&#10;Description automatically generated" croptop="55995f" cropbottom="6062f" cropleft="15292f" cropright="38565f"/>
                </v:shape>
                <w10:anchorlock/>
              </v:group>
            </w:pict>
          </mc:Fallback>
        </mc:AlternateContent>
      </w:r>
      <w:commentRangeEnd w:id="128"/>
      <w:r w:rsidR="00FE4D9A">
        <w:rPr>
          <w:rStyle w:val="CommentReference"/>
          <w:rFonts w:asciiTheme="minorHAnsi" w:eastAsiaTheme="minorHAnsi" w:hAnsiTheme="minorHAnsi" w:cstheme="minorBidi"/>
        </w:rPr>
        <w:commentReference w:id="128"/>
      </w:r>
      <w:commentRangeEnd w:id="129"/>
      <w:r w:rsidR="00564E2E">
        <w:rPr>
          <w:rStyle w:val="CommentReference"/>
          <w:rFonts w:asciiTheme="minorHAnsi" w:eastAsiaTheme="minorHAnsi" w:hAnsiTheme="minorHAnsi" w:cstheme="minorBidi"/>
        </w:rPr>
        <w:commentReference w:id="129"/>
      </w:r>
    </w:p>
    <w:p w14:paraId="4B29C072" w14:textId="345B3B21" w:rsidR="007876A2" w:rsidRPr="00D35306" w:rsidRDefault="007876A2" w:rsidP="00D35306">
      <w:pPr>
        <w:pStyle w:val="Figuretitle"/>
        <w:spacing w:line="360" w:lineRule="auto"/>
        <w:rPr>
          <w:szCs w:val="24"/>
        </w:rPr>
      </w:pPr>
      <w:bookmarkStart w:id="130" w:name="_Toc106122482"/>
      <w:bookmarkStart w:id="131" w:name="_Toc107910257"/>
      <w:r w:rsidRPr="00D35306">
        <w:rPr>
          <w:szCs w:val="24"/>
        </w:rPr>
        <w:t>Figure 1</w:t>
      </w:r>
      <w:del w:id="132" w:author="Emma Chandler" w:date="2022-08-31T16:09:00Z">
        <w:r w:rsidRPr="00D35306" w:rsidDel="00EA3F77">
          <w:rPr>
            <w:szCs w:val="24"/>
          </w:rPr>
          <w:delText>.1</w:delText>
        </w:r>
      </w:del>
      <w:r w:rsidRPr="00D35306">
        <w:rPr>
          <w:szCs w:val="24"/>
        </w:rPr>
        <w:t>. Map with collection site</w:t>
      </w:r>
      <w:ins w:id="133" w:author="Emma Chandler" w:date="2022-08-31T16:17:00Z">
        <w:r w:rsidR="0006376F" w:rsidRPr="00D35306">
          <w:rPr>
            <w:szCs w:val="24"/>
          </w:rPr>
          <w:t>s</w:t>
        </w:r>
      </w:ins>
      <w:r w:rsidRPr="00D35306">
        <w:rPr>
          <w:szCs w:val="24"/>
        </w:rPr>
        <w:t xml:space="preserve">. Northern sites in blue and southern sites in red. Grey points indicate sites where </w:t>
      </w:r>
      <w:r w:rsidRPr="00D35306">
        <w:rPr>
          <w:i/>
          <w:iCs/>
          <w:szCs w:val="24"/>
        </w:rPr>
        <w:t xml:space="preserve">Solanum </w:t>
      </w:r>
      <w:proofErr w:type="spellStart"/>
      <w:r w:rsidRPr="00D35306">
        <w:rPr>
          <w:i/>
          <w:iCs/>
          <w:szCs w:val="24"/>
        </w:rPr>
        <w:t>carolinense</w:t>
      </w:r>
      <w:proofErr w:type="spellEnd"/>
      <w:r w:rsidRPr="00D35306">
        <w:rPr>
          <w:i/>
          <w:iCs/>
          <w:szCs w:val="24"/>
        </w:rPr>
        <w:t xml:space="preserve"> </w:t>
      </w:r>
      <w:r w:rsidRPr="00D35306">
        <w:rPr>
          <w:szCs w:val="24"/>
        </w:rPr>
        <w:t xml:space="preserve">was observed </w:t>
      </w:r>
      <w:bookmarkEnd w:id="130"/>
      <w:r w:rsidRPr="00D35306">
        <w:rPr>
          <w:noProof/>
          <w:szCs w:val="24"/>
        </w:rPr>
        <w:fldChar w:fldCharType="begin"/>
      </w:r>
      <w:r w:rsidR="00F67671" w:rsidRPr="00D35306">
        <w:rPr>
          <w:noProof/>
          <w:szCs w:val="24"/>
        </w:rPr>
        <w:instrText xml:space="preserve"> ADDIN EN.CITE &lt;EndNote&gt;&lt;Cite&gt;&lt;Author&gt;EDDMapS&lt;/Author&gt;&lt;Year&gt;2022&lt;/Year&gt;&lt;IDText&gt;Early&lt;/IDText&gt;&lt;DisplayText&gt;(EDDMapS, 2022)&lt;/DisplayText&gt;&lt;record&gt;&lt;dates&gt;&lt;pub-dates&gt;&lt;date&gt;May 12, 2022&lt;/date&gt;&lt;/pub-dates&gt;&lt;year&gt;2022&lt;/year&gt;&lt;/dates&gt;&lt;urls&gt;&lt;related-urls&gt;&lt;url&gt;http://www.eddmaps.org/&lt;/url&gt;&lt;/related-urls&gt;&lt;/urls&gt;&lt;titles&gt;&lt;title&gt;Early&amp;#xA;Detection &amp;amp; Distribution Mapping System&lt;/title&gt;&lt;/titles&gt;&lt;contributors&gt;&lt;authors&gt;&lt;author&gt;EDDMapS,&lt;/author&gt;&lt;/authors&gt;&lt;/contributors&gt;&lt;added-date format="utc"&gt;1656963488&lt;/added-date&gt;&lt;ref-type name="Online Database"&gt;45&lt;/ref-type&gt;&lt;rec-number&gt;270&lt;/rec-number&gt;&lt;publisher&gt;The University of Georgia- Center for Invasive Species and Ecosystem Health&lt;/publisher&gt;&lt;last-updated-date format="utc"&gt;1656963583&lt;/last-updated-date&gt;&lt;/record&gt;&lt;/Cite&gt;&lt;/EndNote&gt;</w:instrText>
      </w:r>
      <w:r w:rsidRPr="00D35306">
        <w:rPr>
          <w:noProof/>
          <w:szCs w:val="24"/>
        </w:rPr>
        <w:fldChar w:fldCharType="separate"/>
      </w:r>
      <w:r w:rsidR="00F67671" w:rsidRPr="00D35306">
        <w:rPr>
          <w:noProof/>
          <w:szCs w:val="24"/>
        </w:rPr>
        <w:t>(EDDMapS, 2022)</w:t>
      </w:r>
      <w:r w:rsidRPr="00D35306">
        <w:rPr>
          <w:noProof/>
          <w:szCs w:val="24"/>
        </w:rPr>
        <w:fldChar w:fldCharType="end"/>
      </w:r>
      <w:r w:rsidRPr="00D35306">
        <w:rPr>
          <w:noProof/>
          <w:szCs w:val="24"/>
        </w:rPr>
        <w:t>.</w:t>
      </w:r>
      <w:bookmarkEnd w:id="131"/>
      <w:commentRangeStart w:id="134"/>
      <w:commentRangeEnd w:id="134"/>
      <w:r w:rsidR="0094665E" w:rsidRPr="00D35306">
        <w:rPr>
          <w:rStyle w:val="CommentReference"/>
          <w:rFonts w:asciiTheme="minorHAnsi" w:eastAsiaTheme="minorHAnsi" w:hAnsiTheme="minorHAnsi" w:cstheme="minorBidi"/>
          <w:sz w:val="24"/>
          <w:szCs w:val="24"/>
          <w:rPrChange w:id="135" w:author="Emma Chandler" w:date="2022-08-31T19:27:00Z">
            <w:rPr>
              <w:rStyle w:val="CommentReference"/>
              <w:rFonts w:asciiTheme="minorHAnsi" w:eastAsiaTheme="minorHAnsi" w:hAnsiTheme="minorHAnsi" w:cstheme="minorBidi"/>
            </w:rPr>
          </w:rPrChange>
        </w:rPr>
        <w:commentReference w:id="134"/>
      </w:r>
    </w:p>
    <w:commentRangeStart w:id="136"/>
    <w:p w14:paraId="4EFBBDE6" w14:textId="77777777" w:rsidR="007876A2" w:rsidRDefault="007876A2" w:rsidP="006742EB">
      <w:pPr>
        <w:pStyle w:val="Figure"/>
        <w:spacing w:line="360" w:lineRule="auto"/>
        <w:rPr>
          <w:del w:id="137" w:author="Emma Chandler" w:date="2022-08-31T15:26:00Z"/>
          <w:szCs w:val="24"/>
        </w:rPr>
      </w:pPr>
      <w:del w:id="138" w:author="Emma Chandler" w:date="2022-08-31T15:26:00Z">
        <w:r>
          <w:rPr>
            <w:noProof/>
          </w:rPr>
          <w:lastRenderedPageBreak/>
          <mc:AlternateContent>
            <mc:Choice Requires="wpg">
              <w:drawing>
                <wp:inline distT="0" distB="0" distL="0" distR="0" wp14:anchorId="66017C4A" wp14:editId="620A1A18">
                  <wp:extent cx="5473700" cy="3460750"/>
                  <wp:effectExtent l="0" t="0" r="3175" b="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3700" cy="3460750"/>
                            <a:chOff x="0" y="0"/>
                            <a:chExt cx="54737" cy="34607"/>
                          </a:xfrm>
                        </wpg:grpSpPr>
                        <wpg:grpSp>
                          <wpg:cNvPr id="181" name="Group 27"/>
                          <wpg:cNvGrpSpPr>
                            <a:grpSpLocks/>
                          </wpg:cNvGrpSpPr>
                          <wpg:grpSpPr bwMode="auto">
                            <a:xfrm>
                              <a:off x="0" y="0"/>
                              <a:ext cx="54737" cy="34607"/>
                              <a:chOff x="0" y="0"/>
                              <a:chExt cx="54737" cy="34607"/>
                            </a:xfrm>
                          </wpg:grpSpPr>
                          <pic:pic xmlns:pic="http://schemas.openxmlformats.org/drawingml/2006/picture">
                            <pic:nvPicPr>
                              <pic:cNvPr id="182" name="Picture 25" descr="Diagram, map&#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l="4060" t="7881" r="3847" b="16769"/>
                              <a:stretch>
                                <a:fillRect/>
                              </a:stretch>
                            </pic:blipFill>
                            <pic:spPr bwMode="auto">
                              <a:xfrm>
                                <a:off x="0" y="0"/>
                                <a:ext cx="54737" cy="346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17"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68077" t="82620" r="3973" b="4936"/>
                              <a:stretch>
                                <a:fillRect/>
                              </a:stretch>
                            </pic:blipFill>
                            <pic:spPr bwMode="auto">
                              <a:xfrm>
                                <a:off x="37280" y="28194"/>
                                <a:ext cx="16612" cy="571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84" name="Group 31"/>
                          <wpg:cNvGrpSpPr>
                            <a:grpSpLocks/>
                          </wpg:cNvGrpSpPr>
                          <wpg:grpSpPr bwMode="auto">
                            <a:xfrm>
                              <a:off x="990" y="29718"/>
                              <a:ext cx="21031" cy="3810"/>
                              <a:chOff x="0" y="0"/>
                              <a:chExt cx="21031" cy="3810"/>
                            </a:xfrm>
                          </wpg:grpSpPr>
                          <pic:pic xmlns:pic="http://schemas.openxmlformats.org/drawingml/2006/picture">
                            <pic:nvPicPr>
                              <pic:cNvPr id="185" name="Picture 30" descr="Diagram, ma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l="3590" t="85774" r="83461" b="5930"/>
                              <a:stretch>
                                <a:fillRect/>
                              </a:stretch>
                            </pic:blipFill>
                            <pic:spPr bwMode="auto">
                              <a:xfrm>
                                <a:off x="0" y="0"/>
                                <a:ext cx="7696" cy="3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5" descr="Diagram, ma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l="16281" t="82787" r="61026" b="8919"/>
                              <a:stretch>
                                <a:fillRect/>
                              </a:stretch>
                            </pic:blipFill>
                            <pic:spPr bwMode="auto">
                              <a:xfrm>
                                <a:off x="7543" y="0"/>
                                <a:ext cx="13488" cy="38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2C500DE" id="Group 180"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">
                      <v:imagedata r:id="rId22"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">
                      <v:imagedata r:id="rId23"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">
                      <v:imagedata r:id="rId24"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">
                      <v:imagedata r:id="rId25" o:title="Diagram, map&#10;&#10;Description automatically generated" croptop="54255f" cropbottom="5845f" cropleft="10670f" cropright="39994f"/>
                    </v:shape>
                  </v:group>
                  <w10:anchorlock/>
                </v:group>
              </w:pict>
            </mc:Fallback>
          </mc:AlternateContent>
        </w:r>
        <w:commentRangeEnd w:id="136"/>
        <w:r w:rsidR="0094665E">
          <w:rPr>
            <w:rStyle w:val="CommentReference"/>
            <w:rFonts w:asciiTheme="minorHAnsi" w:eastAsiaTheme="minorHAnsi" w:hAnsiTheme="minorHAnsi" w:cstheme="minorBidi"/>
          </w:rPr>
          <w:commentReference w:id="136"/>
        </w:r>
      </w:del>
    </w:p>
    <w:p w14:paraId="2AB10DE0" w14:textId="77777777" w:rsidR="007876A2" w:rsidRDefault="007876A2" w:rsidP="006742EB">
      <w:pPr>
        <w:pStyle w:val="Figuretitle"/>
        <w:spacing w:line="360" w:lineRule="auto"/>
        <w:rPr>
          <w:del w:id="139" w:author="Emma Chandler" w:date="2022-08-31T15:26:00Z"/>
        </w:rPr>
      </w:pPr>
      <w:bookmarkStart w:id="140" w:name="_Toc106122483"/>
      <w:bookmarkStart w:id="141" w:name="_Toc107910258"/>
      <w:del w:id="142" w:author="Emma Chandler" w:date="2022-08-31T15:26:00Z">
        <w:r>
          <w:delText>Figure 1.2. Populations in the southern region. Cemetery in red, Oil Patch in orange, and Reserve in green.</w:delText>
        </w:r>
        <w:bookmarkEnd w:id="140"/>
        <w:bookmarkEnd w:id="141"/>
      </w:del>
    </w:p>
    <w:p w14:paraId="656E24BD" w14:textId="77777777" w:rsidR="007876A2" w:rsidRDefault="007876A2" w:rsidP="006742EB">
      <w:pPr>
        <w:pStyle w:val="Figure"/>
        <w:spacing w:line="360" w:lineRule="auto"/>
        <w:rPr>
          <w:del w:id="143" w:author="Emma Chandler" w:date="2022-08-31T15:26:00Z"/>
          <w:szCs w:val="24"/>
        </w:rPr>
      </w:pPr>
      <w:del w:id="144" w:author="Emma Chandler" w:date="2022-08-31T15:26:00Z">
        <w:r>
          <w:rPr>
            <w:noProof/>
          </w:rPr>
          <w:lastRenderedPageBreak/>
          <mc:AlternateContent>
            <mc:Choice Requires="wpg">
              <w:drawing>
                <wp:inline distT="0" distB="0" distL="0" distR="0" wp14:anchorId="3897E42F" wp14:editId="3619B445">
                  <wp:extent cx="5454650" cy="3435350"/>
                  <wp:effectExtent l="0" t="0" r="3175" b="3175"/>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3435350"/>
                            <a:chOff x="0" y="0"/>
                            <a:chExt cx="54546" cy="34353"/>
                          </a:xfrm>
                        </wpg:grpSpPr>
                        <wpg:grpSp>
                          <wpg:cNvPr id="188" name="Group 29"/>
                          <wpg:cNvGrpSpPr>
                            <a:grpSpLocks/>
                          </wpg:cNvGrpSpPr>
                          <wpg:grpSpPr bwMode="auto">
                            <a:xfrm>
                              <a:off x="0" y="0"/>
                              <a:ext cx="54546" cy="34353"/>
                              <a:chOff x="0" y="0"/>
                              <a:chExt cx="54546" cy="34353"/>
                            </a:xfrm>
                          </wpg:grpSpPr>
                          <pic:pic xmlns:pic="http://schemas.openxmlformats.org/drawingml/2006/picture">
                            <pic:nvPicPr>
                              <pic:cNvPr id="189" name="Picture 28" descr="Map&#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4060" t="8296" r="4167" b="16908"/>
                              <a:stretch>
                                <a:fillRect/>
                              </a:stretch>
                            </pic:blipFill>
                            <pic:spPr bwMode="auto">
                              <a:xfrm>
                                <a:off x="0" y="0"/>
                                <a:ext cx="54546" cy="343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 name="Picture 1" descr="Map&#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l="67436" t="82788" r="3719" b="5432"/>
                              <a:stretch>
                                <a:fillRect/>
                              </a:stretch>
                            </pic:blipFill>
                            <pic:spPr bwMode="auto">
                              <a:xfrm>
                                <a:off x="36773" y="28321"/>
                                <a:ext cx="17144" cy="54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91" name="Group 26"/>
                          <wpg:cNvGrpSpPr>
                            <a:grpSpLocks/>
                          </wpg:cNvGrpSpPr>
                          <wpg:grpSpPr bwMode="auto">
                            <a:xfrm>
                              <a:off x="990" y="29565"/>
                              <a:ext cx="16002" cy="3734"/>
                              <a:chOff x="0" y="0"/>
                              <a:chExt cx="16002" cy="3733"/>
                            </a:xfrm>
                          </wpg:grpSpPr>
                          <pic:pic xmlns:pic="http://schemas.openxmlformats.org/drawingml/2006/picture">
                            <pic:nvPicPr>
                              <pic:cNvPr id="192" name="Picture 3" descr="Map&#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l="16667" t="82455" r="69359" b="9415"/>
                              <a:stretch>
                                <a:fillRect/>
                              </a:stretch>
                            </pic:blipFill>
                            <pic:spPr bwMode="auto">
                              <a:xfrm>
                                <a:off x="7696" y="0"/>
                                <a:ext cx="8306" cy="37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21" descr="Map&#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4102" t="85442" r="82950" b="6429"/>
                              <a:stretch>
                                <a:fillRect/>
                              </a:stretch>
                            </pic:blipFill>
                            <pic:spPr bwMode="auto">
                              <a:xfrm>
                                <a:off x="0" y="0"/>
                                <a:ext cx="7696" cy="3733"/>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38BAC27" id="Group 187"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">
                      <v:imagedata r:id="rId29"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">
                      <v:imagedata r:id="rId30"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">
                      <v:imagedata r:id="rId31"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">
                      <v:imagedata r:id="rId29" o:title="Map&#10;&#10;Description automatically generated" croptop="55995f" cropbottom="4213f" cropleft="2688f" cropright="54362f"/>
                    </v:shape>
                  </v:group>
                  <w10:anchorlock/>
                </v:group>
              </w:pict>
            </mc:Fallback>
          </mc:AlternateContent>
        </w:r>
      </w:del>
    </w:p>
    <w:p w14:paraId="4D8442BF" w14:textId="77777777" w:rsidR="007876A2" w:rsidRDefault="007876A2" w:rsidP="006742EB">
      <w:pPr>
        <w:pStyle w:val="Figuretitle"/>
        <w:spacing w:line="360" w:lineRule="auto"/>
        <w:rPr>
          <w:del w:id="145" w:author="Emma Chandler" w:date="2022-08-31T15:26:00Z"/>
        </w:rPr>
      </w:pPr>
      <w:bookmarkStart w:id="146" w:name="_Toc106122484"/>
      <w:bookmarkStart w:id="147" w:name="_Toc107910259"/>
      <w:del w:id="148" w:author="Emma Chandler" w:date="2022-08-31T15:26:00Z">
        <w:r>
          <w:delText>Figure 1.3. Populations in the northern region. Frontenac in blue and Prairie Island in purple.</w:delText>
        </w:r>
        <w:bookmarkEnd w:id="146"/>
        <w:bookmarkEnd w:id="147"/>
      </w:del>
    </w:p>
    <w:p w14:paraId="7D162566" w14:textId="77777777" w:rsidR="007876A2" w:rsidRDefault="007876A2" w:rsidP="00F67671">
      <w:pPr>
        <w:pStyle w:val="GS3"/>
        <w:spacing w:line="360" w:lineRule="auto"/>
      </w:pPr>
      <w:bookmarkStart w:id="149" w:name="_Toc107827638"/>
      <w:bookmarkStart w:id="150" w:name="_Toc108536999"/>
      <w:r>
        <w:t>Greenhouse Experiment</w:t>
      </w:r>
      <w:bookmarkEnd w:id="149"/>
      <w:bookmarkEnd w:id="150"/>
    </w:p>
    <w:p w14:paraId="55A5AA85" w14:textId="0C0642DD" w:rsidR="007876A2" w:rsidRDefault="007876A2" w:rsidP="00F67671">
      <w:pPr>
        <w:pStyle w:val="BodyDoubleSpace05FirstLine"/>
        <w:spacing w:line="360" w:lineRule="auto"/>
      </w:pPr>
      <w:r>
        <w:t xml:space="preserve">After the dormancy period (3 months), equal sections of rhizome (at least 2 cm for thick rhizomes and increased lengths for thinner rhizomes) were cut to grow ramets (genetically identical copies) in 3.8 cm diameter cone-shaped containers in the greenhouse. In total, four ramets (blocks A, B, C, and D) were grown from each </w:t>
      </w:r>
      <w:del w:id="151" w:author="Emma Chandler" w:date="2022-08-31T15:26:00Z">
        <w:r>
          <w:delText>genet</w:delText>
        </w:r>
        <w:r w:rsidR="00977337">
          <w:delText>at</w:delText>
        </w:r>
      </w:del>
      <w:ins w:id="152" w:author="Emma Chandler" w:date="2022-08-31T15:26:00Z">
        <w:r>
          <w:t>genet</w:t>
        </w:r>
        <w:r w:rsidR="00564E2E">
          <w:t xml:space="preserve"> </w:t>
        </w:r>
        <w:r w:rsidR="00977337">
          <w:t>at</w:t>
        </w:r>
      </w:ins>
      <w:r w:rsidR="00977337">
        <w:t xml:space="preserve"> separate times</w:t>
      </w:r>
      <w:r>
        <w:t xml:space="preserve">. We started 10 or 12 ramets each week (sub-block 1-20), randomly selected from the 52 genets. Of the ramets planted each week, half were from the southern region and half were from the northern region. All ramets in block A were planted over five weeks prior to the planting of the ramets in block B and so on. </w:t>
      </w:r>
      <w:r w:rsidR="00977337">
        <w:t>Northern plants were paired with a southern plant and these pairs were randomly located on greenhouse benches</w:t>
      </w:r>
      <w:r>
        <w:t xml:space="preserve">. The plants were fertilized </w:t>
      </w:r>
      <w:del w:id="153" w:author="Emma Chandler" w:date="2022-08-31T15:26:00Z">
        <w:r>
          <w:delText>regularly</w:delText>
        </w:r>
      </w:del>
      <w:ins w:id="154" w:author="Emma Chandler" w:date="2022-08-31T15:26:00Z">
        <w:r w:rsidR="00125DD7">
          <w:t>every other week</w:t>
        </w:r>
      </w:ins>
      <w:r>
        <w:t xml:space="preserve"> with 10-10-10 fertilizer </w:t>
      </w:r>
      <w:commentRangeStart w:id="155"/>
      <w:r>
        <w:t>and</w:t>
      </w:r>
      <w:commentRangeEnd w:id="155"/>
      <w:r w:rsidR="00977337">
        <w:rPr>
          <w:rStyle w:val="CommentReference"/>
          <w:rFonts w:asciiTheme="minorHAnsi" w:eastAsiaTheme="minorHAnsi" w:hAnsiTheme="minorHAnsi" w:cstheme="minorBidi"/>
        </w:rPr>
        <w:commentReference w:id="155"/>
      </w:r>
      <w:r>
        <w:t xml:space="preserve"> transplanted to larger, 4.5 L containers when they outgrew the small cone-shaped containers. </w:t>
      </w:r>
      <w:r w:rsidR="00977337">
        <w:t xml:space="preserve">After approximately </w:t>
      </w:r>
      <w:del w:id="156" w:author="Emma Chandler" w:date="2022-08-31T15:26:00Z">
        <w:r w:rsidR="00977337">
          <w:delText>X</w:delText>
        </w:r>
      </w:del>
      <w:ins w:id="157" w:author="Emma Chandler" w:date="2022-08-31T15:26:00Z">
        <w:r w:rsidR="00DC53E3">
          <w:t>10</w:t>
        </w:r>
      </w:ins>
      <w:r w:rsidR="00977337">
        <w:t xml:space="preserve"> weeks</w:t>
      </w:r>
      <w:r>
        <w:t xml:space="preserve">, we began collecting </w:t>
      </w:r>
      <w:proofErr w:type="spellStart"/>
      <w:r>
        <w:t>sporophytic</w:t>
      </w:r>
      <w:proofErr w:type="spellEnd"/>
      <w:r>
        <w:t xml:space="preserve"> measurements from one sub-block </w:t>
      </w:r>
      <w:r w:rsidR="00977337">
        <w:t xml:space="preserve">per </w:t>
      </w:r>
      <w:r>
        <w:t>week. Gametophytic data were measured when plants began flowering.</w:t>
      </w:r>
    </w:p>
    <w:p w14:paraId="4F8BA2E2" w14:textId="77777777" w:rsidR="007876A2" w:rsidRDefault="007876A2" w:rsidP="00F67671">
      <w:pPr>
        <w:pStyle w:val="GS3"/>
        <w:spacing w:line="360" w:lineRule="auto"/>
      </w:pPr>
      <w:bookmarkStart w:id="158" w:name="_Toc107827639"/>
      <w:bookmarkStart w:id="159" w:name="_Toc108537000"/>
      <w:proofErr w:type="spellStart"/>
      <w:r>
        <w:lastRenderedPageBreak/>
        <w:t>Sporophytic</w:t>
      </w:r>
      <w:proofErr w:type="spellEnd"/>
      <w:r>
        <w:t xml:space="preserve"> Traits</w:t>
      </w:r>
      <w:bookmarkEnd w:id="158"/>
      <w:bookmarkEnd w:id="159"/>
    </w:p>
    <w:p w14:paraId="3AF48787" w14:textId="77777777" w:rsidR="007876A2" w:rsidRDefault="007876A2" w:rsidP="00F67671">
      <w:pPr>
        <w:pStyle w:val="GS4"/>
        <w:spacing w:line="360" w:lineRule="auto"/>
      </w:pPr>
      <w:r>
        <w:t>Cell Membrane Stability</w:t>
      </w:r>
    </w:p>
    <w:p w14:paraId="52000E33" w14:textId="2BAC6302" w:rsidR="007876A2" w:rsidRDefault="00977337" w:rsidP="00F67671">
      <w:pPr>
        <w:pStyle w:val="BodyDoubleSpace05FirstLine"/>
        <w:spacing w:line="360" w:lineRule="auto"/>
      </w:pPr>
      <w:r>
        <w:t xml:space="preserve">In order to estimate tolerance of leaves to both heat and cold, we examined the cellular stability of leaf material when exposed to relatively high and low temperatures.  </w:t>
      </w:r>
      <w:r w:rsidR="007876A2">
        <w:t xml:space="preserve">We used a handheld conductivity meter to measure cell membrane stability (CMS) of leaves after a temperature treatment following the protocol of </w:t>
      </w:r>
      <w:proofErr w:type="spellStart"/>
      <w:r w:rsidR="007876A2">
        <w:t>Gajanayake</w:t>
      </w:r>
      <w:proofErr w:type="spellEnd"/>
      <w:r w:rsidR="007876A2">
        <w:t xml:space="preserve"> et al. </w:t>
      </w:r>
      <w:r w:rsidR="007876A2">
        <w:fldChar w:fldCharType="begin"/>
      </w:r>
      <w:r w:rsidR="007876A2">
        <w:instrText xml:space="preserve"> ADDIN EN.CITE &lt;EndNote&gt;&lt;Cite ExcludeAuth="1"&gt;&lt;Author&gt;Gajanayake&lt;/Author&gt;&lt;Year&gt;2011&lt;/Year&gt;&lt;IDText&gt;Screening Ornamental Pepper Cultivars for Temperature Tolerance Using Pollen and Physiological Parameters&lt;/IDText&gt;&lt;DisplayText&gt;(2011)&lt;/DisplayText&gt;&lt;record&gt;&lt;isbn&gt;0018-5345&lt;/isbn&gt;&lt;titles&gt;&lt;title&gt;Screening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7876A2">
        <w:fldChar w:fldCharType="separate"/>
      </w:r>
      <w:r w:rsidR="007876A2">
        <w:rPr>
          <w:noProof/>
        </w:rPr>
        <w:t>(2011)</w:t>
      </w:r>
      <w:r w:rsidR="007876A2">
        <w:fldChar w:fldCharType="end"/>
      </w:r>
      <w:r w:rsidR="007876A2">
        <w:t xml:space="preserve"> and Fang and To </w:t>
      </w:r>
      <w:r w:rsidR="007876A2">
        <w:fldChar w:fldCharType="begin"/>
      </w:r>
      <w:r w:rsidR="007876A2">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rsidR="007876A2">
        <w:fldChar w:fldCharType="separate"/>
      </w:r>
      <w:r w:rsidR="007876A2">
        <w:rPr>
          <w:noProof/>
        </w:rPr>
        <w:t>(2016)</w:t>
      </w:r>
      <w:r w:rsidR="007876A2">
        <w:fldChar w:fldCharType="end"/>
      </w:r>
      <w:r w:rsidR="007876A2">
        <w:t xml:space="preserve">. Two large, intact leaves were removed from the middle of a plant and rinsed with deionized water. One leaf was used for the high temperature treatment and the second leaf was used for the cold temperature treatment. Twenty rounds </w:t>
      </w:r>
      <w:r>
        <w:t xml:space="preserve">per leaf </w:t>
      </w:r>
      <w:r w:rsidR="007876A2">
        <w:t xml:space="preserve">were punched from each leaf with a hole puncher. Ten of the 20 leaf rounds were placed in a test tube for </w:t>
      </w:r>
      <w:r>
        <w:t xml:space="preserve">each </w:t>
      </w:r>
      <w:r w:rsidR="007876A2">
        <w:t xml:space="preserve">temperature treatment (high or low) and 10 were placed in a test tube for a control treatment. </w:t>
      </w:r>
    </w:p>
    <w:p w14:paraId="672D914B" w14:textId="151FAD86" w:rsidR="007876A2" w:rsidRDefault="007876A2" w:rsidP="00F67671">
      <w:pPr>
        <w:pStyle w:val="BodyDoubleSpace05FirstLine"/>
        <w:spacing w:line="360" w:lineRule="auto"/>
      </w:pPr>
      <w:r>
        <w:t xml:space="preserve">Prior to the high temperature treatment, 10 mL of deionized water was added to the control and temperature treatment test tubes. The high temperature treatment test tubes were placed in a water bath at 55°C for 20 minutes, while the control test tubes were left at room temperature. </w:t>
      </w:r>
      <w:r w:rsidR="00BF0B73">
        <w:t>After exposure to heat,</w:t>
      </w:r>
      <w:r>
        <w:t xml:space="preserve"> </w:t>
      </w:r>
      <w:del w:id="160" w:author="Emma Chandler" w:date="2022-08-31T15:26:00Z">
        <w:r>
          <w:delText xml:space="preserve"> </w:delText>
        </w:r>
      </w:del>
      <w:r w:rsidR="00BF0B73">
        <w:t>the heat treatment tube was</w:t>
      </w:r>
      <w:del w:id="161" w:author="Emma Chandler" w:date="2022-08-31T15:26:00Z">
        <w:r w:rsidR="00BF0B73">
          <w:delText xml:space="preserve"> </w:delText>
        </w:r>
      </w:del>
      <w:r>
        <w:t xml:space="preserve"> moved to room temperature for 10 minutes prior to the first conductivity measurement. </w:t>
      </w:r>
    </w:p>
    <w:p w14:paraId="5A2BD11F" w14:textId="0C380E7D" w:rsidR="007876A2" w:rsidRDefault="007876A2" w:rsidP="00F67671">
      <w:pPr>
        <w:pStyle w:val="BodyDoubleSpace05FirstLine"/>
        <w:spacing w:line="360" w:lineRule="auto"/>
      </w:pPr>
      <w:r>
        <w:t>The low temperature treatment test tubes were placed</w:t>
      </w:r>
      <w:r w:rsidR="00BF0B73">
        <w:t xml:space="preserve"> without water</w:t>
      </w:r>
      <w:r>
        <w:t xml:space="preserve"> at 10°C for 24 hours followed by 24 hours at 4°C to acclimate the leaf rounds to cooler temperatures. The treatment tubes were then placed at -18°C for 1 hour. The control treatment tubes remained at room temperature</w:t>
      </w:r>
      <w:r w:rsidR="00BF0B73">
        <w:t xml:space="preserve"> for the total 49 hours</w:t>
      </w:r>
      <w:r>
        <w:t xml:space="preserve">. After the temperature treatment, 10 mL of deionized water were added to all tubes for both the treatment and control. The tubes were placed at room temperature for 1 hour prior to the first conductivity measurement. </w:t>
      </w:r>
    </w:p>
    <w:p w14:paraId="5E027B29" w14:textId="6B3AB224" w:rsidR="007876A2" w:rsidRDefault="007876A2" w:rsidP="00F67671">
      <w:pPr>
        <w:pStyle w:val="BodyDoubleSpace05FirstLine"/>
        <w:spacing w:line="360" w:lineRule="auto"/>
      </w:pPr>
      <w:r>
        <w:t xml:space="preserve">All tubes were </w:t>
      </w:r>
      <w:r w:rsidR="001A095B">
        <w:t xml:space="preserve">then </w:t>
      </w:r>
      <w:r>
        <w:t xml:space="preserve">subjected to a maximum damage treatment after the first conductivity measurements to </w:t>
      </w:r>
      <w:r w:rsidR="001A095B">
        <w:t>quantify maximum conductivity for each sample</w:t>
      </w:r>
      <w:r>
        <w:t>. All test tubes were placed in a water bath at 98°C for 1 hour and then left to cool at room temperature for 15 minutes before the second conductivity measurement.</w:t>
      </w:r>
    </w:p>
    <w:p w14:paraId="203BB920" w14:textId="69DC2EBC" w:rsidR="007876A2" w:rsidRDefault="007876A2" w:rsidP="00F67671">
      <w:pPr>
        <w:pStyle w:val="BodyDoubleSpace05FirstLine"/>
        <w:spacing w:line="360" w:lineRule="auto"/>
      </w:pPr>
      <w:r>
        <w:t xml:space="preserve">The cell membrane stability value (CMS) used for data analysis was calculated as one minus the proportion of treatment final conductivity to treatment group maximum conductivity divided by one minus the proportion of control final conductivity to control group maximum conductivity. </w:t>
      </w:r>
      <w:del w:id="162" w:author="Emma Chandler" w:date="2022-08-31T15:26:00Z">
        <w:r>
          <w:delText>Thus, larger values correspond with higher tolerance to temperature stress</w:delText>
        </w:r>
        <w:r w:rsidR="002E3838">
          <w:delText xml:space="preserve"> </w:delText>
        </w:r>
        <w:r w:rsidR="002E3838">
          <w:rPr>
            <w:noProof/>
          </w:rPr>
          <w:lastRenderedPageBreak/>
          <w:delText>(Gajanayake et al. 2011</w:delText>
        </w:r>
        <w:r w:rsidR="00C375DE">
          <w:rPr>
            <w:noProof/>
          </w:rPr>
          <w:delText>)</w:delText>
        </w:r>
        <w:r>
          <w:delText>.</w:delText>
        </w:r>
      </w:del>
      <w:ins w:id="163" w:author="Emma Chandler" w:date="2022-08-31T15:26:00Z">
        <w:r>
          <w:t>Thus, larger values correspond with higher tolerance to temperature stress</w:t>
        </w:r>
        <w:r w:rsidR="002E3838">
          <w:t xml:space="preserve"> </w:t>
        </w:r>
        <w:r w:rsidR="00DC53E3">
          <w:fldChar w:fldCharType="begin"/>
        </w:r>
      </w:ins>
      <w:r w:rsidR="002C5050">
        <w:instrText xml:space="preserve"> ADDIN EN.CITE &lt;EndNote&gt;&lt;Cite&gt;&lt;Author&gt;Gajanayake&lt;/Author&gt;&lt;Year&gt;2011&lt;/Year&gt;&lt;IDText&gt;Screening Ornamental Pepper Cultivars for Temperature Tolerance Using Pollen and Physiological Parameters&lt;/IDText&gt;&lt;DisplayText&gt;(Gajanayake&lt;style face="italic"&gt; et al.&lt;/style&gt;,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ins w:id="164" w:author="Emma Chandler" w:date="2022-08-31T15:26:00Z">
        <w:r w:rsidR="00DC53E3">
          <w:fldChar w:fldCharType="separate"/>
        </w:r>
      </w:ins>
      <w:r w:rsidR="002C5050">
        <w:rPr>
          <w:noProof/>
        </w:rPr>
        <w:t>(Gajanayake</w:t>
      </w:r>
      <w:r w:rsidR="002C5050" w:rsidRPr="002C5050">
        <w:rPr>
          <w:i/>
          <w:noProof/>
        </w:rPr>
        <w:t xml:space="preserve"> et al.</w:t>
      </w:r>
      <w:r w:rsidR="002C5050">
        <w:rPr>
          <w:noProof/>
        </w:rPr>
        <w:t>, 2011)</w:t>
      </w:r>
      <w:ins w:id="165" w:author="Emma Chandler" w:date="2022-08-31T15:26:00Z">
        <w:r w:rsidR="00DC53E3">
          <w:fldChar w:fldCharType="end"/>
        </w:r>
        <w:r>
          <w:t>.</w:t>
        </w:r>
      </w:ins>
    </w:p>
    <w:p w14:paraId="2E39C350" w14:textId="77777777" w:rsidR="007876A2" w:rsidRPr="002D1B0F" w:rsidRDefault="007876A2" w:rsidP="00F67671">
      <w:pPr>
        <w:pStyle w:val="Figure"/>
        <w:spacing w:line="360" w:lineRule="auto"/>
        <w:rPr>
          <w:iCs/>
        </w:rPr>
      </w:pPr>
      <m:oMathPara>
        <m:oMath>
          <m:r>
            <m:rPr>
              <m:sty m:val="p"/>
            </m:rPr>
            <w:rPr>
              <w:rFonts w:ascii="Cambria Math" w:eastAsiaTheme="minorEastAsia" w:hAnsi="Cambria Math"/>
            </w:rPr>
            <m:t>CMS</m:t>
          </m:r>
          <m:r>
            <m:rPr>
              <m:sty m:val="p"/>
            </m:rPr>
            <w:rPr>
              <w:rFonts w:ascii="Cambria Math" w:hAnsi="Cambria Math"/>
            </w:rPr>
            <m:t xml:space="preserve">= </m:t>
          </m:r>
          <m:f>
            <m:fPr>
              <m:ctrlPr>
                <w:rPr>
                  <w:rFonts w:ascii="Cambria Math" w:hAnsi="Cambria Math"/>
                  <w:iCs/>
                </w:rPr>
              </m:ctrlPr>
            </m:fPr>
            <m:num>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1-(Treatment</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max</m:t>
                      </m:r>
                    </m:sub>
                  </m:sSub>
                  <m:r>
                    <m:rPr>
                      <m:sty m:val="p"/>
                    </m:rPr>
                    <w:rPr>
                      <w:rFonts w:ascii="Cambria Math" w:hAnsi="Cambria Math"/>
                    </w:rPr>
                    <m:t>)</m:t>
                  </m:r>
                </m:den>
              </m:f>
            </m:num>
            <m:den>
              <m:r>
                <m:rPr>
                  <m:sty m:val="p"/>
                </m:rPr>
                <w:rPr>
                  <w:rFonts w:ascii="Cambria Math" w:hAnsi="Cambria Math"/>
                </w:rPr>
                <m:t>1-(</m:t>
              </m:r>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max</m:t>
                      </m:r>
                    </m:sub>
                  </m:sSub>
                  <m:r>
                    <m:rPr>
                      <m:sty m:val="p"/>
                    </m:rPr>
                    <w:rPr>
                      <w:rFonts w:ascii="Cambria Math" w:hAnsi="Cambria Math"/>
                    </w:rPr>
                    <m:t>)</m:t>
                  </m:r>
                </m:den>
              </m:f>
            </m:den>
          </m:f>
        </m:oMath>
      </m:oMathPara>
    </w:p>
    <w:p w14:paraId="7906A0DC" w14:textId="125187B0" w:rsidR="007876A2" w:rsidRDefault="007876A2" w:rsidP="00F67671">
      <w:pPr>
        <w:pStyle w:val="GS4"/>
        <w:spacing w:line="360" w:lineRule="auto"/>
      </w:pPr>
      <w:r>
        <w:t>Chlorophyll Content</w:t>
      </w:r>
      <w:ins w:id="166" w:author="Emma Chandler" w:date="2022-08-31T15:26:00Z">
        <w:r w:rsidR="00284E4C">
          <w:t xml:space="preserve"> Stability</w:t>
        </w:r>
      </w:ins>
    </w:p>
    <w:p w14:paraId="0E561F19" w14:textId="33725208" w:rsidR="007876A2" w:rsidRDefault="007876A2" w:rsidP="00F67671">
      <w:pPr>
        <w:pStyle w:val="BodyDoubleSpace05FirstLine"/>
        <w:spacing w:line="360" w:lineRule="auto"/>
      </w:pPr>
      <w:r>
        <w:t xml:space="preserve">Mishra et al. </w:t>
      </w:r>
      <w:r>
        <w:fldChar w:fldCharType="begin"/>
      </w:r>
      <w:r>
        <w:instrText xml:space="preserve"> ADDIN EN.CITE &lt;EndNote&gt;&lt;Cite ExcludeAuth="1"&gt;&lt;Author&gt;Mishra&lt;/Author&gt;&lt;Year&gt;2011&lt;/Year&gt;&lt;IDText&gt;Chlorophyll fluorescence emission as a reporter on cold tolerance in Arabidopsis thaliana accessions&lt;/IDText&gt;&lt;DisplayText&gt;(2011)&lt;/DisplayText&gt;&lt;record&gt;&lt;keywords&gt;&lt;keyword&gt;Binding&lt;/keyword&gt;&lt;keyword&gt;Proteins&lt;/keyword&gt;&lt;keyword&gt;Landes&lt;/keyword&gt;&lt;keyword&gt;Calcium&lt;/keyword&gt;&lt;keyword&gt;Bioscience&lt;/keyword&gt;&lt;keyword&gt;Biology&lt;/keyword&gt;&lt;keyword&gt;Cell&lt;/keyword&gt;&lt;keyword&gt;Cycle&lt;/keyword&gt;&lt;keyword&gt;Cancer&lt;/keyword&gt;&lt;keyword&gt;Organogenesis&lt;/keyword&gt;&lt;keyword&gt;Arabidopsis - physiology&lt;/keyword&gt;&lt;keyword&gt;Cold Temperature&lt;/keyword&gt;&lt;keyword&gt;Stress, Physiological&lt;/keyword&gt;&lt;keyword&gt;Electrolytes - metabolism&lt;/keyword&gt;&lt;keyword&gt;Fluorescence&lt;/keyword&gt;&lt;keyword&gt;Acclimatization&lt;/keyword&gt;&lt;keyword&gt;Chlorophyll - physiology&lt;/keyword&gt;&lt;keyword&gt;Index Medicus&lt;/keyword&gt;&lt;keyword&gt;Research Paper&lt;/keyword&gt;&lt;keyword&gt;cold acclimation&lt;/keyword&gt;&lt;keyword&gt;natural accessions&lt;/keyword&gt;&lt;keyword&gt;electrolyte leakage&lt;/keyword&gt;&lt;keyword&gt;chlorophyll fluorescence&lt;/keyword&gt;&lt;keyword&gt;high-throughput screening&lt;/keyword&gt;&lt;/keywords&gt;&lt;urls&gt;&lt;related-urls&gt;&lt;/related-urls&gt;&lt;/urls&gt;&lt;isbn&gt;1559-2316&lt;/isbn&gt;&lt;titles&gt;&lt;title&gt;Chlorophyll fluorescence emission as a reporter on cold tolerance in Arabidopsis thaliana accessions&lt;/title&gt;&lt;secondary-title&gt;Plant signaling &amp;amp; behavior&lt;/secondary-title&gt;&lt;/titles&gt;&lt;pages&gt;301-310&lt;/pages&gt;&lt;number&gt;2&lt;/number&gt;&lt;contributors&gt;&lt;authors&gt;&lt;author&gt;Mishra, Anamika&lt;/author&gt;&lt;author&gt;Mishra, Kumud B.&lt;/author&gt;&lt;author&gt;Höermiller, Imke I.&lt;/author&gt;&lt;author&gt;Heyer, Arnd G.&lt;/author&gt;&lt;author&gt;Nedbal, Ladislav&lt;/author&gt;&lt;/authors&gt;&lt;/contributors&gt;&lt;added-date format="utc"&gt;1606407650&lt;/added-date&gt;&lt;pub-location&gt;United States&lt;/pub-location&gt;&lt;ref-type name="Journal Article"&gt;17&lt;/ref-type&gt;&lt;dates&gt;&lt;year&gt;2011&lt;/year&gt;&lt;/dates&gt;&lt;rec-number&gt;582&lt;/rec-number&gt;&lt;publisher&gt;Taylor &amp;amp; Francis&lt;/publisher&gt;&lt;last-updated-date format="utc"&gt;1638225323&lt;/last-updated-date&gt;&lt;electronic-resource-num&gt;10.4161/psb.6.2.15278&lt;/electronic-resource-num&gt;&lt;volume&gt;6&lt;/volume&gt;&lt;/record&gt;&lt;/Cite&gt;&lt;/EndNote&gt;</w:instrText>
      </w:r>
      <w:r>
        <w:fldChar w:fldCharType="separate"/>
      </w:r>
      <w:r>
        <w:rPr>
          <w:noProof/>
        </w:rPr>
        <w:t>(2011)</w:t>
      </w:r>
      <w:r>
        <w:fldChar w:fldCharType="end"/>
      </w:r>
      <w:r>
        <w:t xml:space="preserve"> reported on the use of chlorophyll </w:t>
      </w:r>
      <w:commentRangeStart w:id="167"/>
      <w:commentRangeStart w:id="168"/>
      <w:commentRangeStart w:id="169"/>
      <w:commentRangeStart w:id="170"/>
      <w:r>
        <w:t xml:space="preserve">fluorescence </w:t>
      </w:r>
      <w:commentRangeEnd w:id="167"/>
      <w:r w:rsidR="00703365">
        <w:rPr>
          <w:rStyle w:val="CommentReference"/>
          <w:rFonts w:asciiTheme="minorHAnsi" w:eastAsiaTheme="minorHAnsi" w:hAnsiTheme="minorHAnsi" w:cstheme="minorBidi"/>
        </w:rPr>
        <w:commentReference w:id="167"/>
      </w:r>
      <w:commentRangeEnd w:id="168"/>
      <w:r w:rsidR="00041517">
        <w:rPr>
          <w:rStyle w:val="CommentReference"/>
          <w:rFonts w:asciiTheme="minorHAnsi" w:eastAsiaTheme="minorHAnsi" w:hAnsiTheme="minorHAnsi" w:cstheme="minorBidi"/>
        </w:rPr>
        <w:commentReference w:id="168"/>
      </w:r>
      <w:commentRangeEnd w:id="169"/>
      <w:r w:rsidR="00333B38">
        <w:rPr>
          <w:rStyle w:val="CommentReference"/>
          <w:rFonts w:asciiTheme="minorHAnsi" w:eastAsiaTheme="minorHAnsi" w:hAnsiTheme="minorHAnsi" w:cstheme="minorBidi"/>
        </w:rPr>
        <w:commentReference w:id="169"/>
      </w:r>
      <w:commentRangeEnd w:id="170"/>
      <w:r w:rsidR="00A97119">
        <w:rPr>
          <w:rStyle w:val="CommentReference"/>
          <w:rFonts w:asciiTheme="minorHAnsi" w:eastAsiaTheme="minorHAnsi" w:hAnsiTheme="minorHAnsi" w:cstheme="minorBidi"/>
        </w:rPr>
        <w:commentReference w:id="170"/>
      </w:r>
      <w:r>
        <w:t xml:space="preserve">as a measure of cold tolerance and Wahid et al. </w:t>
      </w:r>
      <w:r>
        <w:fldChar w:fldCharType="begin"/>
      </w:r>
      <w:r>
        <w:instrText xml:space="preserve"> ADDIN EN.CITE &lt;EndNote&gt;&lt;Cite ExcludeAuth="1"&gt;&lt;Author&gt;Wahid&lt;/Author&gt;&lt;Year&gt;2007&lt;/Year&gt;&lt;IDText&gt;Heat tolerance in plants: An overview&lt;/IDText&gt;&lt;DisplayText&gt;(2007)&lt;/DisplayText&gt;&lt;record&gt;&lt;dates&gt;&lt;pub-dates&gt;&lt;date&gt;2007-12-01&lt;/date&gt;&lt;/pub-dates&gt;&lt;year&gt;2007&lt;/year&gt;&lt;/dates&gt;&lt;isbn&gt;0098-8472&lt;/isbn&gt;&lt;titles&gt;&lt;title&gt;Heat tolerance in plants: An overview&lt;/title&gt;&lt;secondary-title&gt;Environmental and Experimental Botany&lt;/secondary-title&gt;&lt;/titles&gt;&lt;pages&gt;199-223&lt;/pages&gt;&lt;number&gt;3&lt;/number&gt;&lt;access-date&gt;2021-09-23T19:42:19&lt;/access-date&gt;&lt;contributors&gt;&lt;authors&gt;&lt;author&gt;Wahid, A&lt;/author&gt;&lt;author&gt;Gelani, S&lt;/author&gt;&lt;author&gt;Ashraf, M&lt;/author&gt;&lt;author&gt;Foolad, M&lt;/author&gt;&lt;/authors&gt;&lt;/contributors&gt;&lt;added-date format="utc"&gt;1632426145&lt;/added-date&gt;&lt;ref-type name="Journal Article"&gt;17&lt;/ref-type&gt;&lt;rec-number&gt;104&lt;/rec-number&gt;&lt;publisher&gt;Elsevier BV&lt;/publisher&gt;&lt;last-updated-date format="utc"&gt;1632426146&lt;/last-updated-date&gt;&lt;electronic-resource-num&gt;10.1016/j.envexpbot.2007.05.011&lt;/electronic-resource-num&gt;&lt;volume&gt;61&lt;/volume&gt;&lt;/record&gt;&lt;/Cite&gt;&lt;/EndNote&gt;</w:instrText>
      </w:r>
      <w:r>
        <w:fldChar w:fldCharType="separate"/>
      </w:r>
      <w:r>
        <w:rPr>
          <w:noProof/>
        </w:rPr>
        <w:t>(2007)</w:t>
      </w:r>
      <w:r>
        <w:fldChar w:fldCharType="end"/>
      </w:r>
      <w:r>
        <w:t xml:space="preserve"> discussed the correlation between chlorophyll fluorescence and heat tolerance. We were interested in both cold and heat tolerance in this study. We used a chlorophyll meter (Opti-Sciences CCM-300) to measure chlorophyll </w:t>
      </w:r>
      <w:commentRangeStart w:id="171"/>
      <w:commentRangeStart w:id="172"/>
      <w:commentRangeStart w:id="173"/>
      <w:r>
        <w:t>content</w:t>
      </w:r>
      <w:commentRangeEnd w:id="171"/>
      <w:r w:rsidR="001A095B">
        <w:rPr>
          <w:rStyle w:val="CommentReference"/>
          <w:rFonts w:asciiTheme="minorHAnsi" w:eastAsiaTheme="minorHAnsi" w:hAnsiTheme="minorHAnsi" w:cstheme="minorBidi"/>
        </w:rPr>
        <w:commentReference w:id="171"/>
      </w:r>
      <w:commentRangeEnd w:id="172"/>
      <w:r w:rsidR="00041517">
        <w:rPr>
          <w:rStyle w:val="CommentReference"/>
          <w:rFonts w:asciiTheme="minorHAnsi" w:eastAsiaTheme="minorHAnsi" w:hAnsiTheme="minorHAnsi" w:cstheme="minorBidi"/>
        </w:rPr>
        <w:commentReference w:id="172"/>
      </w:r>
      <w:commentRangeEnd w:id="173"/>
      <w:r w:rsidR="00412C57">
        <w:rPr>
          <w:rStyle w:val="CommentReference"/>
          <w:rFonts w:asciiTheme="minorHAnsi" w:eastAsiaTheme="minorHAnsi" w:hAnsiTheme="minorHAnsi" w:cstheme="minorBidi"/>
        </w:rPr>
        <w:commentReference w:id="173"/>
      </w:r>
      <w:r>
        <w:t xml:space="preserve">. The chlorophyll meter measures the fluorescence emitted at 735nm/700nm </w:t>
      </w:r>
      <w:ins w:id="174" w:author="Emma Chandler" w:date="2022-08-31T15:26:00Z">
        <w:r w:rsidR="00041517">
          <w:t xml:space="preserve">for a constant leaf area </w:t>
        </w:r>
      </w:ins>
      <w:r>
        <w:t xml:space="preserve">and uses a ratio based on experiments by </w:t>
      </w:r>
      <w:proofErr w:type="spellStart"/>
      <w:r>
        <w:t>Gittelson</w:t>
      </w:r>
      <w:proofErr w:type="spellEnd"/>
      <w:r>
        <w:t xml:space="preserve"> et al. </w:t>
      </w:r>
      <w:r>
        <w:fldChar w:fldCharType="begin"/>
      </w:r>
      <w:r>
        <w:instrText xml:space="preserve"> ADDIN EN.CITE &lt;EndNote&gt;&lt;Cite ExcludeAuth="1"&gt;&lt;Author&gt;Anatoly&lt;/Author&gt;&lt;Year&gt;1998&lt;/Year&gt;&lt;IDText&gt;Leaf chlorophyll fluorescence corrected for re-absorption by means of absorption and reflectance measurements&lt;/IDText&gt;&lt;DisplayText&gt;(1998)&lt;/DisplayText&gt;&lt;record&gt;&lt;isbn&gt;0176-1617&lt;/isbn&gt;&lt;titles&gt;&lt;title&gt;Leaf chlorophyll fluorescence corrected for re-absorption by means of absorption and reflectance measurements&lt;/title&gt;&lt;secondary-title&gt;Journal of plant physiology.&lt;/secondary-title&gt;&lt;/titles&gt;&lt;pages&gt;283&lt;/pages&gt;&lt;number&gt;2-3&lt;/number&gt;&lt;contributors&gt;&lt;authors&gt;&lt;author&gt;Anatoly A.   Gitelson&lt;/author&gt;&lt;author&gt;Claus   Buschmann&lt;/author&gt;&lt;author&gt;Hartmut K.   Lichtenthaler&lt;/author&gt;&lt;/authors&gt;&lt;/contributors&gt;&lt;added-date format="utc"&gt;1655147176&lt;/added-date&gt;&lt;pub-location&gt;Stuttgart ; New York :&lt;/pub-location&gt;&lt;ref-type name="Journal Article"&gt;17&lt;/ref-type&gt;&lt;dates&gt;&lt;year&gt;1998&lt;/year&gt;&lt;/dates&gt;&lt;rec-number&gt;264&lt;/rec-number&gt;&lt;publisher&gt;G Fischer&lt;/publisher&gt;&lt;last-updated-date format="utc"&gt;1655147422&lt;/last-updated-date&gt;&lt;electronic-resource-num&gt;10.1016/S0176-1617(98)80143-0&lt;/electronic-resource-num&gt;&lt;volume&gt;152&lt;/volume&gt;&lt;/record&gt;&lt;/Cite&gt;&lt;/EndNote&gt;</w:instrText>
      </w:r>
      <w:r>
        <w:fldChar w:fldCharType="separate"/>
      </w:r>
      <w:r>
        <w:rPr>
          <w:noProof/>
        </w:rPr>
        <w:t>(1998)</w:t>
      </w:r>
      <w:r>
        <w:fldChar w:fldCharType="end"/>
      </w:r>
      <w:r>
        <w:t xml:space="preserve"> to measure chlorophyll content in mg/m</w:t>
      </w:r>
      <w:r>
        <w:rPr>
          <w:vertAlign w:val="superscript"/>
        </w:rPr>
        <w:t>2</w:t>
      </w:r>
      <w:r>
        <w:t>. Two intact leaves were removed from the middle of the plant. One leaf was used for the heat treatment and the other was used for the cold treatment. Each leaf was cut in half</w:t>
      </w:r>
      <w:ins w:id="175" w:author="Emma Chandler" w:date="2022-08-31T15:26:00Z">
        <w:r w:rsidR="00041517">
          <w:t xml:space="preserve"> and placed in a labeled petri dish</w:t>
        </w:r>
      </w:ins>
      <w:r w:rsidR="001A095B">
        <w:t>. O</w:t>
      </w:r>
      <w:r>
        <w:t xml:space="preserve">ne half was placed </w:t>
      </w:r>
      <w:r w:rsidR="00041517">
        <w:t xml:space="preserve">in </w:t>
      </w:r>
      <w:r>
        <w:t xml:space="preserve">the treatment </w:t>
      </w:r>
      <w:commentRangeStart w:id="176"/>
      <w:r>
        <w:t xml:space="preserve">temperature </w:t>
      </w:r>
      <w:commentRangeEnd w:id="176"/>
      <w:r w:rsidR="001A095B">
        <w:rPr>
          <w:rStyle w:val="CommentReference"/>
          <w:rFonts w:asciiTheme="minorHAnsi" w:eastAsiaTheme="minorHAnsi" w:hAnsiTheme="minorHAnsi" w:cstheme="minorBidi"/>
        </w:rPr>
        <w:commentReference w:id="176"/>
      </w:r>
      <w:r>
        <w:t xml:space="preserve">and the other half was placed in a control setting at room temperature. The </w:t>
      </w:r>
      <w:commentRangeStart w:id="177"/>
      <w:commentRangeStart w:id="178"/>
      <w:commentRangeStart w:id="179"/>
      <w:r>
        <w:t xml:space="preserve">chlorophyll content was measured for both halves </w:t>
      </w:r>
      <w:commentRangeEnd w:id="177"/>
      <w:r w:rsidR="00703365">
        <w:rPr>
          <w:rStyle w:val="CommentReference"/>
          <w:rFonts w:asciiTheme="minorHAnsi" w:eastAsiaTheme="minorHAnsi" w:hAnsiTheme="minorHAnsi" w:cstheme="minorBidi"/>
        </w:rPr>
        <w:commentReference w:id="177"/>
      </w:r>
      <w:commentRangeEnd w:id="178"/>
      <w:r w:rsidR="00041517">
        <w:rPr>
          <w:rStyle w:val="CommentReference"/>
          <w:rFonts w:asciiTheme="minorHAnsi" w:eastAsiaTheme="minorHAnsi" w:hAnsiTheme="minorHAnsi" w:cstheme="minorBidi"/>
        </w:rPr>
        <w:commentReference w:id="178"/>
      </w:r>
      <w:commentRangeEnd w:id="179"/>
      <w:r w:rsidR="00412C57">
        <w:rPr>
          <w:rStyle w:val="CommentReference"/>
          <w:rFonts w:asciiTheme="minorHAnsi" w:eastAsiaTheme="minorHAnsi" w:hAnsiTheme="minorHAnsi" w:cstheme="minorBidi"/>
        </w:rPr>
        <w:commentReference w:id="179"/>
      </w:r>
      <w:r>
        <w:t xml:space="preserve">before and after the temperature treatment. </w:t>
      </w:r>
    </w:p>
    <w:p w14:paraId="18F3A946" w14:textId="77777777" w:rsidR="007876A2" w:rsidRDefault="007876A2" w:rsidP="00F67671">
      <w:pPr>
        <w:pStyle w:val="BodyDoubleSpace05FirstLine"/>
        <w:spacing w:line="360" w:lineRule="auto"/>
      </w:pPr>
      <w:r>
        <w:t>The high temperature treatment was 60°C for 1 hour. The leaf halves in the cold treatment were subjected to 4°C for 1 hour followed by 1 hour in -18°C. The leaf halves were moved to room temperature for two hours prior to the second cold treatment measurement. Leaves in all treatments were kept in complete darkness.</w:t>
      </w:r>
    </w:p>
    <w:p w14:paraId="56B195D4" w14:textId="242510B4" w:rsidR="007876A2" w:rsidRDefault="007876A2" w:rsidP="00F67671">
      <w:pPr>
        <w:pStyle w:val="BodyDoubleSpace05FirstLine"/>
        <w:spacing w:line="360" w:lineRule="auto"/>
      </w:pPr>
      <w:r w:rsidRPr="00E83544">
        <w:t>To</w:t>
      </w:r>
      <w:r w:rsidR="00333B38" w:rsidRPr="00E83544">
        <w:t xml:space="preserve"> </w:t>
      </w:r>
      <w:del w:id="180" w:author="Emma Chandler" w:date="2022-08-31T15:26:00Z">
        <w:r>
          <w:delText xml:space="preserve">incorporate the </w:delText>
        </w:r>
      </w:del>
      <w:r w:rsidR="00333B38" w:rsidRPr="00E83544">
        <w:t xml:space="preserve">control </w:t>
      </w:r>
      <w:del w:id="181" w:author="Emma Chandler" w:date="2022-08-31T15:26:00Z">
        <w:r>
          <w:delText xml:space="preserve">and </w:delText>
        </w:r>
      </w:del>
      <w:ins w:id="182" w:author="Emma Chandler" w:date="2022-08-31T15:26:00Z">
        <w:r w:rsidR="00333B38" w:rsidRPr="00E83544">
          <w:t xml:space="preserve">for initial variation in chlorophyll </w:t>
        </w:r>
        <w:r w:rsidR="00E83544" w:rsidRPr="00E83544">
          <w:t>among ind</w:t>
        </w:r>
        <w:r w:rsidR="00333B38" w:rsidRPr="00E83544">
          <w:t>ividual</w:t>
        </w:r>
        <w:r w:rsidR="00E83544" w:rsidRPr="00E83544">
          <w:t>s,</w:t>
        </w:r>
        <w:r w:rsidR="00333B38" w:rsidRPr="00E83544">
          <w:t xml:space="preserve"> we</w:t>
        </w:r>
      </w:ins>
      <w:ins w:id="183" w:author="Emma Chandler" w:date="2022-08-31T19:16:00Z">
        <w:r w:rsidR="004B1D81">
          <w:t xml:space="preserve"> quantified chlorophyl</w:t>
        </w:r>
      </w:ins>
      <w:ins w:id="184" w:author="Emma Chandler" w:date="2022-08-31T19:17:00Z">
        <w:r w:rsidR="004B1D81">
          <w:t>l content stability by</w:t>
        </w:r>
      </w:ins>
      <w:ins w:id="185" w:author="Emma Chandler" w:date="2022-08-31T15:26:00Z">
        <w:r w:rsidR="00333B38" w:rsidRPr="00E83544">
          <w:t xml:space="preserve"> </w:t>
        </w:r>
      </w:ins>
      <w:ins w:id="186" w:author="Emma Chandler" w:date="2022-08-31T19:17:00Z">
        <w:r w:rsidR="004B1D81">
          <w:t>incorporating the initial and final measurements for both the treatment and control</w:t>
        </w:r>
      </w:ins>
      <w:del w:id="187" w:author="Emma Chandler" w:date="2022-08-31T19:16:00Z">
        <w:r w:rsidR="00333B38" w:rsidRPr="00E83544" w:rsidDel="004B1D81">
          <w:delText xml:space="preserve">treatment </w:delText>
        </w:r>
      </w:del>
      <w:del w:id="188" w:author="Emma Chandler" w:date="2022-08-31T15:26:00Z">
        <w:r>
          <w:delText>groups</w:delText>
        </w:r>
      </w:del>
      <w:del w:id="189" w:author="Emma Chandler" w:date="2022-08-31T19:17:00Z">
        <w:r w:rsidR="00E83544" w:rsidRPr="00E83544" w:rsidDel="004B1D81">
          <w:delText xml:space="preserve"> in</w:delText>
        </w:r>
      </w:del>
      <w:ins w:id="190" w:author="Emma Chandler" w:date="2022-08-31T19:17:00Z">
        <w:r w:rsidR="004B1D81">
          <w:t xml:space="preserve"> into</w:t>
        </w:r>
      </w:ins>
      <w:r w:rsidR="00E83544" w:rsidRPr="00E83544">
        <w:t xml:space="preserve"> one </w:t>
      </w:r>
      <w:del w:id="191" w:author="Emma Chandler" w:date="2022-08-31T19:18:00Z">
        <w:r w:rsidR="00E83544" w:rsidRPr="00E83544" w:rsidDel="004B1D81">
          <w:delText>measurement</w:delText>
        </w:r>
      </w:del>
      <w:ins w:id="192" w:author="Emma Chandler" w:date="2022-08-31T19:18:00Z">
        <w:r w:rsidR="004B1D81">
          <w:t>value</w:t>
        </w:r>
      </w:ins>
      <w:ins w:id="193" w:author="Emma Chandler" w:date="2022-08-31T15:26:00Z">
        <w:r w:rsidR="00E83544" w:rsidRPr="00E83544">
          <w:t>.</w:t>
        </w:r>
      </w:ins>
      <w:commentRangeStart w:id="194"/>
      <w:commentRangeEnd w:id="194"/>
      <w:r w:rsidR="00703365" w:rsidRPr="00E83544">
        <w:rPr>
          <w:rStyle w:val="CommentReference"/>
          <w:rFonts w:asciiTheme="minorHAnsi" w:eastAsiaTheme="minorHAnsi" w:hAnsiTheme="minorHAnsi" w:cstheme="minorBidi"/>
        </w:rPr>
        <w:commentReference w:id="194"/>
      </w:r>
      <w:del w:id="195" w:author="Emma Chandler" w:date="2022-08-31T15:26:00Z">
        <w:r>
          <w:delText>, the</w:delText>
        </w:r>
      </w:del>
      <w:ins w:id="196" w:author="Emma Chandler" w:date="2022-08-31T15:26:00Z">
        <w:r w:rsidR="00E83544" w:rsidRPr="00E83544">
          <w:t xml:space="preserve"> T</w:t>
        </w:r>
        <w:r w:rsidRPr="00E83544">
          <w:t>he</w:t>
        </w:r>
      </w:ins>
      <w:r w:rsidRPr="00E83544">
        <w:t xml:space="preserve"> chlorophyll content</w:t>
      </w:r>
      <w:ins w:id="197" w:author="Emma Chandler" w:date="2022-08-31T15:26:00Z">
        <w:r w:rsidRPr="00E83544">
          <w:t xml:space="preserve"> </w:t>
        </w:r>
        <w:r w:rsidR="00284E4C">
          <w:t>stability</w:t>
        </w:r>
      </w:ins>
      <w:r w:rsidR="00284E4C">
        <w:t xml:space="preserve"> </w:t>
      </w:r>
      <w:r w:rsidRPr="00E83544">
        <w:t>ratio (CHPL) was calculated as the compliment of the difference between the proportions</w:t>
      </w:r>
      <w:r>
        <w:t xml:space="preserve"> of the final treatment chlorophyll content to the initial treatment chlorophyll content and final control chlorophyll content to initial control chlorophyll content. Thus, larger values correspond with higher temperature tolerance</w:t>
      </w:r>
      <w:r w:rsidR="00703365">
        <w:t xml:space="preserve"> (</w:t>
      </w:r>
      <w:commentRangeStart w:id="198"/>
      <w:commentRangeStart w:id="199"/>
      <w:r w:rsidR="00703365" w:rsidRPr="00E6711F">
        <w:rPr>
          <w:highlight w:val="yellow"/>
          <w:rPrChange w:id="200" w:author="Emma Chandler" w:date="2022-08-31T15:26:00Z">
            <w:rPr/>
          </w:rPrChange>
        </w:rPr>
        <w:t>citation</w:t>
      </w:r>
      <w:commentRangeEnd w:id="198"/>
      <w:r w:rsidR="00284E4C" w:rsidRPr="00E6711F">
        <w:rPr>
          <w:rStyle w:val="CommentReference"/>
          <w:rFonts w:asciiTheme="minorHAnsi" w:eastAsiaTheme="minorHAnsi" w:hAnsiTheme="minorHAnsi" w:cstheme="minorBidi"/>
          <w:highlight w:val="yellow"/>
        </w:rPr>
        <w:commentReference w:id="198"/>
      </w:r>
      <w:commentRangeEnd w:id="199"/>
      <w:r w:rsidR="00412C57">
        <w:rPr>
          <w:rStyle w:val="CommentReference"/>
          <w:rFonts w:asciiTheme="minorHAnsi" w:eastAsiaTheme="minorHAnsi" w:hAnsiTheme="minorHAnsi" w:cstheme="minorBidi"/>
        </w:rPr>
        <w:commentReference w:id="199"/>
      </w:r>
      <w:r w:rsidR="00703365" w:rsidRPr="00E6711F">
        <w:rPr>
          <w:highlight w:val="yellow"/>
          <w:rPrChange w:id="201" w:author="Emma Chandler" w:date="2022-08-31T15:26:00Z">
            <w:rPr/>
          </w:rPrChange>
        </w:rPr>
        <w:t>)</w:t>
      </w:r>
      <w:r w:rsidRPr="00E6711F">
        <w:rPr>
          <w:highlight w:val="yellow"/>
          <w:rPrChange w:id="202" w:author="Emma Chandler" w:date="2022-08-31T15:26:00Z">
            <w:rPr/>
          </w:rPrChange>
        </w:rPr>
        <w:t>.</w:t>
      </w:r>
    </w:p>
    <w:p w14:paraId="75CDD714" w14:textId="77777777" w:rsidR="007876A2" w:rsidRPr="002D1B0F" w:rsidRDefault="007876A2" w:rsidP="00F67671">
      <w:pPr>
        <w:pStyle w:val="Figure"/>
        <w:spacing w:line="360" w:lineRule="auto"/>
        <w:rPr>
          <w:iCs/>
        </w:rPr>
      </w:pPr>
      <m:oMathPara>
        <m:oMath>
          <m:r>
            <m:rPr>
              <m:sty m:val="p"/>
            </m:rPr>
            <w:rPr>
              <w:rFonts w:ascii="Cambria Math" w:hAnsi="Cambria Math"/>
            </w:rPr>
            <w:lastRenderedPageBreak/>
            <m:t>CHPL= 1-</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initial</m:t>
                      </m:r>
                    </m:sub>
                  </m:sSub>
                </m:den>
              </m:f>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initial</m:t>
                      </m:r>
                    </m:sub>
                  </m:sSub>
                </m:den>
              </m:f>
            </m:e>
          </m:d>
        </m:oMath>
      </m:oMathPara>
    </w:p>
    <w:p w14:paraId="74C11E23" w14:textId="77777777" w:rsidR="007876A2" w:rsidRDefault="007876A2" w:rsidP="00F67671">
      <w:pPr>
        <w:pStyle w:val="GS4"/>
        <w:spacing w:line="360" w:lineRule="auto"/>
      </w:pPr>
      <w:r>
        <w:t>Photosynthesis</w:t>
      </w:r>
    </w:p>
    <w:p w14:paraId="2FAE18EE" w14:textId="77777777" w:rsidR="007876A2" w:rsidRDefault="007876A2" w:rsidP="00F67671">
      <w:pPr>
        <w:pStyle w:val="BodyDoubleSpace05FirstLine"/>
        <w:spacing w:line="360" w:lineRule="auto"/>
      </w:pPr>
      <w:r>
        <w:t>We used a LI-6400 infrared gas analyzer with a red/blue light source to measure net photosynthetic rate (µmol CO</w:t>
      </w:r>
      <w:r>
        <w:rPr>
          <w:vertAlign w:val="subscript"/>
        </w:rPr>
        <w:t>2</w:t>
      </w:r>
      <w:r>
        <w:t>m</w:t>
      </w:r>
      <w:r>
        <w:rPr>
          <w:vertAlign w:val="superscript"/>
        </w:rPr>
        <w:t>-2</w:t>
      </w:r>
      <w:r>
        <w:t>s</w:t>
      </w:r>
      <w:r>
        <w:rPr>
          <w:vertAlign w:val="superscript"/>
        </w:rPr>
        <w:t>-1</w:t>
      </w:r>
      <w:r>
        <w:t xml:space="preserve">) on leaves before and after the whole plant was exposed to the temperature treatment. The following settings were used for photosynthesis measurements: flow rate 500 </w:t>
      </w:r>
      <w:proofErr w:type="spellStart"/>
      <w:r>
        <w:t>μmol</w:t>
      </w:r>
      <w:proofErr w:type="spellEnd"/>
      <w:r>
        <w:t xml:space="preserve"> s</w:t>
      </w:r>
      <w:r>
        <w:rPr>
          <w:vertAlign w:val="superscript"/>
        </w:rPr>
        <w:t>-1</w:t>
      </w:r>
      <w:r>
        <w:t>, reference CO</w:t>
      </w:r>
      <w:r>
        <w:rPr>
          <w:vertAlign w:val="subscript"/>
        </w:rPr>
        <w:t>2</w:t>
      </w:r>
      <w:r>
        <w:t xml:space="preserve"> 420 </w:t>
      </w:r>
      <w:proofErr w:type="spellStart"/>
      <w:r>
        <w:t>μmol</w:t>
      </w:r>
      <w:proofErr w:type="spellEnd"/>
      <w:r>
        <w:t xml:space="preserve"> CO</w:t>
      </w:r>
      <w:r>
        <w:rPr>
          <w:vertAlign w:val="subscript"/>
        </w:rPr>
        <w:t>2</w:t>
      </w:r>
      <w:r>
        <w:t xml:space="preserve"> mol</w:t>
      </w:r>
      <w:r>
        <w:rPr>
          <w:vertAlign w:val="superscript"/>
        </w:rPr>
        <w:t>-1</w:t>
      </w:r>
      <w:r>
        <w:t>, reference H</w:t>
      </w:r>
      <w:r>
        <w:rPr>
          <w:vertAlign w:val="subscript"/>
        </w:rPr>
        <w:t>2</w:t>
      </w:r>
      <w:r>
        <w:t>O 0 mmol H</w:t>
      </w:r>
      <w:r>
        <w:rPr>
          <w:vertAlign w:val="subscript"/>
        </w:rPr>
        <w:t>2</w:t>
      </w:r>
      <w:r>
        <w:t>O mol</w:t>
      </w:r>
      <w:r>
        <w:rPr>
          <w:vertAlign w:val="superscript"/>
        </w:rPr>
        <w:t>-1</w:t>
      </w:r>
      <w:r>
        <w:t xml:space="preserve">, </w:t>
      </w:r>
      <w:proofErr w:type="spellStart"/>
      <w:r>
        <w:t>ParIn_μml</w:t>
      </w:r>
      <w:proofErr w:type="spellEnd"/>
      <w:r>
        <w:t xml:space="preserve"> 400 </w:t>
      </w:r>
      <w:proofErr w:type="spellStart"/>
      <w:r>
        <w:t>μmol</w:t>
      </w:r>
      <w:proofErr w:type="spellEnd"/>
      <w:r>
        <w:t xml:space="preserve"> m</w:t>
      </w:r>
      <w:r>
        <w:rPr>
          <w:vertAlign w:val="superscript"/>
        </w:rPr>
        <w:t>-2</w:t>
      </w:r>
      <w:r>
        <w:t xml:space="preserve"> s</w:t>
      </w:r>
      <w:r>
        <w:rPr>
          <w:vertAlign w:val="superscript"/>
        </w:rPr>
        <w:t>-1</w:t>
      </w:r>
      <w:r>
        <w:t xml:space="preserve">. </w:t>
      </w:r>
    </w:p>
    <w:p w14:paraId="44FF31CF" w14:textId="469451F9" w:rsidR="007876A2" w:rsidRDefault="007876A2" w:rsidP="00F67671">
      <w:pPr>
        <w:pStyle w:val="BodyDoubleSpace05FirstLine"/>
        <w:spacing w:line="360" w:lineRule="auto"/>
      </w:pPr>
      <w:r>
        <w:t>The high temperature treatment was 33°C and the low temperature treatment was 10°C</w:t>
      </w:r>
      <w:del w:id="203" w:author="Emma Chandler" w:date="2022-08-31T15:26:00Z">
        <w:r>
          <w:delText>..</w:delText>
        </w:r>
      </w:del>
      <w:ins w:id="204" w:author="Emma Chandler" w:date="2022-08-31T15:26:00Z">
        <w:r>
          <w:t>.</w:t>
        </w:r>
      </w:ins>
      <w:r>
        <w:t xml:space="preserve"> All four ramets, if alive, for the 52 genets were subjected to both treatments with a rest period of one week between </w:t>
      </w:r>
      <w:r w:rsidR="00703365">
        <w:t>them</w:t>
      </w:r>
      <w:r>
        <w:t xml:space="preserve">. </w:t>
      </w:r>
      <w:del w:id="205" w:author="Steven Travers" w:date="2022-09-05T15:17:00Z">
        <w:r w:rsidDel="004458B6">
          <w:delText>Several plants died or lost leaves by the time net photosynthetic rate was measured and thus were not included. Ramets A and C were subjected to the high temperature treatment first</w:delText>
        </w:r>
        <w:r w:rsidR="00703365" w:rsidDel="004458B6">
          <w:delText>;</w:delText>
        </w:r>
        <w:r w:rsidDel="004458B6">
          <w:delText xml:space="preserve"> ramets B and D were subjected to the low temperature treatment first. </w:delText>
        </w:r>
      </w:del>
      <w:r>
        <w:t>The proportion of the photosynthetic rate measurement after the treatment to before was calculated as our measure of photosynthetic temperature tolerance (PS). Any</w:t>
      </w:r>
      <w:ins w:id="206" w:author="Emma Chandler" w:date="2022-08-31T15:26:00Z">
        <w:r>
          <w:t xml:space="preserve"> </w:t>
        </w:r>
        <w:r w:rsidR="00284E4C">
          <w:t>ratio</w:t>
        </w:r>
      </w:ins>
      <w:r w:rsidR="00284E4C">
        <w:t xml:space="preserve"> value</w:t>
      </w:r>
      <w:commentRangeStart w:id="207"/>
      <w:r>
        <w:t xml:space="preserve"> </w:t>
      </w:r>
      <w:commentRangeEnd w:id="207"/>
      <w:r w:rsidR="00703365">
        <w:rPr>
          <w:rStyle w:val="CommentReference"/>
          <w:rFonts w:asciiTheme="minorHAnsi" w:eastAsiaTheme="minorHAnsi" w:hAnsiTheme="minorHAnsi" w:cstheme="minorBidi"/>
        </w:rPr>
        <w:commentReference w:id="207"/>
      </w:r>
      <w:r>
        <w:t>below zero and above one was omitted prior to analysis.</w:t>
      </w:r>
    </w:p>
    <w:p w14:paraId="0D26B9C1" w14:textId="77777777" w:rsidR="007876A2" w:rsidRPr="002D1B0F" w:rsidRDefault="007876A2" w:rsidP="00F67671">
      <w:pPr>
        <w:pStyle w:val="Figure"/>
        <w:spacing w:line="360" w:lineRule="auto"/>
        <w:rPr>
          <w:iCs/>
        </w:rPr>
      </w:pPr>
      <m:oMathPara>
        <m:oMath>
          <m:r>
            <m:rPr>
              <m:sty m:val="p"/>
            </m:rPr>
            <w:rPr>
              <w:rFonts w:ascii="Cambria Math" w:eastAsiaTheme="minorEastAsia" w:hAnsi="Cambria Math"/>
            </w:rPr>
            <m:t>PS</m:t>
          </m:r>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initial</m:t>
                  </m:r>
                </m:sub>
              </m:sSub>
            </m:den>
          </m:f>
        </m:oMath>
      </m:oMathPara>
    </w:p>
    <w:p w14:paraId="21B0D5A4" w14:textId="77777777" w:rsidR="007876A2" w:rsidRDefault="007876A2" w:rsidP="00F67671">
      <w:pPr>
        <w:pStyle w:val="GS3"/>
        <w:spacing w:line="360" w:lineRule="auto"/>
      </w:pPr>
      <w:bookmarkStart w:id="208" w:name="_Toc107827640"/>
      <w:bookmarkStart w:id="209" w:name="_Toc108537001"/>
      <w:r>
        <w:t>Gametophytic Traits</w:t>
      </w:r>
      <w:bookmarkEnd w:id="208"/>
      <w:bookmarkEnd w:id="209"/>
    </w:p>
    <w:p w14:paraId="1800B4B8" w14:textId="109628E8" w:rsidR="007876A2" w:rsidRDefault="007876A2" w:rsidP="00F67671">
      <w:pPr>
        <w:pStyle w:val="BodyDoubleSpace05FirstLine"/>
        <w:spacing w:line="360" w:lineRule="auto"/>
      </w:pPr>
      <w:r>
        <w:t xml:space="preserve">We measured two pollen traits as estimates of male thermotolerance during the gametophytic stage: 1) the propensity for pollen grains to germinate (pollen germination) and 2) the growth rate of pollen tubes while exposed to a range of temperatures. Once a plant from the north and from the south flowered, we removed a mature flower from both plants. </w:t>
      </w:r>
      <w:del w:id="210" w:author="Steven Travers" w:date="2022-09-05T15:18:00Z">
        <w:r w:rsidDel="004458B6">
          <w:delText xml:space="preserve">Since </w:delText>
        </w:r>
        <w:r w:rsidDel="004458B6">
          <w:rPr>
            <w:i/>
            <w:iCs/>
          </w:rPr>
          <w:delText xml:space="preserve">Solanum carolinense </w:delText>
        </w:r>
        <w:r w:rsidDel="004458B6">
          <w:delText xml:space="preserve">is buzz-pollinated, a device crafted from a nose hair trimmer and a paper clip was used to mimic the vibrations needed to release pollen from the anther. </w:delText>
        </w:r>
      </w:del>
      <w:r>
        <w:t xml:space="preserve">Pollen from each flower was </w:t>
      </w:r>
      <w:del w:id="211" w:author="Steven Travers" w:date="2022-09-05T15:18:00Z">
        <w:r w:rsidDel="004458B6">
          <w:delText xml:space="preserve">thus </w:delText>
        </w:r>
      </w:del>
      <w:r>
        <w:t xml:space="preserve">dispersed over five petri dishes containing 3% </w:t>
      </w:r>
      <w:proofErr w:type="spellStart"/>
      <w:r>
        <w:t>Bacto</w:t>
      </w:r>
      <w:proofErr w:type="spellEnd"/>
      <w:r>
        <w:t>-Agar based growth medium (</w:t>
      </w:r>
      <w:bookmarkStart w:id="212" w:name="_Hlk103526159"/>
      <w:r>
        <w:t>sucrose, Ca(NO</w:t>
      </w:r>
      <w:r>
        <w:rPr>
          <w:vertAlign w:val="subscript"/>
        </w:rPr>
        <w:t>3</w:t>
      </w:r>
      <w:r>
        <w:t>)</w:t>
      </w:r>
      <w:r>
        <w:rPr>
          <w:vertAlign w:val="subscript"/>
        </w:rPr>
        <w:t>2</w:t>
      </w:r>
      <w:r>
        <w:t>, MgSO</w:t>
      </w:r>
      <w:r>
        <w:rPr>
          <w:vertAlign w:val="subscript"/>
        </w:rPr>
        <w:t>4</w:t>
      </w:r>
      <w:r>
        <w:t>, KNO</w:t>
      </w:r>
      <w:r>
        <w:rPr>
          <w:vertAlign w:val="subscript"/>
        </w:rPr>
        <w:t>3</w:t>
      </w:r>
      <w:r>
        <w:t>, H</w:t>
      </w:r>
      <w:r>
        <w:rPr>
          <w:vertAlign w:val="subscript"/>
        </w:rPr>
        <w:t>3</w:t>
      </w:r>
      <w:r>
        <w:t>BO</w:t>
      </w:r>
      <w:r>
        <w:rPr>
          <w:vertAlign w:val="subscript"/>
        </w:rPr>
        <w:t>3</w:t>
      </w:r>
      <w:bookmarkEnd w:id="212"/>
      <w:r>
        <w:t xml:space="preserve">) following the protocol of Reddy and </w:t>
      </w:r>
      <w:proofErr w:type="spellStart"/>
      <w:r>
        <w:t>Kakani</w:t>
      </w:r>
      <w:proofErr w:type="spellEnd"/>
      <w:r>
        <w:t xml:space="preserve"> </w:t>
      </w:r>
      <w:r>
        <w:fldChar w:fldCharType="begin"/>
      </w:r>
      <w:r>
        <w:instrText xml:space="preserve"> ADDIN EN.CITE &lt;EndNote&gt;&lt;Cite ExcludeAuth="1"&gt;&lt;Author&gt;Reddy&lt;/Author&gt;&lt;Year&gt;2007&lt;/Year&gt;&lt;IDText&gt;Screening Capsicum species of different origins for high temperature tolerance by in vitro pollen germination and pollen tube length&lt;/IDText&gt;&lt;DisplayText&gt;(2007)&lt;/DisplayText&gt;&lt;record&gt;&lt;keywords&gt;&lt;keyword&gt;Agronomy. Soil science and plant productions&lt;/keyword&gt;&lt;keyword&gt;Biological and medical sciences&lt;/keyword&gt;&lt;keyword&gt;Capsicum&lt;/keyword&gt;&lt;keyword&gt;Cardinal temperatures&lt;/keyword&gt;&lt;keyword&gt;Cumulative temperature response index&lt;/keyword&gt;&lt;keyword&gt;Fundamental and applied biological sciences. Psychology&lt;/keyword&gt;&lt;keyword&gt;Genetics and breeding of economic plants&lt;/keyword&gt;&lt;keyword&gt;Pepper&lt;/keyword&gt;&lt;keyword&gt;Screening tool&lt;/keyword&gt;&lt;/keywords&gt;&lt;isbn&gt;0304-4238&lt;/isbn&gt;&lt;titles&gt;&lt;title&gt;Screening Capsicum species of different origins for high temperature tolerance by in vitro pollen germination and pollen tube length&lt;/title&gt;&lt;secondary-title&gt;Scientia horticulturae&lt;/secondary-title&gt;&lt;/titles&gt;&lt;pages&gt;130-135&lt;/pages&gt;&lt;number&gt;2&lt;/number&gt;&lt;contributors&gt;&lt;authors&gt;&lt;author&gt;Reddy, K. Raja&lt;/author&gt;&lt;author&gt;Kakani, V. G.&lt;/author&gt;&lt;/authors&gt;&lt;/contributors&gt;&lt;added-date format="utc"&gt;1653330210&lt;/added-date&gt;&lt;pub-location&gt;Amsterdam&lt;/pub-location&gt;&lt;ref-type name="Journal Article"&gt;17&lt;/ref-type&gt;&lt;dates&gt;&lt;year&gt;2007&lt;/year&gt;&lt;/dates&gt;&lt;rec-number&gt;225&lt;/rec-number&gt;&lt;publisher&gt;Elsevier B.V&lt;/publisher&gt;&lt;last-updated-date format="utc"&gt;1653330248&lt;/last-updated-date&gt;&lt;electronic-resource-num&gt;10.1016/j.scienta.2006.12.014&lt;/electronic-resource-num&gt;&lt;volume&gt;112&lt;/volume&gt;&lt;/record&gt;&lt;/Cite&gt;&lt;/EndNote&gt;</w:instrText>
      </w:r>
      <w:r>
        <w:fldChar w:fldCharType="separate"/>
      </w:r>
      <w:r>
        <w:rPr>
          <w:noProof/>
        </w:rPr>
        <w:t>(2007)</w:t>
      </w:r>
      <w:r>
        <w:fldChar w:fldCharType="end"/>
      </w:r>
      <w:r>
        <w:t xml:space="preserve">. The dusted plates were each placed at one of the five temperature treatments (10°C, 20°C, 25°C, 30°C, 40°C) for 16 hours in a refrigerator (10°C), </w:t>
      </w:r>
      <w:proofErr w:type="spellStart"/>
      <w:r>
        <w:t>Conviron</w:t>
      </w:r>
      <w:proofErr w:type="spellEnd"/>
      <w:r>
        <w:t xml:space="preserve"> E7/2 environmental chamber (20°C), </w:t>
      </w:r>
      <w:r w:rsidR="00703365">
        <w:t xml:space="preserve">or </w:t>
      </w:r>
      <w:r>
        <w:t xml:space="preserve">three drying ovens (25°C, 30°C, 40°C). After the temperature </w:t>
      </w:r>
      <w:r>
        <w:lastRenderedPageBreak/>
        <w:t xml:space="preserve">treatments, each plate was covered with a thin layer of ethanol to halt further pollen tube growth and stored at 4°C until data collection could begin. Four pictures of each plate were taken using a microscope (Leica DM500 microscope, Leica ICC50 HD camera) and the LAS EZ 2.1.0 software. </w:t>
      </w:r>
      <w:del w:id="213" w:author="Steven Travers" w:date="2022-09-05T15:18:00Z">
        <w:r w:rsidDel="004458B6">
          <w:delText>Pollen did not evenly cover petri dishes; therefore, pictures were taken in locations where pollen was visible. The petri dish was positioned so pollen visible to the naked eye (miniscule white spots) was under the objective. The petri dish was not repositioned once pollen grains were viewed magnified to avoid sampling bias when taking the pictures.</w:delText>
        </w:r>
      </w:del>
    </w:p>
    <w:p w14:paraId="6E21BCE6" w14:textId="0CA850AE" w:rsidR="007876A2" w:rsidRDefault="007876A2" w:rsidP="00F67671">
      <w:pPr>
        <w:pStyle w:val="BodyDoubleSpace05FirstLine"/>
        <w:spacing w:line="360" w:lineRule="auto"/>
      </w:pPr>
      <w:r>
        <w:t xml:space="preserve">Pollen germination (Germ) was measured by counting the number of pollen grains that produced pollen tubes </w:t>
      </w:r>
      <w:r w:rsidR="00385B96">
        <w:t>and dividing that by the total number of pollen grains observed</w:t>
      </w:r>
      <w:r>
        <w:t>. All pollen grains in a</w:t>
      </w:r>
      <w:r w:rsidR="00385B96">
        <w:t>n</w:t>
      </w:r>
      <w:r>
        <w:t xml:space="preserve"> </w:t>
      </w:r>
      <w:r w:rsidR="00385B96">
        <w:t>image</w:t>
      </w:r>
      <w:r>
        <w:t xml:space="preserve"> were counted until at least 100 pollen grains were observed. Pollen was considered germinated if it produced a tube that was at least half the diameter of the pollen grain. We used the percent of pollen grains with tubes out of the total number of pollen grains as our measure of pollen germination. </w:t>
      </w:r>
    </w:p>
    <w:p w14:paraId="1F58BD64" w14:textId="527481B9" w:rsidR="007876A2" w:rsidRDefault="007876A2" w:rsidP="00F67671">
      <w:pPr>
        <w:pStyle w:val="BodyDoubleSpace05FirstLine"/>
        <w:spacing w:line="360" w:lineRule="auto"/>
      </w:pPr>
      <w:del w:id="214" w:author="Emma Chandler" w:date="2022-08-31T15:26:00Z">
        <w:r>
          <w:delText xml:space="preserve">Pollen tube growth rate (PTGR) was determined by first measuring the 10 longest pollen tubes in each of the 4 </w:delText>
        </w:r>
        <w:r w:rsidR="00385B96">
          <w:delText xml:space="preserve">images </w:delText>
        </w:r>
        <w:r>
          <w:delText xml:space="preserve">using the software ImageJ </w:delText>
        </w:r>
        <w:r>
          <w:fldChar w:fldCharType="begin"/>
        </w:r>
      </w:del>
      <w:r w:rsidR="008F6083">
        <w:instrText xml:space="preserve"> ADDIN EN.CITE &lt;EndNote&gt;&lt;Cite&gt;&lt;Author&gt;Schneider&lt;/Author&gt;&lt;Year&gt;2012&lt;/Year&gt;&lt;IDText&gt;NIH Image to ImageJ: 25 years of image analysis&lt;/IDText&gt;&lt;DisplayText&gt;(Schneider&lt;style face="italic"&gt; et al.&lt;/style&gt;,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del w:id="215" w:author="Emma Chandler" w:date="2022-08-31T15:26:00Z">
        <w:r>
          <w:fldChar w:fldCharType="separate"/>
        </w:r>
      </w:del>
      <w:r w:rsidR="008F6083">
        <w:rPr>
          <w:noProof/>
        </w:rPr>
        <w:t>(Schneider</w:t>
      </w:r>
      <w:r w:rsidR="008F6083" w:rsidRPr="008F6083">
        <w:rPr>
          <w:i/>
          <w:noProof/>
        </w:rPr>
        <w:t xml:space="preserve"> et al.</w:t>
      </w:r>
      <w:r w:rsidR="008F6083">
        <w:rPr>
          <w:noProof/>
        </w:rPr>
        <w:t>, 2012)</w:t>
      </w:r>
      <w:del w:id="216" w:author="Emma Chandler" w:date="2022-08-31T15:26:00Z">
        <w:r>
          <w:fldChar w:fldCharType="end"/>
        </w:r>
        <w:r>
          <w:delText>.</w:delText>
        </w:r>
      </w:del>
      <w:ins w:id="217" w:author="Emma Chandler" w:date="2022-08-31T15:26:00Z">
        <w:r>
          <w:t xml:space="preserve">Pollen tube growth rate (PTGR) was determined by first measuring the 10 longest pollen tubes in each of the 4 </w:t>
        </w:r>
        <w:r w:rsidR="00385B96">
          <w:t xml:space="preserve">images </w:t>
        </w:r>
        <w:r>
          <w:t xml:space="preserve">using the software ImageJ </w:t>
        </w:r>
        <w:r>
          <w:fldChar w:fldCharType="begin"/>
        </w:r>
      </w:ins>
      <w:r w:rsidR="002C5050">
        <w:instrText xml:space="preserve"> ADDIN EN.CITE &lt;EndNote&gt;&lt;Cite&gt;&lt;Author&gt;Schneider&lt;/Author&gt;&lt;Year&gt;2012&lt;/Year&gt;&lt;IDText&gt;NIH Image to ImageJ: 25 years of image analysis&lt;/IDText&gt;&lt;DisplayText&gt;(Schneider&lt;style face="italic"&gt; et al.&lt;/style&gt;,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ins w:id="218" w:author="Emma Chandler" w:date="2022-08-31T15:26:00Z">
        <w:r>
          <w:fldChar w:fldCharType="separate"/>
        </w:r>
      </w:ins>
      <w:r w:rsidR="002C5050">
        <w:rPr>
          <w:noProof/>
        </w:rPr>
        <w:t>(Schneider</w:t>
      </w:r>
      <w:r w:rsidR="002C5050" w:rsidRPr="002C5050">
        <w:rPr>
          <w:i/>
          <w:noProof/>
        </w:rPr>
        <w:t xml:space="preserve"> et al.</w:t>
      </w:r>
      <w:r w:rsidR="002C5050">
        <w:rPr>
          <w:noProof/>
        </w:rPr>
        <w:t>, 2012)</w:t>
      </w:r>
      <w:ins w:id="219" w:author="Emma Chandler" w:date="2022-08-31T15:26:00Z">
        <w:r>
          <w:fldChar w:fldCharType="end"/>
        </w:r>
        <w:r>
          <w:t>.</w:t>
        </w:r>
      </w:ins>
      <w:r>
        <w:t xml:space="preserve"> </w:t>
      </w:r>
      <w:del w:id="220" w:author="Steven Travers" w:date="2022-09-05T15:19:00Z">
        <w:r w:rsidDel="004458B6">
          <w:delText xml:space="preserve">Pollen tubes were only included if they were completely visible in the picture. </w:delText>
        </w:r>
      </w:del>
      <w:r>
        <w:t xml:space="preserve">The actual length of each tube was calculated by </w:t>
      </w:r>
      <w:r w:rsidR="00385B96">
        <w:t xml:space="preserve">tracing the length of each tube, calculating length in </w:t>
      </w:r>
      <w:r w:rsidR="00284E4C">
        <w:t>pixels</w:t>
      </w:r>
      <w:ins w:id="221" w:author="Emma Chandler" w:date="2022-08-31T15:26:00Z">
        <w:r w:rsidR="00284E4C">
          <w:t>,</w:t>
        </w:r>
      </w:ins>
      <w:r w:rsidR="00385B96">
        <w:t xml:space="preserve"> and then </w:t>
      </w:r>
      <w:r>
        <w:t xml:space="preserve">calibrating each measurement </w:t>
      </w:r>
      <w:r w:rsidR="00385B96">
        <w:t xml:space="preserve">with </w:t>
      </w:r>
      <w:r>
        <w:t xml:space="preserve">a stage micrometer. We calculated the mean of the 20 longest tubes out of the 40 measured per plate and estimated growth rate by dividing the mean length by the time allowed for growth (16 hours). </w:t>
      </w:r>
    </w:p>
    <w:p w14:paraId="2A66664B" w14:textId="77777777" w:rsidR="007876A2" w:rsidRDefault="007876A2" w:rsidP="00F67671">
      <w:pPr>
        <w:pStyle w:val="GS3"/>
        <w:spacing w:line="360" w:lineRule="auto"/>
      </w:pPr>
      <w:bookmarkStart w:id="222" w:name="_Toc107827641"/>
      <w:bookmarkStart w:id="223" w:name="_Toc108537002"/>
      <w:r>
        <w:t>Data Analysis</w:t>
      </w:r>
      <w:bookmarkEnd w:id="222"/>
      <w:bookmarkEnd w:id="223"/>
    </w:p>
    <w:p w14:paraId="356F113B" w14:textId="46E7FD29" w:rsidR="007876A2" w:rsidRDefault="007876A2" w:rsidP="00F67671">
      <w:pPr>
        <w:pStyle w:val="BodyDoubleSpace05FirstLine"/>
        <w:spacing w:line="360" w:lineRule="auto"/>
      </w:pPr>
      <w:r>
        <w:t xml:space="preserve">All data were analyzed in R 4.1.2 </w:t>
      </w:r>
      <w:r>
        <w:fldChar w:fldCharType="begin"/>
      </w:r>
      <w:r w:rsidR="00F67671">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sidR="00F67671">
        <w:rPr>
          <w:noProof/>
        </w:rPr>
        <w:t>(R Core Team, 2020)</w:t>
      </w:r>
      <w:r>
        <w:fldChar w:fldCharType="end"/>
      </w:r>
      <w:r>
        <w:t xml:space="preserve">. In order to measure differences in </w:t>
      </w:r>
      <w:proofErr w:type="spellStart"/>
      <w:r>
        <w:t>sporophytic</w:t>
      </w:r>
      <w:proofErr w:type="spellEnd"/>
      <w:r>
        <w:t xml:space="preserve"> traits between</w:t>
      </w:r>
      <w:r w:rsidR="007D7754">
        <w:t xml:space="preserve"> plant origins </w:t>
      </w:r>
      <w:r>
        <w:t xml:space="preserve">and among genets, we fit linear mixed effects models using the </w:t>
      </w:r>
      <w:proofErr w:type="spellStart"/>
      <w:r>
        <w:t>lmer</w:t>
      </w:r>
      <w:proofErr w:type="spellEnd"/>
      <w:r>
        <w:t xml:space="preserve"> function from the </w:t>
      </w:r>
      <w:proofErr w:type="spellStart"/>
      <w:r>
        <w:rPr>
          <w:i/>
          <w:iCs/>
        </w:rPr>
        <w:t>lmerTest</w:t>
      </w:r>
      <w:proofErr w:type="spellEnd"/>
      <w:r>
        <w:t xml:space="preserve"> package </w:t>
      </w:r>
      <w:r>
        <w:fldChar w:fldCharType="begin"/>
      </w:r>
      <w:r w:rsidR="002C5050">
        <w:instrText xml:space="preserve"> ADDIN EN.CITE &lt;EndNote&gt;&lt;Cite&gt;&lt;Author&gt;Kuznetsova&lt;/Author&gt;&lt;Year&gt;2017&lt;/Year&gt;&lt;IDText&gt;lmerTest Package: Tests in Linear Mixed Effects Models&lt;/IDText&gt;&lt;DisplayText&gt;(Kuznetsova&lt;style face="italic"&gt; et al.&lt;/style&gt;, 2017)&lt;/DisplayText&gt;&lt;record&gt;&lt;dates&gt;&lt;pub-dates&gt;&lt;date&gt;12/06&lt;/date&gt;&lt;/pub-dates&gt;&lt;year&gt;2017&lt;/year&gt;&lt;/dates&gt;&lt;urls&gt;&lt;related-urls&gt;&lt;url&gt;https://www.jstatsoft.org/index.php/jss/article/view/v082i13&lt;/url&gt;&lt;/related-urls&gt;&lt;/urls&gt;&lt;titles&gt;&lt;title&gt;lmerTest Package: Tests in Linear Mixed Effects Models&lt;/title&gt;&lt;secondary-title&gt;Journal of Statistical Software&lt;/secondary-title&gt;&lt;/titles&gt;&lt;pages&gt;1 - 26&lt;/pages&gt;&lt;number&gt;13&lt;/number&gt;&lt;access-date&gt;2022/05/23&lt;/access-date&gt;&lt;contributors&gt;&lt;authors&gt;&lt;author&gt;Kuznetsova, Alexandra&lt;/author&gt;&lt;author&gt;Brockhoff, Per B.&lt;/author&gt;&lt;author&gt;Christensen, Rune H. B.&lt;/author&gt;&lt;/authors&gt;&lt;/contributors&gt;&lt;section&gt;Articles&lt;/section&gt;&lt;added-date format="utc"&gt;1653333628&lt;/added-date&gt;&lt;ref-type name="Journal Article"&gt;17&lt;/ref-type&gt;&lt;rec-number&gt;229&lt;/rec-number&gt;&lt;last-updated-date format="utc"&gt;1653333628&lt;/last-updated-date&gt;&lt;electronic-resource-num&gt;10.18637/jss.v082.i13&lt;/electronic-resource-num&gt;&lt;volume&gt;82&lt;/volume&gt;&lt;/record&gt;&lt;/Cite&gt;&lt;/EndNote&gt;</w:instrText>
      </w:r>
      <w:r>
        <w:fldChar w:fldCharType="separate"/>
      </w:r>
      <w:r w:rsidR="002C5050">
        <w:rPr>
          <w:noProof/>
        </w:rPr>
        <w:t>(Kuznetsova</w:t>
      </w:r>
      <w:r w:rsidR="002C5050" w:rsidRPr="002C5050">
        <w:rPr>
          <w:i/>
          <w:noProof/>
        </w:rPr>
        <w:t xml:space="preserve"> et al.</w:t>
      </w:r>
      <w:r w:rsidR="002C5050">
        <w:rPr>
          <w:noProof/>
        </w:rPr>
        <w:t>, 2017)</w:t>
      </w:r>
      <w:r>
        <w:fldChar w:fldCharType="end"/>
      </w:r>
      <w:r>
        <w:t xml:space="preserve">. Region (north vs. south) was considered the fixed effect and block (A, B, C, D) and genet nested in population as random effects. We dropped the genet nested in population term for cell membrane stability and both random effects terms for </w:t>
      </w:r>
      <w:del w:id="224" w:author="Emma Chandler" w:date="2022-08-31T19:23:00Z">
        <w:r w:rsidDel="00B67E21">
          <w:delText>h</w:delText>
        </w:r>
        <w:r w:rsidR="007D7754" w:rsidDel="00B67E21">
          <w:delText>eat,</w:delText>
        </w:r>
        <w:r w:rsidDel="00B67E21">
          <w:delText xml:space="preserve"> </w:delText>
        </w:r>
      </w:del>
      <w:r>
        <w:t xml:space="preserve">net photosynthetic rate to avoid overfitting the model. Since the genet nested in population term was significant for some variables, we compared population and genets independently. Populations were compared using a linear mixed effects model </w:t>
      </w:r>
      <w:r>
        <w:lastRenderedPageBreak/>
        <w:t>(</w:t>
      </w:r>
      <w:proofErr w:type="spellStart"/>
      <w:r>
        <w:rPr>
          <w:i/>
          <w:iCs/>
        </w:rPr>
        <w:t>lmerTest</w:t>
      </w:r>
      <w:proofErr w:type="spellEnd"/>
      <w:r>
        <w:t xml:space="preserve">; function </w:t>
      </w:r>
      <w:proofErr w:type="spellStart"/>
      <w:r>
        <w:t>lmer</w:t>
      </w:r>
      <w:proofErr w:type="spellEnd"/>
      <w:r>
        <w:t xml:space="preserve">) with population as the fixed effect and block as the random effect. We used an analysis of variance model in the </w:t>
      </w:r>
      <w:r>
        <w:rPr>
          <w:i/>
          <w:iCs/>
        </w:rPr>
        <w:t>stats</w:t>
      </w:r>
      <w:r>
        <w:t xml:space="preserve"> package </w:t>
      </w:r>
      <w:r>
        <w:fldChar w:fldCharType="begin"/>
      </w:r>
      <w:r w:rsidR="00F67671">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sidR="00F67671">
        <w:rPr>
          <w:noProof/>
        </w:rPr>
        <w:t>(R Core Team, 2020)</w:t>
      </w:r>
      <w:r>
        <w:fldChar w:fldCharType="end"/>
      </w:r>
      <w:r>
        <w:t xml:space="preserve">, to determine if there were differences between genets for each of the </w:t>
      </w:r>
      <w:proofErr w:type="spellStart"/>
      <w:r>
        <w:t>sporophytic</w:t>
      </w:r>
      <w:proofErr w:type="spellEnd"/>
      <w:r>
        <w:t xml:space="preserve"> variables. Since there was a significant block effect in some of the variables, we compared plants from the north and south within block using a paired t-test (</w:t>
      </w:r>
      <w:r>
        <w:rPr>
          <w:i/>
          <w:iCs/>
        </w:rPr>
        <w:t>stats</w:t>
      </w:r>
      <w:r>
        <w:t xml:space="preserve">; function </w:t>
      </w:r>
      <w:proofErr w:type="spellStart"/>
      <w:r>
        <w:t>t.test</w:t>
      </w:r>
      <w:proofErr w:type="spellEnd"/>
      <w:r>
        <w:t>). To determine if variation within the northern and southern regions differed, we used the Bartlett’s test of homogeneity of variance (</w:t>
      </w:r>
      <w:r>
        <w:rPr>
          <w:i/>
          <w:iCs/>
        </w:rPr>
        <w:t>stats</w:t>
      </w:r>
      <w:r>
        <w:t xml:space="preserve">; function </w:t>
      </w:r>
      <w:proofErr w:type="spellStart"/>
      <w:r>
        <w:t>bartlett.test</w:t>
      </w:r>
      <w:proofErr w:type="spellEnd"/>
      <w:r>
        <w:t>).</w:t>
      </w:r>
    </w:p>
    <w:p w14:paraId="00F4D0F1" w14:textId="425A0BC2" w:rsidR="007876A2" w:rsidRDefault="007876A2" w:rsidP="00F67671">
      <w:pPr>
        <w:pStyle w:val="BodyDoubleSpace05FirstLine"/>
        <w:spacing w:line="360" w:lineRule="auto"/>
      </w:pPr>
      <w:r>
        <w:t xml:space="preserve">For the gametophytic variables, we fit temperature performance curves to the multiple temperature measurements taken for each plant that flowered using the </w:t>
      </w:r>
      <w:proofErr w:type="spellStart"/>
      <w:r>
        <w:t>nls.multstart</w:t>
      </w:r>
      <w:proofErr w:type="spellEnd"/>
      <w:r>
        <w:t xml:space="preserve"> function in the </w:t>
      </w:r>
      <w:proofErr w:type="spellStart"/>
      <w:r>
        <w:rPr>
          <w:i/>
          <w:iCs/>
        </w:rPr>
        <w:t>rTPC</w:t>
      </w:r>
      <w:proofErr w:type="spellEnd"/>
      <w:r>
        <w:t xml:space="preserve"> package </w:t>
      </w:r>
      <w:r>
        <w:fldChar w:fldCharType="begin"/>
      </w:r>
      <w:r w:rsidR="00F67671">
        <w:instrText xml:space="preserve"> ADDIN EN.CITE &lt;EndNote&gt;&lt;Cite&gt;&lt;Author&gt;Daniel&lt;/Author&gt;&lt;Year&gt;2021&lt;/Year&gt;&lt;IDText&gt;rTPC: Functions for Fitting Thermal Performance Curves&lt;/IDText&gt;&lt;DisplayText&gt;(Padfield &amp;amp; O&amp;apos;Sullivan, 2021)&lt;/DisplayText&gt;&lt;record&gt;&lt;urls&gt;&lt;related-urls&gt;&lt;url&gt;https://github.com/padpadpadpad/rTPC&lt;/url&gt;&lt;/related-urls&gt;&lt;/urls&gt;&lt;titles&gt;&lt;title&gt;rTPC: Functions for Fitting Thermal Performance Curves&lt;/title&gt;&lt;/titles&gt;&lt;contributors&gt;&lt;authors&gt;&lt;author&gt;Daniel Padfield&lt;/author&gt;&lt;author&gt;Hannah O&amp;apos;Sullivan&lt;/author&gt;&lt;/authors&gt;&lt;/contributors&gt;&lt;added-date format="utc"&gt;1653334828&lt;/added-date&gt;&lt;ref-type name="Generic"&gt;13&lt;/ref-type&gt;&lt;dates&gt;&lt;year&gt;2021&lt;/year&gt;&lt;/dates&gt;&lt;rec-number&gt;231&lt;/rec-number&gt;&lt;last-updated-date format="utc"&gt;1653334863&lt;/last-updated-date&gt;&lt;/record&gt;&lt;/Cite&gt;&lt;/EndNote&gt;</w:instrText>
      </w:r>
      <w:r>
        <w:fldChar w:fldCharType="separate"/>
      </w:r>
      <w:r w:rsidR="00F67671">
        <w:rPr>
          <w:noProof/>
        </w:rPr>
        <w:t>(Padfield &amp; O'Sullivan, 2021)</w:t>
      </w:r>
      <w:r>
        <w:fldChar w:fldCharType="end"/>
      </w:r>
      <w:r>
        <w:t xml:space="preserve">. Of the 25 temperature performance curves available in the </w:t>
      </w:r>
      <w:proofErr w:type="spellStart"/>
      <w:r>
        <w:rPr>
          <w:i/>
          <w:iCs/>
        </w:rPr>
        <w:t>rTPC</w:t>
      </w:r>
      <w:proofErr w:type="spellEnd"/>
      <w:r>
        <w:t xml:space="preserve"> package, the quadratic_2008 and the weibull_1995 models had the lowest AIC values. The weibull_1995 model was eliminated from our analyses because maximum values extracted by the weibull_1995 model were infinite for some of the northern plants. From the quadratic curves of each plant that flowered, we extracted three key values for both pollen germination and pollen tube growth rate: the temperature minimum, temperature optimum, and temperature maximum. We then used the key values in an analysis of variance (</w:t>
      </w:r>
      <w:r>
        <w:rPr>
          <w:i/>
          <w:iCs/>
        </w:rPr>
        <w:t>stats</w:t>
      </w:r>
      <w:r>
        <w:t xml:space="preserve">; function </w:t>
      </w:r>
      <w:proofErr w:type="spellStart"/>
      <w:r>
        <w:t>aov</w:t>
      </w:r>
      <w:proofErr w:type="spellEnd"/>
      <w:r>
        <w:t xml:space="preserve">) to determine if there were differences between region and among genets. One outlier was identified using the Grubbs’ test for outliers, </w:t>
      </w:r>
      <w:proofErr w:type="spellStart"/>
      <w:r>
        <w:t>grubbs.test</w:t>
      </w:r>
      <w:proofErr w:type="spellEnd"/>
      <w:r>
        <w:t xml:space="preserve"> function in the </w:t>
      </w:r>
      <w:r>
        <w:rPr>
          <w:i/>
          <w:iCs/>
        </w:rPr>
        <w:t xml:space="preserve">outliers </w:t>
      </w:r>
      <w:r>
        <w:t xml:space="preserve">package </w:t>
      </w:r>
      <w:r>
        <w:fldChar w:fldCharType="begin"/>
      </w:r>
      <w:r w:rsidR="00F67671">
        <w:instrText xml:space="preserve"> ADDIN EN.CITE &lt;EndNote&gt;&lt;Cite&gt;&lt;Author&gt;Lukasz&lt;/Author&gt;&lt;Year&gt;2011&lt;/Year&gt;&lt;IDText&gt;outliers: Tests for outliers&lt;/IDText&gt;&lt;DisplayText&gt;(Komsta, 2011)&lt;/DisplayText&gt;&lt;record&gt;&lt;urls&gt;&lt;related-urls&gt;&lt;url&gt;https://CRAN.R-project.org/package=outliers&lt;/url&gt;&lt;/related-urls&gt;&lt;/urls&gt;&lt;titles&gt;&lt;title&gt;outliers: Tests for outliers&lt;/title&gt;&lt;/titles&gt;&lt;contributors&gt;&lt;authors&gt;&lt;author&gt;Lukasz Komsta&lt;/author&gt;&lt;/authors&gt;&lt;/contributors&gt;&lt;added-date format="utc"&gt;1653405177&lt;/added-date&gt;&lt;ref-type name="Computer Program"&gt;9&lt;/ref-type&gt;&lt;dates&gt;&lt;year&gt;2011&lt;/year&gt;&lt;/dates&gt;&lt;rec-number&gt;232&lt;/rec-number&gt;&lt;last-updated-date format="utc"&gt;1653405220&lt;/last-updated-date&gt;&lt;/record&gt;&lt;/Cite&gt;&lt;/EndNote&gt;</w:instrText>
      </w:r>
      <w:r>
        <w:fldChar w:fldCharType="separate"/>
      </w:r>
      <w:r w:rsidR="00F67671">
        <w:rPr>
          <w:noProof/>
        </w:rPr>
        <w:t>(Komsta, 2011)</w:t>
      </w:r>
      <w:r>
        <w:fldChar w:fldCharType="end"/>
      </w:r>
      <w:r>
        <w:t>, and subsequently dropped from the analysis.</w:t>
      </w:r>
    </w:p>
    <w:p w14:paraId="4B004C1F" w14:textId="77777777" w:rsidR="007876A2" w:rsidRDefault="007876A2" w:rsidP="00F67671">
      <w:pPr>
        <w:pStyle w:val="BodyDoubleSpace05FirstLine"/>
        <w:spacing w:line="360" w:lineRule="auto"/>
      </w:pPr>
      <w:r>
        <w:t>We used correlation analysis (</w:t>
      </w:r>
      <w:r>
        <w:rPr>
          <w:i/>
          <w:iCs/>
        </w:rPr>
        <w:t>stats</w:t>
      </w:r>
      <w:r>
        <w:t xml:space="preserve">; function </w:t>
      </w:r>
      <w:proofErr w:type="spellStart"/>
      <w:r>
        <w:t>cor</w:t>
      </w:r>
      <w:proofErr w:type="spellEnd"/>
      <w:r>
        <w:t xml:space="preserve">) using Pearson’s method to determine if there were any correlations between </w:t>
      </w:r>
      <w:proofErr w:type="spellStart"/>
      <w:r>
        <w:t>sporophytic</w:t>
      </w:r>
      <w:proofErr w:type="spellEnd"/>
      <w:r>
        <w:t xml:space="preserve"> and gametophytic variables. We conducted correlation analysis for all plants together and then the northern and southern plants separately. The Holm-Bonferroni method (</w:t>
      </w:r>
      <w:r>
        <w:rPr>
          <w:i/>
          <w:iCs/>
        </w:rPr>
        <w:t>stats</w:t>
      </w:r>
      <w:r>
        <w:t xml:space="preserve">; function </w:t>
      </w:r>
      <w:proofErr w:type="spellStart"/>
      <w:proofErr w:type="gramStart"/>
      <w:r>
        <w:t>p.adjust</w:t>
      </w:r>
      <w:proofErr w:type="spellEnd"/>
      <w:proofErr w:type="gramEnd"/>
      <w:r>
        <w:t>) was used to adjust p-values to account for multiple correlations. To incorporate relationships between all the variables and examine amalgamated differences among regions and populations, we conducted principal component analysis (PCA) (</w:t>
      </w:r>
      <w:r>
        <w:rPr>
          <w:i/>
          <w:iCs/>
        </w:rPr>
        <w:t>stats</w:t>
      </w:r>
      <w:r>
        <w:t xml:space="preserve">; function </w:t>
      </w:r>
      <w:proofErr w:type="spellStart"/>
      <w:r>
        <w:t>prcomp</w:t>
      </w:r>
      <w:proofErr w:type="spellEnd"/>
      <w:r>
        <w:t xml:space="preserve">). We first conducted PCA on all the </w:t>
      </w:r>
      <w:proofErr w:type="spellStart"/>
      <w:r>
        <w:t>sporophytic</w:t>
      </w:r>
      <w:proofErr w:type="spellEnd"/>
      <w:r>
        <w:t xml:space="preserve"> variables and all gametophytic variables separately and then all variables collectively. Photosynthetic rate was not included in the collective PCA because of limited sample size. We extracted the eigenvalues for the first three principal components for all three PCAs. The eigenvalues for each principal component were compared for the two regions using t-tests (</w:t>
      </w:r>
      <w:r>
        <w:rPr>
          <w:i/>
          <w:iCs/>
        </w:rPr>
        <w:t>stats</w:t>
      </w:r>
      <w:r>
        <w:t xml:space="preserve">; function </w:t>
      </w:r>
      <w:proofErr w:type="spellStart"/>
      <w:r>
        <w:t>t.test</w:t>
      </w:r>
      <w:proofErr w:type="spellEnd"/>
      <w:r>
        <w:t>).</w:t>
      </w:r>
    </w:p>
    <w:p w14:paraId="65751F4C" w14:textId="77777777" w:rsidR="007876A2" w:rsidRPr="00E22E10" w:rsidRDefault="007876A2" w:rsidP="00F67671">
      <w:pPr>
        <w:pStyle w:val="GS2"/>
        <w:spacing w:line="360" w:lineRule="auto"/>
      </w:pPr>
      <w:bookmarkStart w:id="225" w:name="_Toc107827642"/>
      <w:bookmarkStart w:id="226" w:name="_Toc108537003"/>
      <w:r>
        <w:lastRenderedPageBreak/>
        <w:t>Results</w:t>
      </w:r>
      <w:bookmarkEnd w:id="225"/>
      <w:bookmarkEnd w:id="226"/>
    </w:p>
    <w:p w14:paraId="593E8A56" w14:textId="77777777" w:rsidR="007876A2" w:rsidRDefault="007876A2" w:rsidP="00F67671">
      <w:pPr>
        <w:pStyle w:val="GS3"/>
        <w:spacing w:line="360" w:lineRule="auto"/>
      </w:pPr>
      <w:bookmarkStart w:id="227" w:name="_Toc108537004"/>
      <w:proofErr w:type="spellStart"/>
      <w:r>
        <w:t>Sporophytic</w:t>
      </w:r>
      <w:proofErr w:type="spellEnd"/>
      <w:r>
        <w:t xml:space="preserve"> Variables</w:t>
      </w:r>
      <w:bookmarkEnd w:id="227"/>
    </w:p>
    <w:p w14:paraId="4F4DFC61" w14:textId="77777777" w:rsidR="007876A2" w:rsidRDefault="007876A2" w:rsidP="00F67671">
      <w:pPr>
        <w:pStyle w:val="GS4"/>
        <w:spacing w:line="360" w:lineRule="auto"/>
      </w:pPr>
      <w:r>
        <w:t>Cell Membrane Stability</w:t>
      </w:r>
    </w:p>
    <w:p w14:paraId="7DD7E7BB" w14:textId="38C6BDD7" w:rsidR="007876A2" w:rsidRDefault="007876A2" w:rsidP="00F67671">
      <w:pPr>
        <w:pStyle w:val="BodyDoubleSpace05FirstLine"/>
        <w:spacing w:line="360" w:lineRule="auto"/>
      </w:pPr>
      <w:r>
        <w:t xml:space="preserve">When </w:t>
      </w:r>
      <w:r>
        <w:rPr>
          <w:i/>
          <w:iCs/>
        </w:rPr>
        <w:t xml:space="preserve">Solanum </w:t>
      </w:r>
      <w:proofErr w:type="spellStart"/>
      <w:r>
        <w:rPr>
          <w:i/>
          <w:iCs/>
        </w:rPr>
        <w:t>carolinense</w:t>
      </w:r>
      <w:proofErr w:type="spellEnd"/>
      <w:r>
        <w:rPr>
          <w:i/>
          <w:iCs/>
        </w:rPr>
        <w:t xml:space="preserve"> </w:t>
      </w:r>
      <w:r>
        <w:t>plants from the north were compared to the south, we found no significant difference in</w:t>
      </w:r>
      <w:r w:rsidR="00C375DE">
        <w:t xml:space="preserve"> cell membrane stability following</w:t>
      </w:r>
      <w:r>
        <w:t xml:space="preserve"> the hot treatment (HCMS), but there was a significant difference in the cold treatment (CCMS; Figure </w:t>
      </w:r>
      <w:del w:id="228" w:author="Emma Chandler" w:date="2022-08-31T16:09:00Z">
        <w:r w:rsidDel="00EA3F77">
          <w:delText>1.</w:delText>
        </w:r>
      </w:del>
      <w:r>
        <w:t xml:space="preserve">4, Table </w:t>
      </w:r>
      <w:del w:id="229" w:author="Emma Chandler" w:date="2022-08-31T16:09:00Z">
        <w:r w:rsidDel="00EA3F77">
          <w:delText>1.</w:delText>
        </w:r>
      </w:del>
      <w:r>
        <w:t xml:space="preserve">1). Southern plants had significantly higher CCMS values than northern plants. We found a significant difference among genotypes in the hot treatment, but not in the cold treatment (Figure </w:t>
      </w:r>
      <w:del w:id="230" w:author="Emma Chandler" w:date="2022-08-31T16:10:00Z">
        <w:r w:rsidDel="00EA3F77">
          <w:delText>1.</w:delText>
        </w:r>
      </w:del>
      <w:r>
        <w:t xml:space="preserve">5, Table </w:t>
      </w:r>
      <w:del w:id="231" w:author="Emma Chandler" w:date="2022-08-31T16:10:00Z">
        <w:r w:rsidDel="00EA3F77">
          <w:delText>1.</w:delText>
        </w:r>
      </w:del>
      <w:r>
        <w:t>1). For both the hot and cold treatments, there were significant differences between the populations. Population differences mostly followed the regional patterns in CCMS. For HCMS, one population (Oil Patch) from the southern region was less tolerant than all other populations (</w:t>
      </w:r>
      <w:r w:rsidRPr="00EA3F77">
        <w:rPr>
          <w:highlight w:val="yellow"/>
          <w:rPrChange w:id="232" w:author="Emma Chandler" w:date="2022-08-31T16:10:00Z">
            <w:rPr/>
          </w:rPrChange>
        </w:rPr>
        <w:t>Appendix</w:t>
      </w:r>
      <w:r>
        <w:t xml:space="preserve"> Figure A1, Table A1).</w:t>
      </w:r>
    </w:p>
    <w:p w14:paraId="5EE1F09C" w14:textId="77777777" w:rsidR="007876A2" w:rsidRDefault="007876A2" w:rsidP="00F67671">
      <w:pPr>
        <w:pStyle w:val="BodyDoubleSpace05FirstLine"/>
        <w:spacing w:line="360" w:lineRule="auto"/>
      </w:pPr>
      <w:r>
        <w:t xml:space="preserve">Because we could not grow all the experimental plants at the same time due to lack of space, we made the above comparisons among regions and genotypes in five different temporal blocks over the course of the spring and summer. To avoid confounding treatments with temporal effects, plants from different regions were paired with each other within blocks.  When we tested for the presence of block effects, we found significant effects for both hot and cold CMS (Figure </w:t>
      </w:r>
      <w:del w:id="233" w:author="Emma Chandler" w:date="2022-08-31T16:10:00Z">
        <w:r w:rsidDel="00EA3F77">
          <w:delText>1.</w:delText>
        </w:r>
      </w:del>
      <w:r>
        <w:t>6). Plants grown at different times in the greenhouse had different CMS ratios. We started growing the plants in the winter and early spring and outside temperatures gradually rose during that time (</w:t>
      </w:r>
      <w:r w:rsidRPr="00EA3F77">
        <w:rPr>
          <w:highlight w:val="yellow"/>
          <w:rPrChange w:id="234" w:author="Emma Chandler" w:date="2022-08-31T16:10:00Z">
            <w:rPr/>
          </w:rPrChange>
        </w:rPr>
        <w:t>Appendix</w:t>
      </w:r>
      <w:r>
        <w:t xml:space="preserve"> Figure A2). Acclimation to higher temperatures later in the year could account for the block differences observed. To remove block effects, we conducted paired t-tests of northern versus southern plants for each of the variables. When plants from the north and south were compared for HCMS, there was a significant difference between the regions (Figure </w:t>
      </w:r>
      <w:del w:id="235" w:author="Emma Chandler" w:date="2022-08-31T16:10:00Z">
        <w:r w:rsidDel="00EA3F77">
          <w:delText>1.</w:delText>
        </w:r>
      </w:del>
      <w:r>
        <w:t xml:space="preserve">6) but only in the first block. In that block, northern plants had a higher HCMS than those from the south. For CCMS, there was a significant difference between regions for blocks B and C (Figure </w:t>
      </w:r>
      <w:del w:id="236" w:author="Emma Chandler" w:date="2022-08-31T16:10:00Z">
        <w:r w:rsidDel="00EA3F77">
          <w:delText>1.</w:delText>
        </w:r>
      </w:del>
      <w:r>
        <w:t>6). In both cases, southern plants were more tolerant of the cold temperatures than northern plants.</w:t>
      </w:r>
    </w:p>
    <w:p w14:paraId="1CD87E4B" w14:textId="77777777" w:rsidR="007876A2" w:rsidRDefault="007876A2" w:rsidP="00F67671">
      <w:pPr>
        <w:pStyle w:val="GS4"/>
        <w:spacing w:line="360" w:lineRule="auto"/>
      </w:pPr>
      <w:bookmarkStart w:id="237" w:name="_Hlk102658068"/>
      <w:r>
        <w:t xml:space="preserve">Chlorophyll Content </w:t>
      </w:r>
      <w:commentRangeStart w:id="238"/>
      <w:commentRangeStart w:id="239"/>
      <w:r>
        <w:t>Stability</w:t>
      </w:r>
      <w:commentRangeEnd w:id="238"/>
      <w:r w:rsidR="00C375DE">
        <w:rPr>
          <w:rStyle w:val="CommentReference"/>
          <w:rFonts w:asciiTheme="minorHAnsi" w:eastAsiaTheme="minorHAnsi" w:hAnsiTheme="minorHAnsi" w:cstheme="minorBidi"/>
          <w:b w:val="0"/>
          <w:i w:val="0"/>
        </w:rPr>
        <w:commentReference w:id="238"/>
      </w:r>
      <w:commentRangeEnd w:id="239"/>
      <w:r w:rsidR="00FF4D14">
        <w:rPr>
          <w:rStyle w:val="CommentReference"/>
          <w:rFonts w:asciiTheme="minorHAnsi" w:eastAsiaTheme="minorHAnsi" w:hAnsiTheme="minorHAnsi" w:cstheme="minorBidi"/>
          <w:b w:val="0"/>
          <w:i w:val="0"/>
        </w:rPr>
        <w:commentReference w:id="239"/>
      </w:r>
    </w:p>
    <w:bookmarkEnd w:id="237"/>
    <w:p w14:paraId="3871D31F" w14:textId="062768B6" w:rsidR="007876A2" w:rsidRDefault="007876A2" w:rsidP="00F67671">
      <w:pPr>
        <w:pStyle w:val="BodyDoubleSpace05FirstLine"/>
        <w:spacing w:line="360" w:lineRule="auto"/>
      </w:pPr>
      <w:r>
        <w:t xml:space="preserve">Chlorophyll content was measured before and after either a heat stress (HCHPL) or cold stress (CCHPL) and the calculated value that incorporates the two measurements was used as a proxy for temperature tolerance. As the CHPL increases, the individual sporophyte is more </w:t>
      </w:r>
      <w:r>
        <w:lastRenderedPageBreak/>
        <w:t xml:space="preserve">tolerant of the temperature treatment </w:t>
      </w:r>
      <w:r>
        <w:fldChar w:fldCharType="begin"/>
      </w:r>
      <w:r w:rsidR="002C5050">
        <w:instrText xml:space="preserve"> ADDIN EN.CITE &lt;EndNote&gt;&lt;Cite&gt;&lt;Author&gt;Gajanayake&lt;/Author&gt;&lt;Year&gt;2011&lt;/Year&gt;&lt;IDText&gt;Screening Ornamental Pepper Cultivars for Temperature Tolerance Using Pollen and Physiological Parameters&lt;/IDText&gt;&lt;DisplayText&gt;(Gajanayake&lt;style face="italic"&gt; et al.&lt;/style&gt;,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fldChar w:fldCharType="separate"/>
      </w:r>
      <w:r w:rsidR="002C5050">
        <w:rPr>
          <w:noProof/>
        </w:rPr>
        <w:t>(Gajanayake</w:t>
      </w:r>
      <w:r w:rsidR="002C5050" w:rsidRPr="002C5050">
        <w:rPr>
          <w:i/>
          <w:noProof/>
        </w:rPr>
        <w:t xml:space="preserve"> et al.</w:t>
      </w:r>
      <w:r w:rsidR="002C5050">
        <w:rPr>
          <w:noProof/>
        </w:rPr>
        <w:t>, 2011)</w:t>
      </w:r>
      <w:r>
        <w:fldChar w:fldCharType="end"/>
      </w:r>
      <w:r>
        <w:t xml:space="preserve">. There was a significant difference between plants originating in the north and south for both the hot and cold treatments (Figure </w:t>
      </w:r>
      <w:del w:id="240" w:author="Emma Chandler" w:date="2022-08-31T16:10:00Z">
        <w:r w:rsidDel="00EA3F77">
          <w:delText>1.</w:delText>
        </w:r>
      </w:del>
      <w:r>
        <w:t xml:space="preserve">4). Northern plants were more tolerant of both heat and cold than were southern plants regardless of block (Table </w:t>
      </w:r>
      <w:del w:id="241" w:author="Emma Chandler" w:date="2022-08-31T16:11:00Z">
        <w:r w:rsidDel="00EA3F77">
          <w:delText>1.</w:delText>
        </w:r>
      </w:del>
      <w:r>
        <w:t xml:space="preserve">1). We found a significant difference among individual genotypes (Figure </w:t>
      </w:r>
      <w:del w:id="242" w:author="Emma Chandler" w:date="2022-08-31T16:11:00Z">
        <w:r w:rsidDel="00EA3F77">
          <w:delText>1.</w:delText>
        </w:r>
      </w:del>
      <w:r>
        <w:t xml:space="preserve">5, Table </w:t>
      </w:r>
      <w:del w:id="243" w:author="Emma Chandler" w:date="2022-08-31T16:11:00Z">
        <w:r w:rsidDel="00EA3F77">
          <w:delText>1.</w:delText>
        </w:r>
      </w:del>
      <w:r>
        <w:t>1) and populations (</w:t>
      </w:r>
      <w:r w:rsidRPr="00EA3F77">
        <w:rPr>
          <w:highlight w:val="yellow"/>
          <w:rPrChange w:id="244" w:author="Emma Chandler" w:date="2022-08-31T16:11:00Z">
            <w:rPr/>
          </w:rPrChange>
        </w:rPr>
        <w:t>Appendix</w:t>
      </w:r>
      <w:r>
        <w:t xml:space="preserve"> Figure A1, Table A1) for the cold treatment, but not for the hot treatment. The two regions also differed in variation for HCHPL. In the hot treatment, northern plants had significantly more variation than southern plants (Bartlett’s test p-value = 1.68E-4; Figure </w:t>
      </w:r>
      <w:del w:id="245" w:author="Emma Chandler" w:date="2022-08-31T16:11:00Z">
        <w:r w:rsidDel="00EA3F77">
          <w:delText>1.</w:delText>
        </w:r>
      </w:del>
      <w:r>
        <w:t xml:space="preserve">7). </w:t>
      </w:r>
    </w:p>
    <w:p w14:paraId="01BD17DE" w14:textId="77777777" w:rsidR="007876A2" w:rsidRDefault="007876A2" w:rsidP="00F67671">
      <w:pPr>
        <w:pStyle w:val="GS4"/>
        <w:spacing w:line="360" w:lineRule="auto"/>
      </w:pPr>
      <w:r>
        <w:t>Net Photosynthetic Rate</w:t>
      </w:r>
    </w:p>
    <w:p w14:paraId="4E495DB0" w14:textId="6600321C" w:rsidR="007876A2" w:rsidRDefault="007876A2" w:rsidP="00F67671">
      <w:pPr>
        <w:pStyle w:val="BodyDoubleSpace05FirstLine"/>
        <w:spacing w:line="360" w:lineRule="auto"/>
      </w:pPr>
      <w:r>
        <w:t xml:space="preserve">We used net photosynthetic rate after thermal stress as a physiological indicator of temperature tolerance. PS is the </w:t>
      </w:r>
      <w:r w:rsidR="00C337AA">
        <w:t xml:space="preserve">ratio </w:t>
      </w:r>
      <w:r>
        <w:t>of</w:t>
      </w:r>
      <w:del w:id="246" w:author="Emma Chandler" w:date="2022-08-31T15:26:00Z">
        <w:r>
          <w:delText xml:space="preserve"> </w:delText>
        </w:r>
      </w:del>
      <w:r>
        <w:t xml:space="preserve"> net photosynthetic rate after the treatment (heat </w:t>
      </w:r>
      <w:r w:rsidR="00C337AA">
        <w:t xml:space="preserve">or </w:t>
      </w:r>
      <w:r>
        <w:t xml:space="preserve">cold) </w:t>
      </w:r>
      <w:r w:rsidR="00C337AA">
        <w:t>divided by</w:t>
      </w:r>
      <w:r>
        <w:t xml:space="preserve"> net photosynthetic rate before the treatment. Increas</w:t>
      </w:r>
      <w:r w:rsidR="00C337AA">
        <w:t>ing</w:t>
      </w:r>
      <w:r>
        <w:t xml:space="preserve"> PS indicates </w:t>
      </w:r>
      <w:r w:rsidR="00C337AA">
        <w:t>increasing</w:t>
      </w:r>
      <w:r>
        <w:t xml:space="preserve"> temperature tolerance of either hot or cold thermal stress </w:t>
      </w:r>
      <w: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dD4oUG91ZHlhbDxzdHlsZSBmYWNlPSJpdGFsaWMiPiBldCBhbC48L3N0eWxlPiwgMjAxOSk8L0Rp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</w:fldData>
        </w:fldChar>
      </w:r>
      <w:r w:rsidR="002C5050">
        <w:instrText xml:space="preserve"> ADDIN EN.CITE </w:instrText>
      </w:r>
      <w:r w:rsidR="002C5050">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dD4oUG91ZHlhbDxzdHlsZSBmYWNlPSJpdGFsaWMiPiBldCBhbC48L3N0eWxlPiwgMjAxOSk8L0Rp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</w:fldData>
        </w:fldChar>
      </w:r>
      <w:r w:rsidR="002C5050">
        <w:instrText xml:space="preserve"> ADDIN EN.CITE.DATA </w:instrText>
      </w:r>
      <w:r w:rsidR="002C5050">
        <w:fldChar w:fldCharType="end"/>
      </w:r>
      <w:r>
        <w:fldChar w:fldCharType="separate"/>
      </w:r>
      <w:r w:rsidR="002C5050">
        <w:rPr>
          <w:noProof/>
        </w:rPr>
        <w:t>(Poudyal</w:t>
      </w:r>
      <w:r w:rsidR="002C5050" w:rsidRPr="002C5050">
        <w:rPr>
          <w:i/>
          <w:noProof/>
        </w:rPr>
        <w:t xml:space="preserve"> et al.</w:t>
      </w:r>
      <w:r w:rsidR="002C5050">
        <w:rPr>
          <w:noProof/>
        </w:rPr>
        <w:t>, 2019)</w:t>
      </w:r>
      <w:r>
        <w:fldChar w:fldCharType="end"/>
      </w:r>
      <w:r>
        <w:t xml:space="preserve">. For both the cold (CPS) and hot (HPS) treatments, there was no significant difference between north and south (Figure </w:t>
      </w:r>
      <w:del w:id="247" w:author="Emma Chandler" w:date="2022-08-31T16:11:00Z">
        <w:r w:rsidDel="00EA3F77">
          <w:delText>1.</w:delText>
        </w:r>
      </w:del>
      <w:r>
        <w:t xml:space="preserve">4, Table </w:t>
      </w:r>
      <w:del w:id="248" w:author="Emma Chandler" w:date="2022-08-31T16:11:00Z">
        <w:r w:rsidDel="00EA3F77">
          <w:delText>1.</w:delText>
        </w:r>
      </w:del>
      <w:r>
        <w:t>1). There were also no significant differences among blocks and genotypes for both the hot and cold treatments. There was a significant difference between populations for CPS (</w:t>
      </w:r>
      <w:r w:rsidRPr="00EA3F77">
        <w:rPr>
          <w:highlight w:val="yellow"/>
          <w:rPrChange w:id="249" w:author="Emma Chandler" w:date="2022-08-31T16:11:00Z">
            <w:rPr/>
          </w:rPrChange>
        </w:rPr>
        <w:t>Appendix</w:t>
      </w:r>
      <w:r>
        <w:t xml:space="preserve"> Figure A1, Table A1).</w:t>
      </w:r>
    </w:p>
    <w:p w14:paraId="6F9C1210" w14:textId="0F207478" w:rsidR="007876A2" w:rsidDel="00D35306" w:rsidRDefault="007876A2" w:rsidP="00D35306">
      <w:pPr>
        <w:pStyle w:val="Tabletitle"/>
        <w:rPr>
          <w:del w:id="250" w:author="Emma Chandler" w:date="2022-08-31T19:24:00Z"/>
        </w:rPr>
      </w:pPr>
    </w:p>
    <w:p w14:paraId="6B20D7CA" w14:textId="77777777" w:rsidR="00D35306" w:rsidRDefault="00D35306">
      <w:pPr>
        <w:pStyle w:val="BodyDoubleSpace05FirstLine"/>
        <w:spacing w:line="240" w:lineRule="auto"/>
        <w:rPr>
          <w:ins w:id="251" w:author="Emma Chandler" w:date="2022-08-31T19:27:00Z"/>
        </w:rPr>
        <w:pPrChange w:id="252" w:author="Emma Chandler" w:date="2022-08-31T19:26:00Z">
          <w:pPr>
            <w:pStyle w:val="BodyDoubleSpace05FirstLine"/>
            <w:spacing w:line="360" w:lineRule="auto"/>
          </w:pPr>
        </w:pPrChange>
      </w:pPr>
    </w:p>
    <w:p w14:paraId="516DDA96" w14:textId="42F7D451" w:rsidR="007876A2" w:rsidDel="00B67E21" w:rsidRDefault="007876A2">
      <w:pPr>
        <w:pStyle w:val="BodyDoubleSpace05FirstLine"/>
        <w:spacing w:line="360" w:lineRule="auto"/>
        <w:rPr>
          <w:del w:id="253" w:author="Emma Chandler" w:date="2022-08-31T19:24:00Z"/>
        </w:rPr>
      </w:pPr>
    </w:p>
    <w:p w14:paraId="0938187F" w14:textId="116EFCB2" w:rsidR="00D35306" w:rsidRDefault="007876A2" w:rsidP="00D35306">
      <w:pPr>
        <w:pStyle w:val="Tabletitle"/>
        <w:spacing w:line="360" w:lineRule="auto"/>
      </w:pPr>
      <w:bookmarkStart w:id="254" w:name="_Toc107598001"/>
      <w:bookmarkStart w:id="255" w:name="_Toc107910112"/>
      <w:r>
        <w:t xml:space="preserve">Table </w:t>
      </w:r>
      <w:del w:id="256" w:author="Emma Chandler" w:date="2022-08-31T16:15:00Z">
        <w:r w:rsidDel="0006376F">
          <w:delText>1.</w:delText>
        </w:r>
      </w:del>
      <w:r>
        <w:t xml:space="preserve">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 Bolded values represent relationships that were statistically significant. Statistic values reported in the </w:t>
      </w:r>
      <w:r w:rsidRPr="0006376F">
        <w:rPr>
          <w:highlight w:val="yellow"/>
          <w:rPrChange w:id="257" w:author="Emma Chandler" w:date="2022-08-31T16:15:00Z">
            <w:rPr/>
          </w:rPrChange>
        </w:rPr>
        <w:t>Appendix</w:t>
      </w:r>
      <w:r>
        <w:t xml:space="preserve"> (Table A2), as well as results from a mixed model using only control values (</w:t>
      </w:r>
      <w:r w:rsidRPr="0006376F">
        <w:rPr>
          <w:highlight w:val="yellow"/>
          <w:rPrChange w:id="258" w:author="Emma Chandler" w:date="2022-08-31T16:15:00Z">
            <w:rPr/>
          </w:rPrChange>
        </w:rPr>
        <w:t>Appendix</w:t>
      </w:r>
      <w:r>
        <w:t xml:space="preserve"> Table A3).</w:t>
      </w:r>
      <w:bookmarkEnd w:id="254"/>
      <w:bookmarkEnd w:id="255"/>
    </w:p>
    <w:tbl>
      <w:tblPr>
        <w:tblW w:w="9360" w:type="dxa"/>
        <w:jc w:val="center"/>
        <w:tblLook w:val="04A0" w:firstRow="1" w:lastRow="0" w:firstColumn="1" w:lastColumn="0" w:noHBand="0" w:noVBand="1"/>
      </w:tblPr>
      <w:tblGrid>
        <w:gridCol w:w="536"/>
        <w:gridCol w:w="3102"/>
        <w:gridCol w:w="1390"/>
        <w:gridCol w:w="1094"/>
        <w:gridCol w:w="1016"/>
        <w:gridCol w:w="1164"/>
        <w:gridCol w:w="1058"/>
      </w:tblGrid>
      <w:tr w:rsidR="007876A2" w:rsidRPr="00C25461" w14:paraId="1BDE4F5F" w14:textId="77777777" w:rsidTr="00A8265A">
        <w:trPr>
          <w:trHeight w:val="144"/>
          <w:jc w:val="center"/>
        </w:trPr>
        <w:tc>
          <w:tcPr>
            <w:tcW w:w="523" w:type="dxa"/>
            <w:tcBorders>
              <w:top w:val="single" w:sz="2" w:space="0" w:color="auto"/>
              <w:left w:val="nil"/>
              <w:bottom w:val="nil"/>
              <w:right w:val="nil"/>
            </w:tcBorders>
            <w:noWrap/>
            <w:vAlign w:val="bottom"/>
            <w:hideMark/>
          </w:tcPr>
          <w:p w14:paraId="63AD8727"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 </w:t>
            </w:r>
          </w:p>
        </w:tc>
        <w:tc>
          <w:tcPr>
            <w:tcW w:w="3462" w:type="dxa"/>
            <w:tcBorders>
              <w:top w:val="single" w:sz="2" w:space="0" w:color="auto"/>
              <w:left w:val="nil"/>
              <w:bottom w:val="nil"/>
              <w:right w:val="nil"/>
            </w:tcBorders>
            <w:noWrap/>
            <w:vAlign w:val="bottom"/>
            <w:hideMark/>
          </w:tcPr>
          <w:p w14:paraId="1326DB95"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 </w:t>
            </w:r>
          </w:p>
        </w:tc>
        <w:tc>
          <w:tcPr>
            <w:tcW w:w="3855" w:type="dxa"/>
            <w:gridSpan w:val="3"/>
            <w:tcBorders>
              <w:top w:val="single" w:sz="2" w:space="0" w:color="auto"/>
              <w:left w:val="nil"/>
              <w:bottom w:val="nil"/>
              <w:right w:val="nil"/>
            </w:tcBorders>
            <w:noWrap/>
            <w:vAlign w:val="bottom"/>
            <w:hideMark/>
          </w:tcPr>
          <w:p w14:paraId="54C292A2"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Region</w:t>
            </w:r>
          </w:p>
        </w:tc>
        <w:tc>
          <w:tcPr>
            <w:tcW w:w="2445" w:type="dxa"/>
            <w:gridSpan w:val="2"/>
            <w:tcBorders>
              <w:top w:val="single" w:sz="2" w:space="0" w:color="auto"/>
              <w:left w:val="nil"/>
              <w:bottom w:val="nil"/>
              <w:right w:val="nil"/>
            </w:tcBorders>
            <w:noWrap/>
            <w:vAlign w:val="bottom"/>
            <w:hideMark/>
          </w:tcPr>
          <w:p w14:paraId="478030D6"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Genet</w:t>
            </w:r>
          </w:p>
        </w:tc>
      </w:tr>
      <w:tr w:rsidR="007876A2" w:rsidRPr="00C25461" w14:paraId="70D483D3" w14:textId="77777777" w:rsidTr="00A8265A">
        <w:trPr>
          <w:trHeight w:val="144"/>
          <w:jc w:val="center"/>
        </w:trPr>
        <w:tc>
          <w:tcPr>
            <w:tcW w:w="523" w:type="dxa"/>
            <w:tcBorders>
              <w:top w:val="nil"/>
              <w:left w:val="nil"/>
              <w:bottom w:val="single" w:sz="8" w:space="0" w:color="auto"/>
              <w:right w:val="nil"/>
            </w:tcBorders>
            <w:noWrap/>
            <w:vAlign w:val="bottom"/>
            <w:hideMark/>
          </w:tcPr>
          <w:p w14:paraId="3A97A9E2"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 </w:t>
            </w:r>
          </w:p>
        </w:tc>
        <w:tc>
          <w:tcPr>
            <w:tcW w:w="3462" w:type="dxa"/>
            <w:tcBorders>
              <w:top w:val="nil"/>
              <w:left w:val="nil"/>
              <w:bottom w:val="single" w:sz="8" w:space="0" w:color="auto"/>
              <w:right w:val="nil"/>
            </w:tcBorders>
            <w:noWrap/>
            <w:vAlign w:val="bottom"/>
            <w:hideMark/>
          </w:tcPr>
          <w:p w14:paraId="675D09AF"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Variable</w:t>
            </w:r>
          </w:p>
        </w:tc>
        <w:tc>
          <w:tcPr>
            <w:tcW w:w="1536" w:type="dxa"/>
            <w:tcBorders>
              <w:top w:val="nil"/>
              <w:left w:val="nil"/>
              <w:bottom w:val="single" w:sz="8" w:space="0" w:color="auto"/>
              <w:right w:val="nil"/>
            </w:tcBorders>
            <w:noWrap/>
            <w:vAlign w:val="bottom"/>
            <w:hideMark/>
          </w:tcPr>
          <w:p w14:paraId="77495C75"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Expected</w:t>
            </w:r>
          </w:p>
        </w:tc>
        <w:tc>
          <w:tcPr>
            <w:tcW w:w="1203" w:type="dxa"/>
            <w:tcBorders>
              <w:top w:val="nil"/>
              <w:left w:val="nil"/>
              <w:bottom w:val="single" w:sz="8" w:space="0" w:color="auto"/>
              <w:right w:val="nil"/>
            </w:tcBorders>
            <w:noWrap/>
            <w:vAlign w:val="bottom"/>
            <w:hideMark/>
          </w:tcPr>
          <w:p w14:paraId="546CE532"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Observed</w:t>
            </w:r>
          </w:p>
        </w:tc>
        <w:tc>
          <w:tcPr>
            <w:tcW w:w="1116" w:type="dxa"/>
            <w:tcBorders>
              <w:top w:val="nil"/>
              <w:left w:val="nil"/>
              <w:bottom w:val="single" w:sz="8" w:space="0" w:color="auto"/>
              <w:right w:val="nil"/>
            </w:tcBorders>
            <w:noWrap/>
            <w:vAlign w:val="bottom"/>
            <w:hideMark/>
          </w:tcPr>
          <w:p w14:paraId="70A19032"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p-value</w:t>
            </w:r>
          </w:p>
        </w:tc>
        <w:tc>
          <w:tcPr>
            <w:tcW w:w="1282" w:type="dxa"/>
            <w:tcBorders>
              <w:top w:val="nil"/>
              <w:left w:val="nil"/>
              <w:bottom w:val="single" w:sz="8" w:space="0" w:color="auto"/>
              <w:right w:val="nil"/>
            </w:tcBorders>
            <w:noWrap/>
            <w:vAlign w:val="bottom"/>
            <w:hideMark/>
          </w:tcPr>
          <w:p w14:paraId="0125B0A0"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Observed</w:t>
            </w:r>
          </w:p>
        </w:tc>
        <w:tc>
          <w:tcPr>
            <w:tcW w:w="1163" w:type="dxa"/>
            <w:tcBorders>
              <w:top w:val="nil"/>
              <w:left w:val="nil"/>
              <w:bottom w:val="single" w:sz="8" w:space="0" w:color="auto"/>
              <w:right w:val="nil"/>
            </w:tcBorders>
            <w:noWrap/>
            <w:vAlign w:val="bottom"/>
            <w:hideMark/>
          </w:tcPr>
          <w:p w14:paraId="1DF59151"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p-value</w:t>
            </w:r>
          </w:p>
        </w:tc>
      </w:tr>
      <w:tr w:rsidR="007876A2" w:rsidRPr="00E22E10" w14:paraId="69740AD4" w14:textId="77777777" w:rsidTr="00A8265A">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23D23239"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Sporophyte</w:t>
            </w:r>
          </w:p>
        </w:tc>
        <w:tc>
          <w:tcPr>
            <w:tcW w:w="3462" w:type="dxa"/>
            <w:noWrap/>
            <w:vAlign w:val="bottom"/>
            <w:hideMark/>
          </w:tcPr>
          <w:p w14:paraId="51DD7A9D"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Cell Membrane Stability (Heat)</w:t>
            </w:r>
          </w:p>
        </w:tc>
        <w:tc>
          <w:tcPr>
            <w:tcW w:w="1536" w:type="dxa"/>
            <w:noWrap/>
            <w:vAlign w:val="bottom"/>
            <w:hideMark/>
          </w:tcPr>
          <w:p w14:paraId="38B5C4EF"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3050CDE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26F70E67"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0.06102</w:t>
            </w:r>
          </w:p>
        </w:tc>
        <w:tc>
          <w:tcPr>
            <w:tcW w:w="1282" w:type="dxa"/>
            <w:noWrap/>
            <w:vAlign w:val="bottom"/>
            <w:hideMark/>
          </w:tcPr>
          <w:p w14:paraId="6EF03AD7"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10E3781"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0.013</w:t>
            </w:r>
          </w:p>
        </w:tc>
      </w:tr>
      <w:tr w:rsidR="007876A2" w:rsidRPr="00E22E10" w14:paraId="595B09EC" w14:textId="77777777" w:rsidTr="00A8265A">
        <w:trPr>
          <w:trHeight w:val="144"/>
          <w:jc w:val="center"/>
        </w:trPr>
        <w:tc>
          <w:tcPr>
            <w:tcW w:w="0" w:type="auto"/>
            <w:vMerge/>
            <w:tcBorders>
              <w:top w:val="nil"/>
              <w:left w:val="nil"/>
              <w:bottom w:val="single" w:sz="8" w:space="0" w:color="000000"/>
              <w:right w:val="nil"/>
            </w:tcBorders>
            <w:vAlign w:val="center"/>
            <w:hideMark/>
          </w:tcPr>
          <w:p w14:paraId="23D06559"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0CCCC441"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Cell Membrane Stability (Cold)</w:t>
            </w:r>
          </w:p>
        </w:tc>
        <w:tc>
          <w:tcPr>
            <w:tcW w:w="1536" w:type="dxa"/>
            <w:noWrap/>
            <w:vAlign w:val="bottom"/>
            <w:hideMark/>
          </w:tcPr>
          <w:p w14:paraId="26919894"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203" w:type="dxa"/>
            <w:noWrap/>
            <w:vAlign w:val="bottom"/>
            <w:hideMark/>
          </w:tcPr>
          <w:p w14:paraId="3A972AA0"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S &gt; N</w:t>
            </w:r>
          </w:p>
        </w:tc>
        <w:tc>
          <w:tcPr>
            <w:tcW w:w="1116" w:type="dxa"/>
            <w:noWrap/>
            <w:vAlign w:val="bottom"/>
            <w:hideMark/>
          </w:tcPr>
          <w:p w14:paraId="544B1331"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0.0117</w:t>
            </w:r>
          </w:p>
        </w:tc>
        <w:tc>
          <w:tcPr>
            <w:tcW w:w="1282" w:type="dxa"/>
            <w:noWrap/>
            <w:vAlign w:val="bottom"/>
            <w:hideMark/>
          </w:tcPr>
          <w:p w14:paraId="5F2C1B30"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3A1BD8DB"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0.886</w:t>
            </w:r>
          </w:p>
        </w:tc>
      </w:tr>
      <w:tr w:rsidR="007876A2" w:rsidRPr="00E22E10" w14:paraId="534EE44F" w14:textId="77777777" w:rsidTr="00A8265A">
        <w:trPr>
          <w:trHeight w:val="144"/>
          <w:jc w:val="center"/>
        </w:trPr>
        <w:tc>
          <w:tcPr>
            <w:tcW w:w="0" w:type="auto"/>
            <w:vMerge/>
            <w:tcBorders>
              <w:top w:val="nil"/>
              <w:left w:val="nil"/>
              <w:bottom w:val="single" w:sz="8" w:space="0" w:color="000000"/>
              <w:right w:val="nil"/>
            </w:tcBorders>
            <w:vAlign w:val="center"/>
            <w:hideMark/>
          </w:tcPr>
          <w:p w14:paraId="14987DB3"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391B0323"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Chlorophyll Content (Heat)</w:t>
            </w:r>
          </w:p>
        </w:tc>
        <w:tc>
          <w:tcPr>
            <w:tcW w:w="1536" w:type="dxa"/>
            <w:noWrap/>
            <w:vAlign w:val="bottom"/>
            <w:hideMark/>
          </w:tcPr>
          <w:p w14:paraId="5C5417A6"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211C3584"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523DC63E"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0.0405</w:t>
            </w:r>
          </w:p>
        </w:tc>
        <w:tc>
          <w:tcPr>
            <w:tcW w:w="1282" w:type="dxa"/>
            <w:noWrap/>
            <w:vAlign w:val="bottom"/>
            <w:hideMark/>
          </w:tcPr>
          <w:p w14:paraId="26EB28B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2684E4EB"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0.38</w:t>
            </w:r>
          </w:p>
        </w:tc>
      </w:tr>
      <w:tr w:rsidR="007876A2" w:rsidRPr="00E22E10" w14:paraId="7979B5CF" w14:textId="77777777" w:rsidTr="00A8265A">
        <w:trPr>
          <w:trHeight w:val="144"/>
          <w:jc w:val="center"/>
        </w:trPr>
        <w:tc>
          <w:tcPr>
            <w:tcW w:w="0" w:type="auto"/>
            <w:vMerge/>
            <w:tcBorders>
              <w:top w:val="nil"/>
              <w:left w:val="nil"/>
              <w:bottom w:val="single" w:sz="8" w:space="0" w:color="000000"/>
              <w:right w:val="nil"/>
            </w:tcBorders>
            <w:vAlign w:val="center"/>
            <w:hideMark/>
          </w:tcPr>
          <w:p w14:paraId="14999BD8"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63FC6B95"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Chlorophyll Content (Cold)</w:t>
            </w:r>
          </w:p>
        </w:tc>
        <w:tc>
          <w:tcPr>
            <w:tcW w:w="1536" w:type="dxa"/>
            <w:noWrap/>
            <w:vAlign w:val="bottom"/>
            <w:hideMark/>
          </w:tcPr>
          <w:p w14:paraId="65B8233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203" w:type="dxa"/>
            <w:noWrap/>
            <w:vAlign w:val="bottom"/>
            <w:hideMark/>
          </w:tcPr>
          <w:p w14:paraId="642C115B"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116" w:type="dxa"/>
            <w:noWrap/>
            <w:vAlign w:val="bottom"/>
            <w:hideMark/>
          </w:tcPr>
          <w:p w14:paraId="09A2AD20"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9.96E-11</w:t>
            </w:r>
          </w:p>
        </w:tc>
        <w:tc>
          <w:tcPr>
            <w:tcW w:w="1282" w:type="dxa"/>
            <w:noWrap/>
            <w:vAlign w:val="bottom"/>
            <w:hideMark/>
          </w:tcPr>
          <w:p w14:paraId="40D848AA"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446889C2"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1.05E-07</w:t>
            </w:r>
          </w:p>
        </w:tc>
      </w:tr>
      <w:tr w:rsidR="007876A2" w:rsidRPr="00E22E10" w14:paraId="24944CD3" w14:textId="77777777" w:rsidTr="00A8265A">
        <w:trPr>
          <w:trHeight w:val="144"/>
          <w:jc w:val="center"/>
        </w:trPr>
        <w:tc>
          <w:tcPr>
            <w:tcW w:w="0" w:type="auto"/>
            <w:vMerge/>
            <w:tcBorders>
              <w:top w:val="nil"/>
              <w:left w:val="nil"/>
              <w:bottom w:val="single" w:sz="8" w:space="0" w:color="000000"/>
              <w:right w:val="nil"/>
            </w:tcBorders>
            <w:vAlign w:val="center"/>
            <w:hideMark/>
          </w:tcPr>
          <w:p w14:paraId="4D40BA56"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47396410"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Photosynthetic Rate (Heat)</w:t>
            </w:r>
          </w:p>
        </w:tc>
        <w:tc>
          <w:tcPr>
            <w:tcW w:w="1536" w:type="dxa"/>
            <w:noWrap/>
            <w:vAlign w:val="bottom"/>
            <w:hideMark/>
          </w:tcPr>
          <w:p w14:paraId="7FC08616"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17E4F6C0"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45DAE7DC"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0.997</w:t>
            </w:r>
          </w:p>
        </w:tc>
        <w:tc>
          <w:tcPr>
            <w:tcW w:w="1282" w:type="dxa"/>
            <w:noWrap/>
            <w:vAlign w:val="bottom"/>
            <w:hideMark/>
          </w:tcPr>
          <w:p w14:paraId="79FDC107"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16E32F25"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0.127</w:t>
            </w:r>
          </w:p>
        </w:tc>
      </w:tr>
      <w:tr w:rsidR="007876A2" w:rsidRPr="00E22E10" w14:paraId="0B7686F8" w14:textId="77777777" w:rsidTr="00A8265A">
        <w:trPr>
          <w:trHeight w:val="144"/>
          <w:jc w:val="center"/>
        </w:trPr>
        <w:tc>
          <w:tcPr>
            <w:tcW w:w="0" w:type="auto"/>
            <w:vMerge/>
            <w:tcBorders>
              <w:top w:val="nil"/>
              <w:left w:val="nil"/>
              <w:bottom w:val="single" w:sz="8" w:space="0" w:color="000000"/>
              <w:right w:val="nil"/>
            </w:tcBorders>
            <w:vAlign w:val="center"/>
            <w:hideMark/>
          </w:tcPr>
          <w:p w14:paraId="6853FED6" w14:textId="77777777" w:rsidR="007876A2" w:rsidRPr="00C25461" w:rsidRDefault="007876A2" w:rsidP="00FF4D14">
            <w:pPr>
              <w:spacing w:after="0" w:line="360" w:lineRule="auto"/>
              <w:rPr>
                <w:rFonts w:eastAsia="Times New Roman"/>
                <w:color w:val="000000"/>
                <w:sz w:val="20"/>
                <w:szCs w:val="20"/>
              </w:rPr>
            </w:pPr>
          </w:p>
        </w:tc>
        <w:tc>
          <w:tcPr>
            <w:tcW w:w="3462" w:type="dxa"/>
            <w:tcBorders>
              <w:top w:val="nil"/>
              <w:left w:val="nil"/>
              <w:bottom w:val="single" w:sz="8" w:space="0" w:color="auto"/>
              <w:right w:val="nil"/>
            </w:tcBorders>
            <w:noWrap/>
            <w:vAlign w:val="bottom"/>
            <w:hideMark/>
          </w:tcPr>
          <w:p w14:paraId="79643CD1"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Photosynthetic Rate (Cold)</w:t>
            </w:r>
          </w:p>
        </w:tc>
        <w:tc>
          <w:tcPr>
            <w:tcW w:w="1536" w:type="dxa"/>
            <w:tcBorders>
              <w:top w:val="nil"/>
              <w:left w:val="nil"/>
              <w:bottom w:val="single" w:sz="8" w:space="0" w:color="auto"/>
              <w:right w:val="nil"/>
            </w:tcBorders>
            <w:noWrap/>
            <w:vAlign w:val="bottom"/>
            <w:hideMark/>
          </w:tcPr>
          <w:p w14:paraId="157E1F6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203" w:type="dxa"/>
            <w:tcBorders>
              <w:top w:val="nil"/>
              <w:left w:val="nil"/>
              <w:bottom w:val="single" w:sz="8" w:space="0" w:color="auto"/>
              <w:right w:val="nil"/>
            </w:tcBorders>
            <w:noWrap/>
            <w:vAlign w:val="bottom"/>
            <w:hideMark/>
          </w:tcPr>
          <w:p w14:paraId="22878777"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tcBorders>
              <w:top w:val="nil"/>
              <w:left w:val="nil"/>
              <w:bottom w:val="single" w:sz="8" w:space="0" w:color="auto"/>
              <w:right w:val="nil"/>
            </w:tcBorders>
            <w:noWrap/>
            <w:vAlign w:val="bottom"/>
            <w:hideMark/>
          </w:tcPr>
          <w:p w14:paraId="446499ED"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0.77</w:t>
            </w:r>
          </w:p>
        </w:tc>
        <w:tc>
          <w:tcPr>
            <w:tcW w:w="1282" w:type="dxa"/>
            <w:tcBorders>
              <w:top w:val="nil"/>
              <w:left w:val="nil"/>
              <w:bottom w:val="single" w:sz="8" w:space="0" w:color="auto"/>
              <w:right w:val="nil"/>
            </w:tcBorders>
            <w:noWrap/>
            <w:vAlign w:val="bottom"/>
            <w:hideMark/>
          </w:tcPr>
          <w:p w14:paraId="6271EDB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tcBorders>
              <w:top w:val="nil"/>
              <w:left w:val="nil"/>
              <w:bottom w:val="single" w:sz="8" w:space="0" w:color="auto"/>
              <w:right w:val="nil"/>
            </w:tcBorders>
            <w:noWrap/>
            <w:vAlign w:val="bottom"/>
            <w:hideMark/>
          </w:tcPr>
          <w:p w14:paraId="47B87BE9"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0.883</w:t>
            </w:r>
          </w:p>
        </w:tc>
      </w:tr>
      <w:tr w:rsidR="007876A2" w:rsidRPr="00E22E10" w14:paraId="00C178CB" w14:textId="77777777" w:rsidTr="00A8265A">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5D248C18"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Gametophyte</w:t>
            </w:r>
          </w:p>
        </w:tc>
        <w:tc>
          <w:tcPr>
            <w:tcW w:w="3462" w:type="dxa"/>
            <w:noWrap/>
            <w:vAlign w:val="bottom"/>
            <w:hideMark/>
          </w:tcPr>
          <w:p w14:paraId="5E1F50CE"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726BD1BD"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2D5A36DF"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78F7E28C"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0.00037</w:t>
            </w:r>
          </w:p>
        </w:tc>
        <w:tc>
          <w:tcPr>
            <w:tcW w:w="1282" w:type="dxa"/>
            <w:noWrap/>
            <w:vAlign w:val="bottom"/>
            <w:hideMark/>
          </w:tcPr>
          <w:p w14:paraId="58BB1762"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C7CF4A1"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0.0251</w:t>
            </w:r>
          </w:p>
        </w:tc>
      </w:tr>
      <w:tr w:rsidR="007876A2" w:rsidRPr="00E22E10" w14:paraId="3EE080A9" w14:textId="77777777" w:rsidTr="00A8265A">
        <w:trPr>
          <w:trHeight w:val="144"/>
          <w:jc w:val="center"/>
        </w:trPr>
        <w:tc>
          <w:tcPr>
            <w:tcW w:w="0" w:type="auto"/>
            <w:vMerge/>
            <w:tcBorders>
              <w:top w:val="nil"/>
              <w:left w:val="nil"/>
              <w:bottom w:val="single" w:sz="8" w:space="0" w:color="000000"/>
              <w:right w:val="nil"/>
            </w:tcBorders>
            <w:vAlign w:val="center"/>
            <w:hideMark/>
          </w:tcPr>
          <w:p w14:paraId="1943AEFB"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549CA59B"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188A0929"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028E1D99"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211236CC"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0.000685</w:t>
            </w:r>
          </w:p>
        </w:tc>
        <w:tc>
          <w:tcPr>
            <w:tcW w:w="1282" w:type="dxa"/>
            <w:noWrap/>
            <w:vAlign w:val="bottom"/>
            <w:hideMark/>
          </w:tcPr>
          <w:p w14:paraId="52CCFD23"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D180E12"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0.0351</w:t>
            </w:r>
          </w:p>
        </w:tc>
      </w:tr>
      <w:tr w:rsidR="007876A2" w:rsidRPr="00E22E10" w14:paraId="61BFCA67" w14:textId="77777777" w:rsidTr="00A8265A">
        <w:trPr>
          <w:trHeight w:val="144"/>
          <w:jc w:val="center"/>
        </w:trPr>
        <w:tc>
          <w:tcPr>
            <w:tcW w:w="0" w:type="auto"/>
            <w:vMerge/>
            <w:tcBorders>
              <w:top w:val="nil"/>
              <w:left w:val="nil"/>
              <w:bottom w:val="single" w:sz="8" w:space="0" w:color="000000"/>
              <w:right w:val="nil"/>
            </w:tcBorders>
            <w:vAlign w:val="center"/>
            <w:hideMark/>
          </w:tcPr>
          <w:p w14:paraId="45B4AF1B"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3FAE853C"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noWrap/>
            <w:vAlign w:val="bottom"/>
            <w:hideMark/>
          </w:tcPr>
          <w:p w14:paraId="253A3440"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44F352D7"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45BDE8E8"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0.331</w:t>
            </w:r>
          </w:p>
        </w:tc>
        <w:tc>
          <w:tcPr>
            <w:tcW w:w="1282" w:type="dxa"/>
            <w:noWrap/>
            <w:vAlign w:val="bottom"/>
            <w:hideMark/>
          </w:tcPr>
          <w:p w14:paraId="219CEE37"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C6B76F8"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*0.0135</w:t>
            </w:r>
          </w:p>
        </w:tc>
      </w:tr>
      <w:tr w:rsidR="007876A2" w:rsidRPr="00E22E10" w14:paraId="697EA75D" w14:textId="77777777" w:rsidTr="00A8265A">
        <w:trPr>
          <w:trHeight w:val="144"/>
          <w:jc w:val="center"/>
        </w:trPr>
        <w:tc>
          <w:tcPr>
            <w:tcW w:w="0" w:type="auto"/>
            <w:vMerge/>
            <w:tcBorders>
              <w:top w:val="nil"/>
              <w:left w:val="nil"/>
              <w:bottom w:val="single" w:sz="8" w:space="0" w:color="000000"/>
              <w:right w:val="nil"/>
            </w:tcBorders>
            <w:vAlign w:val="center"/>
            <w:hideMark/>
          </w:tcPr>
          <w:p w14:paraId="15C4C81B"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393D82DC"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07D1FD9A"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1DFAC1F5"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37EF92A5"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0.568</w:t>
            </w:r>
          </w:p>
        </w:tc>
        <w:tc>
          <w:tcPr>
            <w:tcW w:w="1282" w:type="dxa"/>
            <w:noWrap/>
            <w:vAlign w:val="bottom"/>
            <w:hideMark/>
          </w:tcPr>
          <w:p w14:paraId="7CD99815"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42AC5D28"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0.418</w:t>
            </w:r>
          </w:p>
        </w:tc>
      </w:tr>
      <w:tr w:rsidR="007876A2" w:rsidRPr="00E22E10" w14:paraId="56E818DE" w14:textId="77777777" w:rsidTr="00A8265A">
        <w:trPr>
          <w:trHeight w:val="144"/>
          <w:jc w:val="center"/>
        </w:trPr>
        <w:tc>
          <w:tcPr>
            <w:tcW w:w="0" w:type="auto"/>
            <w:vMerge/>
            <w:tcBorders>
              <w:top w:val="nil"/>
              <w:left w:val="nil"/>
              <w:bottom w:val="single" w:sz="8" w:space="0" w:color="000000"/>
              <w:right w:val="nil"/>
            </w:tcBorders>
            <w:vAlign w:val="center"/>
            <w:hideMark/>
          </w:tcPr>
          <w:p w14:paraId="3AE780D7"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5E467AB7"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50DEAAAD"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094693C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73A00677"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0.77</w:t>
            </w:r>
          </w:p>
        </w:tc>
        <w:tc>
          <w:tcPr>
            <w:tcW w:w="1282" w:type="dxa"/>
            <w:noWrap/>
            <w:vAlign w:val="bottom"/>
            <w:hideMark/>
          </w:tcPr>
          <w:p w14:paraId="5D2506E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7085C51F"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0.608</w:t>
            </w:r>
          </w:p>
        </w:tc>
      </w:tr>
      <w:tr w:rsidR="007876A2" w:rsidRPr="00E22E10" w14:paraId="33584503" w14:textId="77777777" w:rsidTr="00A8265A">
        <w:trPr>
          <w:trHeight w:val="144"/>
          <w:jc w:val="center"/>
        </w:trPr>
        <w:tc>
          <w:tcPr>
            <w:tcW w:w="0" w:type="auto"/>
            <w:vMerge/>
            <w:tcBorders>
              <w:top w:val="nil"/>
              <w:left w:val="nil"/>
              <w:bottom w:val="single" w:sz="2" w:space="0" w:color="auto"/>
              <w:right w:val="nil"/>
            </w:tcBorders>
            <w:vAlign w:val="center"/>
            <w:hideMark/>
          </w:tcPr>
          <w:p w14:paraId="210ED7FD" w14:textId="77777777" w:rsidR="007876A2" w:rsidRPr="00E22E10" w:rsidRDefault="007876A2" w:rsidP="00FF4D14">
            <w:pPr>
              <w:spacing w:after="0" w:line="360" w:lineRule="auto"/>
              <w:rPr>
                <w:rFonts w:eastAsia="Times New Roman"/>
                <w:b/>
                <w:bCs/>
                <w:color w:val="000000"/>
                <w:sz w:val="20"/>
                <w:szCs w:val="20"/>
              </w:rPr>
            </w:pPr>
          </w:p>
        </w:tc>
        <w:tc>
          <w:tcPr>
            <w:tcW w:w="3462" w:type="dxa"/>
            <w:tcBorders>
              <w:top w:val="nil"/>
              <w:left w:val="nil"/>
              <w:bottom w:val="single" w:sz="2" w:space="0" w:color="auto"/>
              <w:right w:val="nil"/>
            </w:tcBorders>
            <w:noWrap/>
            <w:vAlign w:val="bottom"/>
            <w:hideMark/>
          </w:tcPr>
          <w:p w14:paraId="5180C87F"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tcBorders>
              <w:top w:val="nil"/>
              <w:left w:val="nil"/>
              <w:bottom w:val="single" w:sz="2" w:space="0" w:color="auto"/>
              <w:right w:val="nil"/>
            </w:tcBorders>
            <w:noWrap/>
            <w:vAlign w:val="bottom"/>
            <w:hideMark/>
          </w:tcPr>
          <w:p w14:paraId="549883D5"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tcBorders>
              <w:top w:val="nil"/>
              <w:left w:val="nil"/>
              <w:bottom w:val="single" w:sz="2" w:space="0" w:color="auto"/>
              <w:right w:val="nil"/>
            </w:tcBorders>
            <w:noWrap/>
            <w:vAlign w:val="bottom"/>
            <w:hideMark/>
          </w:tcPr>
          <w:p w14:paraId="7A06581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tcBorders>
              <w:top w:val="nil"/>
              <w:left w:val="nil"/>
              <w:bottom w:val="single" w:sz="2" w:space="0" w:color="auto"/>
              <w:right w:val="nil"/>
            </w:tcBorders>
            <w:noWrap/>
            <w:vAlign w:val="bottom"/>
            <w:hideMark/>
          </w:tcPr>
          <w:p w14:paraId="606E8920"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0.683</w:t>
            </w:r>
          </w:p>
        </w:tc>
        <w:tc>
          <w:tcPr>
            <w:tcW w:w="1282" w:type="dxa"/>
            <w:tcBorders>
              <w:top w:val="nil"/>
              <w:left w:val="nil"/>
              <w:bottom w:val="single" w:sz="2" w:space="0" w:color="auto"/>
              <w:right w:val="nil"/>
            </w:tcBorders>
            <w:noWrap/>
            <w:vAlign w:val="bottom"/>
            <w:hideMark/>
          </w:tcPr>
          <w:p w14:paraId="0B8F8CEF"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tcBorders>
              <w:top w:val="nil"/>
              <w:left w:val="nil"/>
              <w:bottom w:val="single" w:sz="2" w:space="0" w:color="auto"/>
              <w:right w:val="nil"/>
            </w:tcBorders>
            <w:noWrap/>
            <w:vAlign w:val="bottom"/>
            <w:hideMark/>
          </w:tcPr>
          <w:p w14:paraId="1D1E6D6A"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0.496</w:t>
            </w:r>
          </w:p>
        </w:tc>
      </w:tr>
    </w:tbl>
    <w:p w14:paraId="5C5C6532" w14:textId="77777777" w:rsidR="007876A2" w:rsidRDefault="007876A2" w:rsidP="00FF4D14">
      <w:pPr>
        <w:pStyle w:val="Tabletext"/>
        <w:spacing w:line="360" w:lineRule="auto"/>
      </w:pPr>
    </w:p>
    <w:p w14:paraId="5FA31896" w14:textId="77777777" w:rsidR="007876A2" w:rsidRDefault="007876A2" w:rsidP="00FF4D14">
      <w:pPr>
        <w:pStyle w:val="Figure"/>
        <w:spacing w:line="360" w:lineRule="auto"/>
      </w:pPr>
      <w:r>
        <w:rPr>
          <w:noProof/>
        </w:rPr>
        <w:lastRenderedPageBreak/>
        <w:drawing>
          <wp:inline distT="0" distB="0" distL="0" distR="0" wp14:anchorId="0DC31297" wp14:editId="0FACDD6F">
            <wp:extent cx="5943600" cy="5943600"/>
            <wp:effectExtent l="0" t="0" r="0" b="0"/>
            <wp:docPr id="205" name="Picture 20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hart, box and whisk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F32223" w14:textId="2B8D8DB1" w:rsidR="007876A2" w:rsidRPr="008E3F2F" w:rsidRDefault="007876A2" w:rsidP="00FF4D14">
      <w:pPr>
        <w:pStyle w:val="Figuretitle"/>
        <w:spacing w:line="360" w:lineRule="auto"/>
      </w:pPr>
      <w:bookmarkStart w:id="259" w:name="_Toc107910260"/>
      <w:r w:rsidRPr="008E3F2F">
        <w:t xml:space="preserve">Figure </w:t>
      </w:r>
      <w:del w:id="260" w:author="Emma Chandler" w:date="2022-08-31T16:11:00Z">
        <w:r w:rsidRPr="008E3F2F" w:rsidDel="00EA3F77">
          <w:delText>1.</w:delText>
        </w:r>
      </w:del>
      <w:r w:rsidRPr="008E3F2F">
        <w:t xml:space="preserve">4. Regional differences for temperature tolerance traits including hot and cold cell membrane stability (HCMS, CCMS), hot and cold chlorophyll content stability (HCHPL, CCHPL), hot and cold net photosynthetic rate (HPS, CPS). Center line of boxplot is the median value for the region. </w:t>
      </w:r>
      <w:r w:rsidR="00C337AA">
        <w:t>Shared</w:t>
      </w:r>
      <w:r w:rsidR="00C337AA" w:rsidRPr="008E3F2F">
        <w:t xml:space="preserve"> </w:t>
      </w:r>
      <w:r w:rsidRPr="008E3F2F">
        <w:t xml:space="preserve">letters represent statistically </w:t>
      </w:r>
      <w:r w:rsidR="00C337AA">
        <w:t>non-</w:t>
      </w:r>
      <w:r w:rsidRPr="008E3F2F">
        <w:t>significant differences between regions. Variables with significant differences denoted with asterisks: CCMS (F1,50 = 7.792, p = 0.006), HCHPL (F1,51 = 4.334, p = 0.043), and CCHPL (F1,50 = 64.652, p = 1.6e-10).</w:t>
      </w:r>
      <w:bookmarkEnd w:id="259"/>
    </w:p>
    <w:p w14:paraId="207164EB" w14:textId="77777777" w:rsidR="007876A2" w:rsidRDefault="007876A2" w:rsidP="00FF4D14">
      <w:pPr>
        <w:pStyle w:val="Figure"/>
        <w:spacing w:line="360" w:lineRule="auto"/>
      </w:pPr>
      <w:r>
        <w:rPr>
          <w:noProof/>
        </w:rPr>
        <w:lastRenderedPageBreak/>
        <w:drawing>
          <wp:inline distT="0" distB="0" distL="0" distR="0" wp14:anchorId="75B7B61A" wp14:editId="23D1E7ED">
            <wp:extent cx="5943600" cy="4248150"/>
            <wp:effectExtent l="0" t="0" r="0" b="0"/>
            <wp:docPr id="206" name="Picture 2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39395ACC" w14:textId="48DD9DC9" w:rsidR="007876A2" w:rsidRDefault="007876A2" w:rsidP="00FF4D14">
      <w:pPr>
        <w:pStyle w:val="Figuretitle"/>
        <w:spacing w:line="360" w:lineRule="auto"/>
      </w:pPr>
      <w:bookmarkStart w:id="261" w:name="_Toc106122485"/>
      <w:bookmarkStart w:id="262" w:name="_Toc107910261"/>
      <w:r>
        <w:t xml:space="preserve">Figure </w:t>
      </w:r>
      <w:del w:id="263" w:author="Emma Chandler" w:date="2022-08-31T16:11:00Z">
        <w:r w:rsidDel="00EA3F77">
          <w:delText>1.</w:delText>
        </w:r>
      </w:del>
      <w:r>
        <w:t xml:space="preserve">5. </w:t>
      </w:r>
      <w:bookmarkStart w:id="264" w:name="_Hlk102464430"/>
      <w:r>
        <w:t xml:space="preserve">Genotype differences for temperature tolerance traits including hot cell membrane stability (HCMS) and cold chlorophyll content stability (CCHPL). Genets </w:t>
      </w:r>
      <w:r w:rsidR="00C337AA">
        <w:t xml:space="preserve">are </w:t>
      </w:r>
      <w:r>
        <w:t>ordered by increasing ratio for each variable.</w:t>
      </w:r>
      <w:bookmarkEnd w:id="264"/>
      <w:r>
        <w:t xml:space="preserve"> </w:t>
      </w:r>
      <w:r w:rsidR="00C337AA">
        <w:t>The c</w:t>
      </w:r>
      <w:r>
        <w:t xml:space="preserve">enter line in boxplot is the median of the </w:t>
      </w:r>
      <w:r w:rsidR="00FF4D14">
        <w:t xml:space="preserve">measurements </w:t>
      </w:r>
      <w:del w:id="265" w:author="Emma Chandler" w:date="2022-08-31T15:26:00Z">
        <w:r>
          <w:delText xml:space="preserve"> </w:delText>
        </w:r>
      </w:del>
      <w:r w:rsidR="00FF4D14">
        <w:t>among</w:t>
      </w:r>
      <w:r w:rsidR="00C337AA">
        <w:t xml:space="preserve"> </w:t>
      </w:r>
      <w:r>
        <w:t xml:space="preserve">the ramets of one genet. There is a significant difference among the genets for HCMS (F = 1.5, p = 0.029) and CCHPL (F = 3.341, p = 6.1e-9). Plots of genet effect for other variables </w:t>
      </w:r>
      <w:r w:rsidR="00C337AA">
        <w:t xml:space="preserve">are </w:t>
      </w:r>
      <w:r>
        <w:t xml:space="preserve">in </w:t>
      </w:r>
      <w:r w:rsidRPr="00EA3F77">
        <w:rPr>
          <w:highlight w:val="yellow"/>
          <w:rPrChange w:id="266" w:author="Emma Chandler" w:date="2022-08-31T16:12:00Z">
            <w:rPr/>
          </w:rPrChange>
        </w:rPr>
        <w:t>appendix</w:t>
      </w:r>
      <w:r>
        <w:t xml:space="preserve"> (Figure A3).</w:t>
      </w:r>
      <w:bookmarkEnd w:id="261"/>
      <w:bookmarkEnd w:id="262"/>
      <w:r>
        <w:t xml:space="preserve"> </w:t>
      </w:r>
    </w:p>
    <w:p w14:paraId="685D0C43" w14:textId="77777777" w:rsidR="007876A2" w:rsidRDefault="007876A2" w:rsidP="00FF4D14">
      <w:pPr>
        <w:pStyle w:val="Figure"/>
        <w:spacing w:line="360" w:lineRule="auto"/>
      </w:pPr>
      <w:r>
        <w:rPr>
          <w:noProof/>
        </w:rPr>
        <w:lastRenderedPageBreak/>
        <w:drawing>
          <wp:inline distT="0" distB="0" distL="0" distR="0" wp14:anchorId="46BB38E7" wp14:editId="1782CC8A">
            <wp:extent cx="5915025" cy="2543175"/>
            <wp:effectExtent l="0" t="0" r="9525" b="9525"/>
            <wp:docPr id="207" name="Picture 2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rt, box and whisk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5025" cy="2543175"/>
                    </a:xfrm>
                    <a:prstGeom prst="rect">
                      <a:avLst/>
                    </a:prstGeom>
                    <a:noFill/>
                    <a:ln>
                      <a:noFill/>
                    </a:ln>
                  </pic:spPr>
                </pic:pic>
              </a:graphicData>
            </a:graphic>
          </wp:inline>
        </w:drawing>
      </w:r>
    </w:p>
    <w:p w14:paraId="54AC6378" w14:textId="77777777" w:rsidR="007876A2" w:rsidRDefault="007876A2" w:rsidP="00FF4D14">
      <w:pPr>
        <w:pStyle w:val="Figuretitle"/>
        <w:spacing w:line="360" w:lineRule="auto"/>
      </w:pPr>
      <w:bookmarkStart w:id="267" w:name="_Toc106122486"/>
      <w:bookmarkStart w:id="268" w:name="_Toc107910262"/>
      <w:r>
        <w:t xml:space="preserve">Figure </w:t>
      </w:r>
      <w:del w:id="269" w:author="Emma Chandler" w:date="2022-08-31T16:12:00Z">
        <w:r w:rsidDel="00EA3F77">
          <w:delText>1.</w:delText>
        </w:r>
      </w:del>
      <w:r>
        <w:t xml:space="preserve">6.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Asterisks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w:t>
      </w:r>
      <w:r w:rsidRPr="0006376F">
        <w:rPr>
          <w:highlight w:val="yellow"/>
          <w:rPrChange w:id="270" w:author="Emma Chandler" w:date="2022-08-31T16:15:00Z">
            <w:rPr/>
          </w:rPrChange>
        </w:rPr>
        <w:t>appendix</w:t>
      </w:r>
      <w:r>
        <w:t xml:space="preserve"> (Table A4).</w:t>
      </w:r>
      <w:bookmarkEnd w:id="267"/>
      <w:bookmarkEnd w:id="268"/>
    </w:p>
    <w:p w14:paraId="7470D978" w14:textId="77777777" w:rsidR="007876A2" w:rsidRDefault="007876A2" w:rsidP="00FF4D14">
      <w:pPr>
        <w:spacing w:line="360" w:lineRule="auto"/>
        <w:rPr>
          <w:szCs w:val="24"/>
        </w:rPr>
      </w:pPr>
      <w:r>
        <w:rPr>
          <w:szCs w:val="24"/>
        </w:rPr>
        <w:br w:type="page"/>
      </w:r>
    </w:p>
    <w:p w14:paraId="2853B97F" w14:textId="77777777" w:rsidR="007876A2" w:rsidRDefault="007876A2" w:rsidP="00FF4D14">
      <w:pPr>
        <w:pStyle w:val="Figure"/>
        <w:spacing w:line="360" w:lineRule="auto"/>
      </w:pPr>
      <w:r>
        <w:rPr>
          <w:noProof/>
        </w:rPr>
        <w:lastRenderedPageBreak/>
        <w:drawing>
          <wp:inline distT="0" distB="0" distL="0" distR="0" wp14:anchorId="0FED7CB6" wp14:editId="24D61CE6">
            <wp:extent cx="4572000" cy="3257550"/>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3257550"/>
                    </a:xfrm>
                    <a:prstGeom prst="rect">
                      <a:avLst/>
                    </a:prstGeom>
                    <a:noFill/>
                    <a:ln>
                      <a:noFill/>
                    </a:ln>
                  </pic:spPr>
                </pic:pic>
              </a:graphicData>
            </a:graphic>
          </wp:inline>
        </w:drawing>
      </w:r>
    </w:p>
    <w:p w14:paraId="2EFFFC01" w14:textId="77777777" w:rsidR="007876A2" w:rsidRDefault="007876A2" w:rsidP="00FF4D14">
      <w:pPr>
        <w:pStyle w:val="Figuretitle"/>
        <w:spacing w:line="360" w:lineRule="auto"/>
      </w:pPr>
      <w:bookmarkStart w:id="271" w:name="_Toc106122487"/>
      <w:bookmarkStart w:id="272" w:name="_Toc107910263"/>
      <w:r>
        <w:t xml:space="preserve">Figure </w:t>
      </w:r>
      <w:del w:id="273" w:author="Emma Chandler" w:date="2022-08-31T16:12:00Z">
        <w:r w:rsidDel="00EA3F77">
          <w:delText>1.</w:delText>
        </w:r>
      </w:del>
      <w:r>
        <w:t xml:space="preserve">7. Hot chlorophyll content (HCHPL) vs cold chlorophyll content (CCHPL) for plants from the north and south. Ellipse indicating 95% confidence interval for multivariate T distribution. Results from Bartlett’s test for heterogeneity of variance between regions for all variables located in the </w:t>
      </w:r>
      <w:r w:rsidRPr="0006376F">
        <w:rPr>
          <w:highlight w:val="yellow"/>
          <w:rPrChange w:id="274" w:author="Emma Chandler" w:date="2022-08-31T16:15:00Z">
            <w:rPr/>
          </w:rPrChange>
        </w:rPr>
        <w:t>appendix</w:t>
      </w:r>
      <w:r>
        <w:t xml:space="preserve"> (Table A5).</w:t>
      </w:r>
      <w:bookmarkEnd w:id="271"/>
      <w:bookmarkEnd w:id="272"/>
    </w:p>
    <w:p w14:paraId="2D73750D" w14:textId="77777777" w:rsidR="007876A2" w:rsidRDefault="007876A2" w:rsidP="00FF4D14">
      <w:pPr>
        <w:pStyle w:val="GS3"/>
        <w:spacing w:line="360" w:lineRule="auto"/>
      </w:pPr>
      <w:bookmarkStart w:id="275" w:name="_Toc107827643"/>
      <w:bookmarkStart w:id="276" w:name="_Toc108537005"/>
      <w:r>
        <w:t>Gametophytic Traits</w:t>
      </w:r>
      <w:bookmarkEnd w:id="275"/>
      <w:bookmarkEnd w:id="276"/>
    </w:p>
    <w:p w14:paraId="415E4086" w14:textId="77777777" w:rsidR="007876A2" w:rsidRDefault="007876A2" w:rsidP="00FF4D14">
      <w:pPr>
        <w:pStyle w:val="GS4"/>
        <w:spacing w:line="360" w:lineRule="auto"/>
      </w:pPr>
      <w:r>
        <w:t>Pollen Germination</w:t>
      </w:r>
    </w:p>
    <w:p w14:paraId="57DE357C" w14:textId="77777777" w:rsidR="007876A2" w:rsidRDefault="007876A2" w:rsidP="00FF4D14">
      <w:pPr>
        <w:pStyle w:val="BodyDoubleSpace05FirstLine"/>
        <w:spacing w:line="360" w:lineRule="auto"/>
      </w:pPr>
      <w:r>
        <w:t xml:space="preserve">Of all genets included in this study, 20 from the north flowered and 10 from the south flowered. The number of ramets that flowered for each genet differed, so the total number of plants that flowered were 32 from the north and 29 from the south. </w:t>
      </w:r>
      <w:commentRangeStart w:id="277"/>
      <w:commentRangeStart w:id="278"/>
      <w:r>
        <w:t xml:space="preserve">We fit quadratic curves </w:t>
      </w:r>
      <w:commentRangeEnd w:id="277"/>
      <w:r w:rsidR="00C337AA">
        <w:rPr>
          <w:rStyle w:val="CommentReference"/>
          <w:rFonts w:asciiTheme="minorHAnsi" w:eastAsiaTheme="minorHAnsi" w:hAnsiTheme="minorHAnsi" w:cstheme="minorBidi"/>
        </w:rPr>
        <w:commentReference w:id="277"/>
      </w:r>
      <w:commentRangeEnd w:id="278"/>
      <w:r w:rsidR="00793EE2">
        <w:rPr>
          <w:rStyle w:val="CommentReference"/>
          <w:rFonts w:asciiTheme="minorHAnsi" w:eastAsiaTheme="minorHAnsi" w:hAnsiTheme="minorHAnsi" w:cstheme="minorBidi"/>
        </w:rPr>
        <w:commentReference w:id="278"/>
      </w:r>
      <w:r>
        <w:t>(</w:t>
      </w:r>
      <w:r w:rsidRPr="00EA3F77">
        <w:rPr>
          <w:highlight w:val="yellow"/>
          <w:rPrChange w:id="279" w:author="Emma Chandler" w:date="2022-08-31T16:12:00Z">
            <w:rPr/>
          </w:rPrChange>
        </w:rPr>
        <w:t>Appendix</w:t>
      </w:r>
      <w:r>
        <w:t xml:space="preserve"> Figure A4) to temperature performance profiles of each plant for pollen germination at five temperatures (Figure </w:t>
      </w:r>
      <w:del w:id="280" w:author="Emma Chandler" w:date="2022-08-31T16:12:00Z">
        <w:r w:rsidDel="00EA3F77">
          <w:delText>1.</w:delText>
        </w:r>
      </w:del>
      <w:r>
        <w:t>8). From the quadratic fit, we calculated the minimum (</w:t>
      </w:r>
      <w:proofErr w:type="spellStart"/>
      <w:r>
        <w:t>Tmin</w:t>
      </w:r>
      <w:proofErr w:type="spellEnd"/>
      <w:r>
        <w:t>), maximum (</w:t>
      </w:r>
      <w:proofErr w:type="spellStart"/>
      <w:r>
        <w:t>Tmax</w:t>
      </w:r>
      <w:proofErr w:type="spellEnd"/>
      <w:r>
        <w:t>), and optimal (</w:t>
      </w:r>
      <w:proofErr w:type="spellStart"/>
      <w:r>
        <w:t>Topt</w:t>
      </w:r>
      <w:proofErr w:type="spellEnd"/>
      <w:r>
        <w:t xml:space="preserve">) temperature of pollen germination for each individual. There was a significant difference between regions for </w:t>
      </w:r>
      <w:proofErr w:type="spellStart"/>
      <w:r>
        <w:t>Tmax</w:t>
      </w:r>
      <w:proofErr w:type="spellEnd"/>
      <w:r>
        <w:t xml:space="preserve"> and </w:t>
      </w:r>
      <w:proofErr w:type="spellStart"/>
      <w:r>
        <w:t>Topt</w:t>
      </w:r>
      <w:proofErr w:type="spellEnd"/>
      <w:r>
        <w:t xml:space="preserve"> (Figure </w:t>
      </w:r>
      <w:del w:id="281" w:author="Emma Chandler" w:date="2022-08-31T16:12:00Z">
        <w:r w:rsidDel="00EA3F77">
          <w:delText>1.</w:delText>
        </w:r>
      </w:del>
      <w:r>
        <w:t xml:space="preserve">8, Figure </w:t>
      </w:r>
      <w:del w:id="282" w:author="Emma Chandler" w:date="2022-08-31T16:12:00Z">
        <w:r w:rsidDel="00EA3F77">
          <w:delText>1.</w:delText>
        </w:r>
      </w:del>
      <w:r>
        <w:t xml:space="preserve">9). Plants from the north germinated more readily at high temperatures and had higher thermal optima than plants from the south. There was no significant difference between the two regions for </w:t>
      </w:r>
      <w:proofErr w:type="spellStart"/>
      <w:r>
        <w:t>Tmin</w:t>
      </w:r>
      <w:proofErr w:type="spellEnd"/>
      <w:r>
        <w:t xml:space="preserve">. The genets were significantly different from one another for </w:t>
      </w:r>
      <w:proofErr w:type="spellStart"/>
      <w:r>
        <w:t>Tmin</w:t>
      </w:r>
      <w:proofErr w:type="spellEnd"/>
      <w:r>
        <w:t xml:space="preserve">, </w:t>
      </w:r>
      <w:proofErr w:type="spellStart"/>
      <w:r>
        <w:t>Tmax</w:t>
      </w:r>
      <w:proofErr w:type="spellEnd"/>
      <w:r>
        <w:t xml:space="preserve">, and </w:t>
      </w:r>
      <w:proofErr w:type="spellStart"/>
      <w:r>
        <w:t>Topt</w:t>
      </w:r>
      <w:proofErr w:type="spellEnd"/>
      <w:r>
        <w:t xml:space="preserve"> </w:t>
      </w:r>
      <w:r>
        <w:lastRenderedPageBreak/>
        <w:t xml:space="preserve">(Figure </w:t>
      </w:r>
      <w:del w:id="283" w:author="Emma Chandler" w:date="2022-08-31T16:12:00Z">
        <w:r w:rsidDel="00EA3F77">
          <w:delText>1.</w:delText>
        </w:r>
      </w:del>
      <w:r>
        <w:t xml:space="preserve">10, </w:t>
      </w:r>
      <w:r w:rsidRPr="0006376F">
        <w:rPr>
          <w:highlight w:val="yellow"/>
          <w:rPrChange w:id="284" w:author="Emma Chandler" w:date="2022-08-31T16:12:00Z">
            <w:rPr/>
          </w:rPrChange>
        </w:rPr>
        <w:t>Appendix</w:t>
      </w:r>
      <w:r>
        <w:t xml:space="preserve"> Figure A5). One outlier was identified using the Grubbs’ test for outliers and subsequently dropped from the analysis.</w:t>
      </w:r>
    </w:p>
    <w:p w14:paraId="02B6C9F7" w14:textId="77777777" w:rsidR="007876A2" w:rsidRDefault="007876A2" w:rsidP="00FF4D14">
      <w:pPr>
        <w:pStyle w:val="GS4"/>
        <w:spacing w:line="360" w:lineRule="auto"/>
      </w:pPr>
      <w:r>
        <w:t>Pollen Tube Growth Rate</w:t>
      </w:r>
    </w:p>
    <w:p w14:paraId="396EBC22" w14:textId="77777777" w:rsidR="007876A2" w:rsidRDefault="007876A2" w:rsidP="00FF4D14">
      <w:pPr>
        <w:pStyle w:val="BodyDoubleSpace05FirstLine"/>
        <w:spacing w:line="360" w:lineRule="auto"/>
      </w:pPr>
      <w:r>
        <w:t xml:space="preserve">The pollen tube growth rates for each individual were also fit with a quadratic curve to estimate the </w:t>
      </w:r>
      <w:proofErr w:type="spellStart"/>
      <w:r>
        <w:t>Tmin</w:t>
      </w:r>
      <w:proofErr w:type="spellEnd"/>
      <w:r>
        <w:t xml:space="preserve">, </w:t>
      </w:r>
      <w:proofErr w:type="spellStart"/>
      <w:r>
        <w:t>Tmax</w:t>
      </w:r>
      <w:proofErr w:type="spellEnd"/>
      <w:r>
        <w:t xml:space="preserve">, and </w:t>
      </w:r>
      <w:proofErr w:type="spellStart"/>
      <w:r>
        <w:t>Topt</w:t>
      </w:r>
      <w:proofErr w:type="spellEnd"/>
      <w:r>
        <w:t>. There were no significant differences between plants from the north and south for any of the three variables (</w:t>
      </w:r>
      <w:r w:rsidRPr="0006376F">
        <w:rPr>
          <w:highlight w:val="yellow"/>
          <w:rPrChange w:id="285" w:author="Emma Chandler" w:date="2022-08-31T16:12:00Z">
            <w:rPr/>
          </w:rPrChange>
        </w:rPr>
        <w:t>Appendix</w:t>
      </w:r>
      <w:r>
        <w:t xml:space="preserve"> Figure A6). There were also no significant differences among genets (</w:t>
      </w:r>
      <w:r w:rsidRPr="0006376F">
        <w:rPr>
          <w:highlight w:val="yellow"/>
          <w:rPrChange w:id="286" w:author="Emma Chandler" w:date="2022-08-31T16:12:00Z">
            <w:rPr/>
          </w:rPrChange>
        </w:rPr>
        <w:t>Appendix</w:t>
      </w:r>
      <w:r>
        <w:t xml:space="preserve"> Figure A7, Figure A8).</w:t>
      </w:r>
    </w:p>
    <w:p w14:paraId="68342F0E" w14:textId="77777777" w:rsidR="007876A2" w:rsidRDefault="007876A2" w:rsidP="00FF4D14">
      <w:pPr>
        <w:pStyle w:val="Figure"/>
        <w:spacing w:line="360" w:lineRule="auto"/>
      </w:pPr>
      <w:r>
        <w:rPr>
          <w:noProof/>
        </w:rPr>
        <w:drawing>
          <wp:inline distT="0" distB="0" distL="0" distR="0" wp14:anchorId="451F61AC" wp14:editId="5FF2CD36">
            <wp:extent cx="5943600" cy="2543175"/>
            <wp:effectExtent l="0" t="0" r="0" b="9525"/>
            <wp:docPr id="209" name="Picture 20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 rad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34FE209A" w14:textId="77777777" w:rsidR="007876A2" w:rsidRDefault="007876A2" w:rsidP="00FF4D14">
      <w:pPr>
        <w:pStyle w:val="Figuretitle"/>
        <w:spacing w:line="360" w:lineRule="auto"/>
      </w:pPr>
      <w:bookmarkStart w:id="287" w:name="_Toc106122488"/>
      <w:bookmarkStart w:id="288" w:name="_Toc107910264"/>
      <w:r>
        <w:t xml:space="preserve">Figure </w:t>
      </w:r>
      <w:del w:id="289" w:author="Emma Chandler" w:date="2022-08-31T16:13:00Z">
        <w:r w:rsidDel="0006376F">
          <w:delText>1.</w:delText>
        </w:r>
      </w:del>
      <w:r>
        <w:t xml:space="preserve">8. Percent germination and mean pollen tube growth rate (PTGR) for </w:t>
      </w:r>
      <w:r>
        <w:rPr>
          <w:i/>
          <w:iCs/>
        </w:rPr>
        <w:t xml:space="preserve">Solanum </w:t>
      </w:r>
      <w:proofErr w:type="spellStart"/>
      <w:r>
        <w:rPr>
          <w:i/>
          <w:iCs/>
        </w:rPr>
        <w:t>carolinense</w:t>
      </w:r>
      <w:proofErr w:type="spellEnd"/>
      <w:r>
        <w:rPr>
          <w:i/>
          <w:iCs/>
        </w:rPr>
        <w:t xml:space="preserve"> </w:t>
      </w:r>
      <w:r>
        <w:t>pollen grains from the north (blue) and south (red) across a temperature gradient (10°C, 20°C, 25°C, 30°C, 40°C). Thin lines and points represent each individual plant that flowered. Thick lines indicate the mean value for the region at each temperature.</w:t>
      </w:r>
      <w:bookmarkEnd w:id="287"/>
      <w:bookmarkEnd w:id="288"/>
      <w:r>
        <w:t xml:space="preserve"> </w:t>
      </w:r>
    </w:p>
    <w:p w14:paraId="143578BC" w14:textId="77777777" w:rsidR="007876A2" w:rsidRDefault="007876A2" w:rsidP="00FF4D14">
      <w:pPr>
        <w:pStyle w:val="Figure"/>
        <w:spacing w:line="360" w:lineRule="auto"/>
        <w:rPr>
          <w:szCs w:val="24"/>
        </w:rPr>
      </w:pPr>
      <w:r>
        <w:rPr>
          <w:noProof/>
        </w:rPr>
        <w:lastRenderedPageBreak/>
        <mc:AlternateContent>
          <mc:Choice Requires="wpg">
            <w:drawing>
              <wp:inline distT="0" distB="0" distL="0" distR="0" wp14:anchorId="00B786A2" wp14:editId="1BB4AB8D">
                <wp:extent cx="5943600" cy="4254720"/>
                <wp:effectExtent l="0" t="0" r="0" b="0"/>
                <wp:docPr id="194" name="Group 1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4254720"/>
                          <a:chOff x="10721" y="10813"/>
                          <a:chExt cx="640" cy="458"/>
                        </a:xfrm>
                      </wpg:grpSpPr>
                      <pic:pic xmlns:pic="http://schemas.openxmlformats.org/drawingml/2006/picture">
                        <pic:nvPicPr>
                          <pic:cNvPr id="195"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0721" y="10813"/>
                            <a:ext cx="640" cy="45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196" name="Text Box 53"/>
                        <wps:cNvSpPr txBox="1">
                          <a:spLocks noChangeArrowheads="1"/>
                        </wps:cNvSpPr>
                        <wps:spPr bwMode="auto">
                          <a:xfrm>
                            <a:off x="10919" y="10863"/>
                            <a:ext cx="28" cy="39"/>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5412AA2C" w14:textId="77777777" w:rsidR="00A97119" w:rsidRDefault="00A97119"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197" name="Text Box 54"/>
                        <wps:cNvSpPr txBox="1">
                          <a:spLocks noChangeArrowheads="1"/>
                        </wps:cNvSpPr>
                        <wps:spPr bwMode="auto">
                          <a:xfrm>
                            <a:off x="11108" y="10881"/>
                            <a:ext cx="23" cy="36"/>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6A17B00" w14:textId="77777777" w:rsidR="00A97119" w:rsidRDefault="00A97119"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198" name="Text Box 55"/>
                        <wps:cNvSpPr txBox="1">
                          <a:spLocks noChangeArrowheads="1"/>
                        </wps:cNvSpPr>
                        <wps:spPr bwMode="auto">
                          <a:xfrm>
                            <a:off x="11202" y="10833"/>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B529312" w14:textId="77777777" w:rsidR="00A97119" w:rsidRDefault="00A97119"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199" name="Text Box 56"/>
                        <wps:cNvSpPr txBox="1">
                          <a:spLocks noChangeArrowheads="1"/>
                        </wps:cNvSpPr>
                        <wps:spPr bwMode="auto">
                          <a:xfrm>
                            <a:off x="10919" y="10992"/>
                            <a:ext cx="30"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395DD9F3" w14:textId="77777777" w:rsidR="00A97119" w:rsidRDefault="00A97119"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0" name="Text Box 57"/>
                        <wps:cNvSpPr txBox="1">
                          <a:spLocks noChangeArrowheads="1"/>
                        </wps:cNvSpPr>
                        <wps:spPr bwMode="auto">
                          <a:xfrm>
                            <a:off x="11111" y="11009"/>
                            <a:ext cx="29"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5C59327" w14:textId="77777777" w:rsidR="00A97119" w:rsidRDefault="00A97119"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201" name="Text Box 58"/>
                        <wps:cNvSpPr txBox="1">
                          <a:spLocks noChangeArrowheads="1"/>
                        </wps:cNvSpPr>
                        <wps:spPr bwMode="auto">
                          <a:xfrm>
                            <a:off x="11202" y="10961"/>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45B543E5" w14:textId="77777777" w:rsidR="00A97119" w:rsidRDefault="00A97119"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202" name="Text Box 59"/>
                        <wps:cNvSpPr txBox="1">
                          <a:spLocks noChangeArrowheads="1"/>
                        </wps:cNvSpPr>
                        <wps:spPr bwMode="auto">
                          <a:xfrm>
                            <a:off x="10918" y="11120"/>
                            <a:ext cx="21" cy="31"/>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7EACC9B" w14:textId="77777777" w:rsidR="00A97119" w:rsidRDefault="00A97119"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3" name="Text Box 60"/>
                        <wps:cNvSpPr txBox="1">
                          <a:spLocks noChangeArrowheads="1"/>
                        </wps:cNvSpPr>
                        <wps:spPr bwMode="auto">
                          <a:xfrm>
                            <a:off x="11113" y="11120"/>
                            <a:ext cx="24"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10AF91F2" w14:textId="77777777" w:rsidR="00A97119" w:rsidRDefault="00A97119"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g:wgp>
                  </a:graphicData>
                </a:graphic>
              </wp:inline>
            </w:drawing>
          </mc:Choice>
          <mc:Fallback>
            <w:pict>
              <v:group w14:anchorId="00B786A2" id="Group 194" o:spid="_x0000_s1026" style="width:468pt;height:335pt;mso-position-horizontal-relative:char;mso-position-vertical-relative:line" coordorigin="10721,10813" coordsize="64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" fillcolor="#5b9bd5" strokecolor="black [0]" strokeweight="2pt">
                  <v:imagedata r:id="rId38"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" filled="f" fillcolor="#5b9bd5" stroked="f" strokecolor="black [0]" strokeweight="2pt">
                  <v:textbox inset="2.88pt,2.88pt,2.88pt,2.88pt">
                    <w:txbxContent>
                      <w:p w14:paraId="5412AA2C" w14:textId="77777777" w:rsidR="00A97119" w:rsidRDefault="00A97119" w:rsidP="007876A2">
                        <w:pPr>
                          <w:widowControl w:val="0"/>
                          <w:rPr>
                            <w:rFonts w:ascii="Arial" w:hAnsi="Arial" w:cs="Arial"/>
                            <w:szCs w:val="24"/>
                          </w:rPr>
                        </w:pPr>
                        <w:r>
                          <w:rPr>
                            <w:rFonts w:ascii="Arial" w:hAnsi="Arial" w:cs="Arial"/>
                            <w:szCs w:val="24"/>
                          </w:rPr>
                          <w:t>A</w:t>
                        </w:r>
                      </w:p>
                    </w:txbxContent>
                  </v:textbox>
                </v:shape>
                <v:shape id="Text Box 54" o:spid="_x0000_s1029" type="#_x0000_t202" style="position:absolute;left:11108;top:10881;width:2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" filled="f" fillcolor="#5b9bd5" stroked="f" strokecolor="black [0]" strokeweight="2pt">
                  <v:textbox inset="2.88pt,2.88pt,2.88pt,2.88pt">
                    <w:txbxContent>
                      <w:p w14:paraId="76A17B00" w14:textId="77777777" w:rsidR="00A97119" w:rsidRDefault="00A97119" w:rsidP="007876A2">
                        <w:pPr>
                          <w:widowControl w:val="0"/>
                          <w:rPr>
                            <w:rFonts w:ascii="Arial" w:hAnsi="Arial" w:cs="Arial"/>
                            <w:szCs w:val="24"/>
                          </w:rPr>
                        </w:pPr>
                        <w:r>
                          <w:rPr>
                            <w:rFonts w:ascii="Arial" w:hAnsi="Arial" w:cs="Arial"/>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" filled="f" fillcolor="#5b9bd5" stroked="f" strokecolor="black [0]" strokeweight="2pt">
                  <v:textbox inset="2.88pt,2.88pt,2.88pt,2.88pt">
                    <w:txbxContent>
                      <w:p w14:paraId="7B529312" w14:textId="77777777" w:rsidR="00A97119" w:rsidRDefault="00A97119" w:rsidP="007876A2">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30;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" filled="f" fillcolor="#5b9bd5" stroked="f" strokecolor="black [0]" strokeweight="2pt">
                  <v:textbox inset="2.88pt,2.88pt,2.88pt,2.88pt">
                    <w:txbxContent>
                      <w:p w14:paraId="395DD9F3" w14:textId="77777777" w:rsidR="00A97119" w:rsidRDefault="00A97119" w:rsidP="007876A2">
                        <w:pPr>
                          <w:widowControl w:val="0"/>
                          <w:rPr>
                            <w:rFonts w:ascii="Arial" w:hAnsi="Arial" w:cs="Arial"/>
                            <w:szCs w:val="24"/>
                          </w:rPr>
                        </w:pPr>
                        <w:r>
                          <w:rPr>
                            <w:rFonts w:ascii="Arial" w:hAnsi="Arial" w:cs="Arial"/>
                            <w:szCs w:val="24"/>
                          </w:rPr>
                          <w:t>A</w:t>
                        </w:r>
                      </w:p>
                    </w:txbxContent>
                  </v:textbox>
                </v:shape>
                <v:shape id="Text Box 57" o:spid="_x0000_s1032" type="#_x0000_t202" style="position:absolute;left:11111;top:11009;width:29;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" filled="f" fillcolor="#5b9bd5" stroked="f" strokecolor="black [0]" strokeweight="2pt">
                  <v:textbox inset="2.88pt,2.88pt,2.88pt,2.88pt">
                    <w:txbxContent>
                      <w:p w14:paraId="05C59327" w14:textId="77777777" w:rsidR="00A97119" w:rsidRDefault="00A97119" w:rsidP="007876A2">
                        <w:pPr>
                          <w:widowControl w:val="0"/>
                          <w:rPr>
                            <w:rFonts w:ascii="Arial" w:hAnsi="Arial" w:cs="Arial"/>
                            <w:szCs w:val="24"/>
                          </w:rPr>
                        </w:pPr>
                        <w:r>
                          <w:rPr>
                            <w:rFonts w:ascii="Arial" w:hAnsi="Arial" w:cs="Arial"/>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" filled="f" fillcolor="#5b9bd5" stroked="f" strokecolor="black [0]" strokeweight="2pt">
                  <v:textbox inset="2.88pt,2.88pt,2.88pt,2.88pt">
                    <w:txbxContent>
                      <w:p w14:paraId="45B543E5" w14:textId="77777777" w:rsidR="00A97119" w:rsidRDefault="00A97119" w:rsidP="007876A2">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8;top:11120;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" filled="f" fillcolor="#5b9bd5" stroked="f" strokecolor="black [0]" strokeweight="2pt">
                  <v:textbox inset="2.88pt,2.88pt,2.88pt,2.88pt">
                    <w:txbxContent>
                      <w:p w14:paraId="07EACC9B" w14:textId="77777777" w:rsidR="00A97119" w:rsidRDefault="00A97119" w:rsidP="007876A2">
                        <w:pPr>
                          <w:widowControl w:val="0"/>
                          <w:rPr>
                            <w:rFonts w:ascii="Arial" w:hAnsi="Arial" w:cs="Arial"/>
                            <w:szCs w:val="24"/>
                          </w:rPr>
                        </w:pPr>
                        <w:r>
                          <w:rPr>
                            <w:rFonts w:ascii="Arial" w:hAnsi="Arial" w:cs="Arial"/>
                            <w:szCs w:val="24"/>
                          </w:rPr>
                          <w:t>A</w:t>
                        </w:r>
                      </w:p>
                    </w:txbxContent>
                  </v:textbox>
                </v:shape>
                <v:shape id="Text Box 60" o:spid="_x0000_s1035" type="#_x0000_t202" style="position:absolute;left:11113;top:11120;width:24;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" filled="f" fillcolor="#5b9bd5" stroked="f" strokecolor="black [0]" strokeweight="2pt">
                  <v:textbox inset="2.88pt,2.88pt,2.88pt,2.88pt">
                    <w:txbxContent>
                      <w:p w14:paraId="10AF91F2" w14:textId="77777777" w:rsidR="00A97119" w:rsidRDefault="00A97119" w:rsidP="007876A2">
                        <w:pPr>
                          <w:widowControl w:val="0"/>
                          <w:rPr>
                            <w:rFonts w:ascii="Arial" w:hAnsi="Arial" w:cs="Arial"/>
                            <w:szCs w:val="24"/>
                          </w:rPr>
                        </w:pPr>
                        <w:r>
                          <w:rPr>
                            <w:rFonts w:ascii="Arial" w:hAnsi="Arial" w:cs="Arial"/>
                            <w:szCs w:val="24"/>
                          </w:rPr>
                          <w:t>A</w:t>
                        </w:r>
                      </w:p>
                    </w:txbxContent>
                  </v:textbox>
                </v:shape>
                <w10:anchorlock/>
              </v:group>
            </w:pict>
          </mc:Fallback>
        </mc:AlternateContent>
      </w:r>
    </w:p>
    <w:p w14:paraId="62656E08" w14:textId="77777777" w:rsidR="007876A2" w:rsidRDefault="007876A2" w:rsidP="00FF4D14">
      <w:pPr>
        <w:pStyle w:val="Figuretitle"/>
        <w:spacing w:line="360" w:lineRule="auto"/>
      </w:pPr>
      <w:bookmarkStart w:id="290" w:name="_Toc106122489"/>
      <w:bookmarkStart w:id="291" w:name="_Toc107910265"/>
      <w:r>
        <w:t xml:space="preserve">Figure </w:t>
      </w:r>
      <w:del w:id="292" w:author="Emma Chandler" w:date="2022-08-31T16:13:00Z">
        <w:r w:rsidDel="0006376F">
          <w:delText>1.</w:delText>
        </w:r>
      </w:del>
      <w:r>
        <w:t>9. Estimates for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germination temperature extracted from quadratic fits of the germination data for each individual. Asterisks and different letters indicate significant differences. There was a significant difference between regions for </w:t>
      </w:r>
      <w:proofErr w:type="spellStart"/>
      <w:r>
        <w:t>Tmax</w:t>
      </w:r>
      <w:proofErr w:type="spellEnd"/>
      <w:r>
        <w:t xml:space="preserve"> (F = 14.28, p = 3.7E-4) and </w:t>
      </w:r>
      <w:proofErr w:type="spellStart"/>
      <w:r>
        <w:t>Topt</w:t>
      </w:r>
      <w:proofErr w:type="spellEnd"/>
      <w:r>
        <w:t xml:space="preserve"> (F = 12.85, p = 6.85E-4).</w:t>
      </w:r>
      <w:bookmarkEnd w:id="290"/>
      <w:bookmarkEnd w:id="291"/>
    </w:p>
    <w:p w14:paraId="683B0969" w14:textId="77777777" w:rsidR="007876A2" w:rsidRDefault="007876A2" w:rsidP="00FF4D14">
      <w:pPr>
        <w:pStyle w:val="Figure"/>
        <w:spacing w:line="360" w:lineRule="auto"/>
      </w:pPr>
      <w:r>
        <w:rPr>
          <w:noProof/>
        </w:rPr>
        <w:lastRenderedPageBreak/>
        <mc:AlternateContent>
          <mc:Choice Requires="wps">
            <w:drawing>
              <wp:anchor distT="0" distB="0" distL="114300" distR="114300" simplePos="0" relativeHeight="251659264" behindDoc="0" locked="0" layoutInCell="1" allowOverlap="1" wp14:anchorId="7D260AA0" wp14:editId="37728FA1">
                <wp:simplePos x="0" y="0"/>
                <wp:positionH relativeFrom="column">
                  <wp:posOffset>632460</wp:posOffset>
                </wp:positionH>
                <wp:positionV relativeFrom="paragraph">
                  <wp:posOffset>4914900</wp:posOffset>
                </wp:positionV>
                <wp:extent cx="281940" cy="2667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26BA8A68" w14:textId="77777777" w:rsidR="00A97119" w:rsidRDefault="00A97119" w:rsidP="007876A2">
                            <w:pPr>
                              <w:rPr>
                                <w:sz w:val="48"/>
                                <w:szCs w:val="48"/>
                              </w:rPr>
                            </w:pPr>
                            <w:r>
                              <w:rPr>
                                <w:sz w:val="36"/>
                                <w:szCs w:val="36"/>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0AA0" id="Text Box 204" o:spid="_x0000_s1036" type="#_x0000_t202" style="position:absolute;left:0;text-align:left;margin-left:49.8pt;margin-top:387pt;width:22.2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" filled="f" stroked="f" strokeweight=".5pt">
                <v:textbox>
                  <w:txbxContent>
                    <w:p w14:paraId="26BA8A68" w14:textId="77777777" w:rsidR="00A97119" w:rsidRDefault="00A97119" w:rsidP="007876A2">
                      <w:pPr>
                        <w:rPr>
                          <w:sz w:val="48"/>
                          <w:szCs w:val="48"/>
                        </w:rPr>
                      </w:pPr>
                      <w:r>
                        <w:rPr>
                          <w:sz w:val="36"/>
                          <w:szCs w:val="36"/>
                        </w:rPr>
                        <w:t>*</w:t>
                      </w:r>
                    </w:p>
                  </w:txbxContent>
                </v:textbox>
              </v:shape>
            </w:pict>
          </mc:Fallback>
        </mc:AlternateContent>
      </w:r>
      <w:bookmarkStart w:id="293" w:name="_Hlk101776682"/>
      <w:r>
        <w:rPr>
          <w:noProof/>
        </w:rPr>
        <w:drawing>
          <wp:inline distT="0" distB="0" distL="0" distR="0" wp14:anchorId="40FCDA25" wp14:editId="3F49A24C">
            <wp:extent cx="5943600" cy="5943600"/>
            <wp:effectExtent l="0" t="0" r="0" b="0"/>
            <wp:docPr id="210" name="Picture 2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picture containing 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4FF8D" w14:textId="77777777" w:rsidR="007876A2" w:rsidRDefault="007876A2" w:rsidP="00FF4D14">
      <w:pPr>
        <w:pStyle w:val="Figuretitle"/>
        <w:spacing w:line="360" w:lineRule="auto"/>
      </w:pPr>
      <w:bookmarkStart w:id="294" w:name="_Toc106122490"/>
      <w:bookmarkStart w:id="295" w:name="_Toc107910266"/>
      <w:r>
        <w:t xml:space="preserve">Figure </w:t>
      </w:r>
      <w:del w:id="296" w:author="Emma Chandler" w:date="2022-08-31T16:13:00Z">
        <w:r w:rsidDel="0006376F">
          <w:delText>1.</w:delText>
        </w:r>
      </w:del>
      <w:r>
        <w:t>10. Boxplots of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pollen germination temperatures by genet. There was a significant difference between the genets for </w:t>
      </w:r>
      <w:proofErr w:type="spellStart"/>
      <w:r>
        <w:t>Tmax</w:t>
      </w:r>
      <w:proofErr w:type="spellEnd"/>
      <w:r>
        <w:t xml:space="preserve"> (F = 2.064, p = 0.025), </w:t>
      </w:r>
      <w:proofErr w:type="spellStart"/>
      <w:r>
        <w:t>Topt</w:t>
      </w:r>
      <w:proofErr w:type="spellEnd"/>
      <w:r>
        <w:t xml:space="preserve"> (F = 1.952, p = 0.035), and </w:t>
      </w:r>
      <w:proofErr w:type="spellStart"/>
      <w:r>
        <w:t>Tmin</w:t>
      </w:r>
      <w:proofErr w:type="spellEnd"/>
      <w:r>
        <w:t xml:space="preserve"> (F = 2.284, p = 0.0135). Asterisk indicates the outlier removed for analysis.</w:t>
      </w:r>
      <w:bookmarkEnd w:id="294"/>
      <w:bookmarkEnd w:id="295"/>
      <w:r>
        <w:t xml:space="preserve"> </w:t>
      </w:r>
      <w:bookmarkEnd w:id="293"/>
    </w:p>
    <w:p w14:paraId="5B2C881B" w14:textId="77777777" w:rsidR="007876A2" w:rsidRDefault="007876A2" w:rsidP="00FF4D14">
      <w:pPr>
        <w:pStyle w:val="Figuretitle"/>
        <w:spacing w:line="360" w:lineRule="auto"/>
      </w:pPr>
      <w:r>
        <w:br w:type="page"/>
      </w:r>
    </w:p>
    <w:p w14:paraId="566E6360" w14:textId="77777777" w:rsidR="007876A2" w:rsidRDefault="007876A2" w:rsidP="00FF4D14">
      <w:pPr>
        <w:pStyle w:val="GS3"/>
        <w:spacing w:line="360" w:lineRule="auto"/>
      </w:pPr>
      <w:bookmarkStart w:id="297" w:name="_Toc107827644"/>
      <w:bookmarkStart w:id="298" w:name="_Toc108537006"/>
      <w:r>
        <w:lastRenderedPageBreak/>
        <w:t>Correlations</w:t>
      </w:r>
      <w:bookmarkEnd w:id="297"/>
      <w:bookmarkEnd w:id="298"/>
    </w:p>
    <w:p w14:paraId="63E74578" w14:textId="77777777" w:rsidR="007876A2" w:rsidRDefault="007876A2" w:rsidP="00FF4D14">
      <w:pPr>
        <w:pStyle w:val="BodyDoubleSpace05FirstLine"/>
        <w:spacing w:line="360" w:lineRule="auto"/>
      </w:pPr>
      <w:r>
        <w:t xml:space="preserve">We used correlation analysis to identify relationships between hot and cold tolerance for the </w:t>
      </w:r>
      <w:proofErr w:type="spellStart"/>
      <w:r>
        <w:t>sporophytic</w:t>
      </w:r>
      <w:proofErr w:type="spellEnd"/>
      <w:r>
        <w:t xml:space="preserve"> and gametophytic variables. Pearson’s correlations were determined for all pairings of variables. When all plants were included, there were no significant correlations between the gametophytic and </w:t>
      </w:r>
      <w:proofErr w:type="spellStart"/>
      <w:r>
        <w:t>sporophytic</w:t>
      </w:r>
      <w:proofErr w:type="spellEnd"/>
      <w:r>
        <w:t xml:space="preserve"> variables (Figure </w:t>
      </w:r>
      <w:del w:id="299" w:author="Emma Chandler" w:date="2022-08-31T16:13:00Z">
        <w:r w:rsidDel="0006376F">
          <w:delText>1.</w:delText>
        </w:r>
      </w:del>
      <w:r>
        <w:t xml:space="preserve">11, </w:t>
      </w:r>
      <w:r w:rsidRPr="0006376F">
        <w:rPr>
          <w:highlight w:val="yellow"/>
          <w:rPrChange w:id="300" w:author="Emma Chandler" w:date="2022-08-31T16:13:00Z">
            <w:rPr/>
          </w:rPrChange>
        </w:rPr>
        <w:t>Appendix</w:t>
      </w:r>
      <w:r>
        <w:t xml:space="preserve"> Table A6). However, there were two significant correlation coefficients between gametophytic variables. Maximum and minimum pollen tube growth rate were positively correlated (r = 0.46). Maximum pollen tube growth rate and maximum pollen germination were positively correlated (r = 0.3). </w:t>
      </w:r>
    </w:p>
    <w:p w14:paraId="3A610681" w14:textId="77777777" w:rsidR="007876A2" w:rsidRDefault="007876A2" w:rsidP="00FF4D14">
      <w:pPr>
        <w:pStyle w:val="Figure"/>
        <w:spacing w:line="360" w:lineRule="auto"/>
      </w:pPr>
      <w:r>
        <w:rPr>
          <w:noProof/>
        </w:rPr>
        <w:drawing>
          <wp:inline distT="0" distB="0" distL="0" distR="0" wp14:anchorId="06E403D2" wp14:editId="74734A54">
            <wp:extent cx="5452168" cy="3371850"/>
            <wp:effectExtent l="0" t="0" r="0"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52168" cy="3371850"/>
                    </a:xfrm>
                    <a:prstGeom prst="rect">
                      <a:avLst/>
                    </a:prstGeom>
                    <a:noFill/>
                    <a:ln>
                      <a:noFill/>
                    </a:ln>
                  </pic:spPr>
                </pic:pic>
              </a:graphicData>
            </a:graphic>
          </wp:inline>
        </w:drawing>
      </w:r>
    </w:p>
    <w:p w14:paraId="37434AA5" w14:textId="77777777" w:rsidR="007876A2" w:rsidRDefault="007876A2" w:rsidP="00FF4D14">
      <w:pPr>
        <w:pStyle w:val="Figuretitle"/>
        <w:spacing w:line="360" w:lineRule="auto"/>
      </w:pPr>
      <w:bookmarkStart w:id="301" w:name="_Toc106122491"/>
      <w:bookmarkStart w:id="302" w:name="_Toc107910267"/>
      <w:r>
        <w:t xml:space="preserve">Figure </w:t>
      </w:r>
      <w:del w:id="303" w:author="Emma Chandler" w:date="2022-08-31T16:13:00Z">
        <w:r w:rsidDel="0006376F">
          <w:delText>1.</w:delText>
        </w:r>
      </w:del>
      <w:r>
        <w:t xml:space="preserve">11. Correlation matrix of all plants. Gametophytic (labels blue font) and </w:t>
      </w:r>
      <w:proofErr w:type="spellStart"/>
      <w:r>
        <w:t>sporophytic</w:t>
      </w:r>
      <w:proofErr w:type="spellEnd"/>
      <w:r>
        <w:t xml:space="preserve"> variables (labels red font) with significant Pearson’s correlations for all study plants. </w:t>
      </w:r>
      <w:bookmarkEnd w:id="301"/>
      <w:bookmarkEnd w:id="302"/>
    </w:p>
    <w:p w14:paraId="2B93763B" w14:textId="77777777" w:rsidR="007876A2" w:rsidRDefault="007876A2" w:rsidP="00FF4D14">
      <w:pPr>
        <w:pStyle w:val="BodyDoubleSpace05FirstLine"/>
        <w:spacing w:line="360" w:lineRule="auto"/>
      </w:pPr>
      <w:r>
        <w:t xml:space="preserve">When the correlation analysis was performed on all variables for the regions separately, there were different results. For the northern plants, there were no significant correlations. The southern plant had one significant correlation between </w:t>
      </w:r>
      <w:proofErr w:type="spellStart"/>
      <w:r>
        <w:t>Tmin</w:t>
      </w:r>
      <w:proofErr w:type="spellEnd"/>
      <w:r>
        <w:t xml:space="preserve"> germination and </w:t>
      </w:r>
      <w:proofErr w:type="spellStart"/>
      <w:r>
        <w:t>Tmax</w:t>
      </w:r>
      <w:proofErr w:type="spellEnd"/>
      <w:r>
        <w:t xml:space="preserve"> germination (r = -0.63; </w:t>
      </w:r>
      <w:r w:rsidRPr="0006376F">
        <w:rPr>
          <w:highlight w:val="yellow"/>
          <w:rPrChange w:id="304" w:author="Emma Chandler" w:date="2022-08-31T16:13:00Z">
            <w:rPr/>
          </w:rPrChange>
        </w:rPr>
        <w:t>Appendix</w:t>
      </w:r>
      <w:r>
        <w:t xml:space="preserve"> Figure A9). </w:t>
      </w:r>
    </w:p>
    <w:p w14:paraId="532B8A8D" w14:textId="77777777" w:rsidR="007876A2" w:rsidRDefault="007876A2" w:rsidP="00FF4D14">
      <w:pPr>
        <w:pStyle w:val="GS3"/>
        <w:spacing w:line="360" w:lineRule="auto"/>
      </w:pPr>
      <w:bookmarkStart w:id="305" w:name="_Toc107827645"/>
      <w:bookmarkStart w:id="306" w:name="_Toc108537007"/>
      <w:r>
        <w:t>Principal Component Analysis</w:t>
      </w:r>
      <w:bookmarkEnd w:id="305"/>
      <w:bookmarkEnd w:id="306"/>
    </w:p>
    <w:p w14:paraId="486F2A40" w14:textId="77777777" w:rsidR="007876A2" w:rsidRDefault="007876A2" w:rsidP="00FF4D14">
      <w:pPr>
        <w:pStyle w:val="BodyDoubleSpace05FirstLine"/>
        <w:spacing w:line="360" w:lineRule="auto"/>
      </w:pPr>
      <w:r>
        <w:t xml:space="preserve">We conducted principal component analysis to further explore relationships among all variables and the </w:t>
      </w:r>
      <w:proofErr w:type="spellStart"/>
      <w:r>
        <w:t>sporophytic</w:t>
      </w:r>
      <w:proofErr w:type="spellEnd"/>
      <w:r>
        <w:t xml:space="preserve"> and gametophytic variables separately. For the full PCA, we </w:t>
      </w:r>
      <w:r>
        <w:lastRenderedPageBreak/>
        <w:t xml:space="preserve">included all gametophytic and </w:t>
      </w:r>
      <w:proofErr w:type="spellStart"/>
      <w:r>
        <w:t>sporophytic</w:t>
      </w:r>
      <w:proofErr w:type="spellEnd"/>
      <w:r>
        <w:t xml:space="preserve"> variables, except HPS and CPS due to inadequate sample size. The first three principal components accounted for 57% of the variation (full PCA plots and loadings in the </w:t>
      </w:r>
      <w:r w:rsidRPr="0006376F">
        <w:rPr>
          <w:highlight w:val="yellow"/>
          <w:rPrChange w:id="307" w:author="Emma Chandler" w:date="2022-08-31T16:13:00Z">
            <w:rPr/>
          </w:rPrChange>
        </w:rPr>
        <w:t>appendix</w:t>
      </w:r>
      <w:r>
        <w:t xml:space="preserve"> Figure A11, Table A7). There was little divergence between regions. When the eigenvalues of the principal components were compared between regions, PC2 was the only principal component that showed a significant difference (t</w:t>
      </w:r>
      <w:r>
        <w:rPr>
          <w:vertAlign w:val="subscript"/>
        </w:rPr>
        <w:t>58</w:t>
      </w:r>
      <w:r>
        <w:t xml:space="preserve"> = -2.69, p = 0.0092). Chlorophyll content (HCHPL and CCHPL) loads primarily on PC2 and is likely driving the divergence between northern and southern plants. </w:t>
      </w:r>
    </w:p>
    <w:p w14:paraId="6BB4A9B8" w14:textId="77777777" w:rsidR="007876A2" w:rsidRDefault="007876A2" w:rsidP="00FF4D14">
      <w:pPr>
        <w:pStyle w:val="GS4"/>
        <w:spacing w:line="360" w:lineRule="auto"/>
      </w:pPr>
      <w:proofErr w:type="spellStart"/>
      <w:r>
        <w:t>Sporophytic</w:t>
      </w:r>
      <w:proofErr w:type="spellEnd"/>
      <w:r>
        <w:t xml:space="preserve"> PCA</w:t>
      </w:r>
    </w:p>
    <w:p w14:paraId="0CDFFB32" w14:textId="43793B67" w:rsidR="007876A2" w:rsidRDefault="007876A2" w:rsidP="00FF4D14">
      <w:pPr>
        <w:pStyle w:val="BodyDoubleSpace05FirstLine"/>
        <w:spacing w:line="360" w:lineRule="auto"/>
      </w:pPr>
      <w:r>
        <w:t xml:space="preserve">In the </w:t>
      </w:r>
      <w:proofErr w:type="spellStart"/>
      <w:r>
        <w:t>sporophytic</w:t>
      </w:r>
      <w:proofErr w:type="spellEnd"/>
      <w:r>
        <w:t xml:space="preserve"> variables PCA, the first three principal components explained 60% of the variation. The variables HCMS and HPS primarily loaded on PC1 (Table </w:t>
      </w:r>
      <w:del w:id="308" w:author="Emma Chandler" w:date="2022-08-31T16:13:00Z">
        <w:r w:rsidDel="0006376F">
          <w:delText>1.</w:delText>
        </w:r>
      </w:del>
      <w:r>
        <w:t xml:space="preserve">2, Figure </w:t>
      </w:r>
      <w:del w:id="309" w:author="Emma Chandler" w:date="2022-08-31T16:13:00Z">
        <w:r w:rsidDel="0006376F">
          <w:delText>1.</w:delText>
        </w:r>
      </w:del>
      <w:r>
        <w:t>13). The second and third principal components were mostly influenced by CCHPL and HCHPL respectively. There was a significant difference between the regions for the eigenvalues extracted from both PC2 (t</w:t>
      </w:r>
      <w:r>
        <w:rPr>
          <w:vertAlign w:val="subscript"/>
        </w:rPr>
        <w:t>78</w:t>
      </w:r>
      <w:r>
        <w:t xml:space="preserve"> = -5.09, p = 2.39e-06) and PC3 (t</w:t>
      </w:r>
      <w:r>
        <w:rPr>
          <w:vertAlign w:val="subscript"/>
        </w:rPr>
        <w:t>101</w:t>
      </w:r>
      <w:r>
        <w:t xml:space="preserve"> = 2.38, p = 0.019). The divergence in PC2 can be explained by the opposite responses we observed for CCMS and both chlorophyll content treatments. Northern plants have a higher chlorophyll content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w:t>
      </w:r>
      <w:r w:rsidR="00FE4D9A">
        <w:t xml:space="preserve">in </w:t>
      </w:r>
      <w:r>
        <w:t xml:space="preserve">PC3. HPS and HCHPL were opposite in direction to CPS and CCHPL. </w:t>
      </w:r>
    </w:p>
    <w:p w14:paraId="07B470AE" w14:textId="77777777" w:rsidR="007876A2" w:rsidRDefault="007876A2" w:rsidP="00FF4D14">
      <w:pPr>
        <w:pStyle w:val="Figure"/>
        <w:spacing w:line="360" w:lineRule="auto"/>
      </w:pPr>
      <w:r>
        <w:rPr>
          <w:noProof/>
        </w:rPr>
        <w:lastRenderedPageBreak/>
        <w:drawing>
          <wp:inline distT="0" distB="0" distL="0" distR="0" wp14:anchorId="05F77DD1" wp14:editId="02A273CD">
            <wp:extent cx="3886200" cy="7124700"/>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6200" cy="7124700"/>
                    </a:xfrm>
                    <a:prstGeom prst="rect">
                      <a:avLst/>
                    </a:prstGeom>
                    <a:noFill/>
                    <a:ln>
                      <a:noFill/>
                    </a:ln>
                  </pic:spPr>
                </pic:pic>
              </a:graphicData>
            </a:graphic>
          </wp:inline>
        </w:drawing>
      </w:r>
    </w:p>
    <w:p w14:paraId="30536993" w14:textId="77777777" w:rsidR="007876A2" w:rsidRDefault="007876A2" w:rsidP="00FF4D14">
      <w:pPr>
        <w:pStyle w:val="Figuretitle"/>
        <w:spacing w:line="360" w:lineRule="auto"/>
      </w:pPr>
      <w:bookmarkStart w:id="310" w:name="_Toc106122493"/>
      <w:bookmarkStart w:id="311" w:name="_Toc107910269"/>
      <w:r>
        <w:t xml:space="preserve">Figure </w:t>
      </w:r>
      <w:del w:id="312" w:author="Emma Chandler" w:date="2022-08-31T16:13:00Z">
        <w:r w:rsidDel="0006376F">
          <w:delText>1.</w:delText>
        </w:r>
      </w:del>
      <w:r>
        <w:t xml:space="preserve">12. Plots of the results of principal component analysis for the </w:t>
      </w:r>
      <w:proofErr w:type="spellStart"/>
      <w:r>
        <w:t>sporophytic</w:t>
      </w:r>
      <w:proofErr w:type="spellEnd"/>
      <w:r>
        <w:t xml:space="preserve"> variables. A) PC1 and PC2, B) PC2 and PC3, C) PC1 and PC3. Ellipsoid indicating 95% confidence interval.  PC1 explains 22.38% of the variance, PC2 explains 21.55% of the variance, and PC3 explains </w:t>
      </w:r>
      <w:r>
        <w:lastRenderedPageBreak/>
        <w:t>16.79% of the variance. Tables with principal component importance for PC1 through PC6 in the Appendix (Table A8).</w:t>
      </w:r>
      <w:bookmarkEnd w:id="310"/>
      <w:bookmarkEnd w:id="311"/>
    </w:p>
    <w:p w14:paraId="0B06063F" w14:textId="77777777" w:rsidR="007876A2" w:rsidRDefault="007876A2" w:rsidP="00FF4D14">
      <w:pPr>
        <w:pStyle w:val="Tabletitle"/>
        <w:spacing w:line="360" w:lineRule="auto"/>
      </w:pPr>
      <w:bookmarkStart w:id="313" w:name="_Toc107598002"/>
      <w:bookmarkStart w:id="314" w:name="_Toc107910113"/>
      <w:r>
        <w:t xml:space="preserve">Table </w:t>
      </w:r>
      <w:del w:id="315" w:author="Emma Chandler" w:date="2022-08-31T16:16:00Z">
        <w:r w:rsidDel="0006376F">
          <w:delText>1.</w:delText>
        </w:r>
      </w:del>
      <w:r>
        <w:t xml:space="preserve">2. Results from principal component analysis of only </w:t>
      </w:r>
      <w:proofErr w:type="spellStart"/>
      <w:r>
        <w:t>sporophytic</w:t>
      </w:r>
      <w:proofErr w:type="spellEnd"/>
      <w:r>
        <w:t xml:space="preserve"> variables. Loadings for each of the variables on the principal components</w:t>
      </w:r>
      <w:bookmarkEnd w:id="313"/>
      <w:bookmarkEnd w:id="314"/>
    </w:p>
    <w:tbl>
      <w:tblPr>
        <w:tblW w:w="8674" w:type="dxa"/>
        <w:jc w:val="center"/>
        <w:tblLook w:val="04A0" w:firstRow="1" w:lastRow="0" w:firstColumn="1" w:lastColumn="0" w:noHBand="0" w:noVBand="1"/>
      </w:tblPr>
      <w:tblGrid>
        <w:gridCol w:w="1900"/>
        <w:gridCol w:w="1129"/>
        <w:gridCol w:w="1129"/>
        <w:gridCol w:w="1129"/>
        <w:gridCol w:w="1129"/>
        <w:gridCol w:w="1129"/>
        <w:gridCol w:w="1129"/>
      </w:tblGrid>
      <w:tr w:rsidR="007876A2" w:rsidRPr="00C25461" w14:paraId="15CD789E" w14:textId="77777777" w:rsidTr="00A8265A">
        <w:trPr>
          <w:trHeight w:val="312"/>
          <w:jc w:val="center"/>
        </w:trPr>
        <w:tc>
          <w:tcPr>
            <w:tcW w:w="1900" w:type="dxa"/>
            <w:tcBorders>
              <w:top w:val="single" w:sz="2" w:space="0" w:color="auto"/>
              <w:left w:val="nil"/>
              <w:bottom w:val="single" w:sz="4" w:space="0" w:color="auto"/>
              <w:right w:val="nil"/>
            </w:tcBorders>
            <w:noWrap/>
            <w:vAlign w:val="bottom"/>
            <w:hideMark/>
          </w:tcPr>
          <w:p w14:paraId="012A4A33" w14:textId="77777777" w:rsidR="007876A2" w:rsidRPr="00C25461" w:rsidRDefault="007876A2" w:rsidP="00FF4D14">
            <w:pPr>
              <w:spacing w:after="0" w:line="360" w:lineRule="auto"/>
              <w:rPr>
                <w:rFonts w:eastAsia="Times New Roman"/>
                <w:color w:val="000000"/>
                <w:szCs w:val="24"/>
              </w:rPr>
            </w:pPr>
            <w:r w:rsidRPr="00C25461">
              <w:rPr>
                <w:rFonts w:eastAsia="Times New Roman"/>
                <w:color w:val="000000"/>
                <w:szCs w:val="24"/>
              </w:rPr>
              <w:t> </w:t>
            </w:r>
          </w:p>
        </w:tc>
        <w:tc>
          <w:tcPr>
            <w:tcW w:w="1129" w:type="dxa"/>
            <w:tcBorders>
              <w:top w:val="single" w:sz="2" w:space="0" w:color="auto"/>
              <w:left w:val="nil"/>
              <w:bottom w:val="single" w:sz="4" w:space="0" w:color="auto"/>
              <w:right w:val="nil"/>
            </w:tcBorders>
            <w:noWrap/>
            <w:vAlign w:val="bottom"/>
            <w:hideMark/>
          </w:tcPr>
          <w:p w14:paraId="4E6D398E"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PC1</w:t>
            </w:r>
          </w:p>
        </w:tc>
        <w:tc>
          <w:tcPr>
            <w:tcW w:w="1129" w:type="dxa"/>
            <w:tcBorders>
              <w:top w:val="single" w:sz="2" w:space="0" w:color="auto"/>
              <w:left w:val="nil"/>
              <w:bottom w:val="single" w:sz="4" w:space="0" w:color="auto"/>
              <w:right w:val="nil"/>
            </w:tcBorders>
            <w:noWrap/>
            <w:vAlign w:val="bottom"/>
            <w:hideMark/>
          </w:tcPr>
          <w:p w14:paraId="4F45CAD0"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PC2</w:t>
            </w:r>
          </w:p>
        </w:tc>
        <w:tc>
          <w:tcPr>
            <w:tcW w:w="1129" w:type="dxa"/>
            <w:tcBorders>
              <w:top w:val="single" w:sz="2" w:space="0" w:color="auto"/>
              <w:left w:val="nil"/>
              <w:bottom w:val="single" w:sz="4" w:space="0" w:color="auto"/>
              <w:right w:val="nil"/>
            </w:tcBorders>
            <w:noWrap/>
            <w:vAlign w:val="bottom"/>
            <w:hideMark/>
          </w:tcPr>
          <w:p w14:paraId="438264C7"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PC3</w:t>
            </w:r>
          </w:p>
        </w:tc>
        <w:tc>
          <w:tcPr>
            <w:tcW w:w="1129" w:type="dxa"/>
            <w:tcBorders>
              <w:top w:val="single" w:sz="2" w:space="0" w:color="auto"/>
              <w:left w:val="nil"/>
              <w:bottom w:val="single" w:sz="4" w:space="0" w:color="auto"/>
              <w:right w:val="nil"/>
            </w:tcBorders>
            <w:noWrap/>
            <w:vAlign w:val="bottom"/>
            <w:hideMark/>
          </w:tcPr>
          <w:p w14:paraId="7C61109D"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PC4</w:t>
            </w:r>
          </w:p>
        </w:tc>
        <w:tc>
          <w:tcPr>
            <w:tcW w:w="1129" w:type="dxa"/>
            <w:tcBorders>
              <w:top w:val="single" w:sz="2" w:space="0" w:color="auto"/>
              <w:left w:val="nil"/>
              <w:bottom w:val="single" w:sz="4" w:space="0" w:color="auto"/>
              <w:right w:val="nil"/>
            </w:tcBorders>
            <w:noWrap/>
            <w:vAlign w:val="bottom"/>
            <w:hideMark/>
          </w:tcPr>
          <w:p w14:paraId="32C74D93"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PC5</w:t>
            </w:r>
          </w:p>
        </w:tc>
        <w:tc>
          <w:tcPr>
            <w:tcW w:w="1129" w:type="dxa"/>
            <w:tcBorders>
              <w:top w:val="single" w:sz="2" w:space="0" w:color="auto"/>
              <w:left w:val="nil"/>
              <w:bottom w:val="single" w:sz="4" w:space="0" w:color="auto"/>
              <w:right w:val="nil"/>
            </w:tcBorders>
            <w:noWrap/>
            <w:vAlign w:val="bottom"/>
            <w:hideMark/>
          </w:tcPr>
          <w:p w14:paraId="22F7C1AB"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PC6</w:t>
            </w:r>
          </w:p>
        </w:tc>
      </w:tr>
      <w:tr w:rsidR="007876A2" w:rsidRPr="00EA6EC9" w14:paraId="5644B903" w14:textId="77777777" w:rsidTr="00A8265A">
        <w:trPr>
          <w:trHeight w:val="288"/>
          <w:jc w:val="center"/>
        </w:trPr>
        <w:tc>
          <w:tcPr>
            <w:tcW w:w="1900" w:type="dxa"/>
            <w:tcBorders>
              <w:top w:val="single" w:sz="4" w:space="0" w:color="auto"/>
              <w:left w:val="nil"/>
              <w:bottom w:val="nil"/>
              <w:right w:val="nil"/>
            </w:tcBorders>
            <w:noWrap/>
            <w:vAlign w:val="bottom"/>
            <w:hideMark/>
          </w:tcPr>
          <w:p w14:paraId="0699016B"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HCMS</w:t>
            </w:r>
          </w:p>
        </w:tc>
        <w:tc>
          <w:tcPr>
            <w:tcW w:w="1129" w:type="dxa"/>
            <w:tcBorders>
              <w:top w:val="single" w:sz="4" w:space="0" w:color="auto"/>
              <w:left w:val="nil"/>
              <w:bottom w:val="nil"/>
              <w:right w:val="nil"/>
            </w:tcBorders>
            <w:noWrap/>
            <w:vAlign w:val="bottom"/>
            <w:hideMark/>
          </w:tcPr>
          <w:p w14:paraId="36D82C4E"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0.613999</w:t>
            </w:r>
          </w:p>
        </w:tc>
        <w:tc>
          <w:tcPr>
            <w:tcW w:w="1129" w:type="dxa"/>
            <w:tcBorders>
              <w:top w:val="single" w:sz="4" w:space="0" w:color="auto"/>
              <w:left w:val="nil"/>
              <w:bottom w:val="nil"/>
              <w:right w:val="nil"/>
            </w:tcBorders>
            <w:noWrap/>
            <w:vAlign w:val="bottom"/>
            <w:hideMark/>
          </w:tcPr>
          <w:p w14:paraId="1E287C49"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0.02998</w:t>
            </w:r>
          </w:p>
        </w:tc>
        <w:tc>
          <w:tcPr>
            <w:tcW w:w="1129" w:type="dxa"/>
            <w:tcBorders>
              <w:top w:val="single" w:sz="4" w:space="0" w:color="auto"/>
              <w:left w:val="nil"/>
              <w:bottom w:val="nil"/>
              <w:right w:val="nil"/>
            </w:tcBorders>
            <w:noWrap/>
            <w:vAlign w:val="bottom"/>
            <w:hideMark/>
          </w:tcPr>
          <w:p w14:paraId="1234CF1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0.344975</w:t>
            </w:r>
          </w:p>
        </w:tc>
        <w:tc>
          <w:tcPr>
            <w:tcW w:w="1129" w:type="dxa"/>
            <w:tcBorders>
              <w:top w:val="single" w:sz="4" w:space="0" w:color="auto"/>
              <w:left w:val="nil"/>
              <w:bottom w:val="nil"/>
              <w:right w:val="nil"/>
            </w:tcBorders>
            <w:noWrap/>
            <w:vAlign w:val="bottom"/>
            <w:hideMark/>
          </w:tcPr>
          <w:p w14:paraId="0EF985A4"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0.147492</w:t>
            </w:r>
          </w:p>
        </w:tc>
        <w:tc>
          <w:tcPr>
            <w:tcW w:w="1129" w:type="dxa"/>
            <w:tcBorders>
              <w:top w:val="single" w:sz="4" w:space="0" w:color="auto"/>
              <w:left w:val="nil"/>
              <w:bottom w:val="nil"/>
              <w:right w:val="nil"/>
            </w:tcBorders>
            <w:noWrap/>
            <w:vAlign w:val="bottom"/>
            <w:hideMark/>
          </w:tcPr>
          <w:p w14:paraId="1588A7B7"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0.573797</w:t>
            </w:r>
          </w:p>
        </w:tc>
        <w:tc>
          <w:tcPr>
            <w:tcW w:w="1129" w:type="dxa"/>
            <w:tcBorders>
              <w:top w:val="single" w:sz="4" w:space="0" w:color="auto"/>
              <w:left w:val="nil"/>
              <w:bottom w:val="nil"/>
              <w:right w:val="nil"/>
            </w:tcBorders>
            <w:noWrap/>
            <w:vAlign w:val="bottom"/>
            <w:hideMark/>
          </w:tcPr>
          <w:p w14:paraId="3696E7BB"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0.390002</w:t>
            </w:r>
          </w:p>
        </w:tc>
      </w:tr>
      <w:tr w:rsidR="007876A2" w:rsidRPr="00EA6EC9" w14:paraId="2BDB743C" w14:textId="77777777" w:rsidTr="00A8265A">
        <w:trPr>
          <w:trHeight w:val="288"/>
          <w:jc w:val="center"/>
        </w:trPr>
        <w:tc>
          <w:tcPr>
            <w:tcW w:w="1900" w:type="dxa"/>
            <w:noWrap/>
            <w:vAlign w:val="bottom"/>
            <w:hideMark/>
          </w:tcPr>
          <w:p w14:paraId="257A9E41"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CCMS</w:t>
            </w:r>
          </w:p>
        </w:tc>
        <w:tc>
          <w:tcPr>
            <w:tcW w:w="1129" w:type="dxa"/>
            <w:noWrap/>
            <w:vAlign w:val="bottom"/>
            <w:hideMark/>
          </w:tcPr>
          <w:p w14:paraId="6C15E83F"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-0.35207</w:t>
            </w:r>
          </w:p>
        </w:tc>
        <w:tc>
          <w:tcPr>
            <w:tcW w:w="1129" w:type="dxa"/>
            <w:noWrap/>
            <w:vAlign w:val="bottom"/>
            <w:hideMark/>
          </w:tcPr>
          <w:p w14:paraId="1F7BA16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0.435008</w:t>
            </w:r>
          </w:p>
        </w:tc>
        <w:tc>
          <w:tcPr>
            <w:tcW w:w="1129" w:type="dxa"/>
            <w:noWrap/>
            <w:vAlign w:val="bottom"/>
            <w:hideMark/>
          </w:tcPr>
          <w:p w14:paraId="64EC21F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0.204072</w:t>
            </w:r>
          </w:p>
        </w:tc>
        <w:tc>
          <w:tcPr>
            <w:tcW w:w="1129" w:type="dxa"/>
            <w:noWrap/>
            <w:vAlign w:val="bottom"/>
            <w:hideMark/>
          </w:tcPr>
          <w:p w14:paraId="51E0055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-0.57534</w:t>
            </w:r>
          </w:p>
        </w:tc>
        <w:tc>
          <w:tcPr>
            <w:tcW w:w="1129" w:type="dxa"/>
            <w:noWrap/>
            <w:vAlign w:val="bottom"/>
            <w:hideMark/>
          </w:tcPr>
          <w:p w14:paraId="1A3A3ADE"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0.520509</w:t>
            </w:r>
          </w:p>
        </w:tc>
        <w:tc>
          <w:tcPr>
            <w:tcW w:w="1129" w:type="dxa"/>
            <w:noWrap/>
            <w:vAlign w:val="bottom"/>
            <w:hideMark/>
          </w:tcPr>
          <w:p w14:paraId="46F12313"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-0.20789</w:t>
            </w:r>
          </w:p>
        </w:tc>
      </w:tr>
      <w:tr w:rsidR="007876A2" w:rsidRPr="00EA6EC9" w14:paraId="3F6890D1" w14:textId="77777777" w:rsidTr="00A8265A">
        <w:trPr>
          <w:trHeight w:val="288"/>
          <w:jc w:val="center"/>
        </w:trPr>
        <w:tc>
          <w:tcPr>
            <w:tcW w:w="1900" w:type="dxa"/>
            <w:noWrap/>
            <w:vAlign w:val="bottom"/>
            <w:hideMark/>
          </w:tcPr>
          <w:p w14:paraId="1D06DD98"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HCHPL</w:t>
            </w:r>
          </w:p>
        </w:tc>
        <w:tc>
          <w:tcPr>
            <w:tcW w:w="1129" w:type="dxa"/>
            <w:noWrap/>
            <w:vAlign w:val="bottom"/>
            <w:hideMark/>
          </w:tcPr>
          <w:p w14:paraId="2B6FC1BF"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0.284794</w:t>
            </w:r>
          </w:p>
        </w:tc>
        <w:tc>
          <w:tcPr>
            <w:tcW w:w="1129" w:type="dxa"/>
            <w:noWrap/>
            <w:vAlign w:val="bottom"/>
            <w:hideMark/>
          </w:tcPr>
          <w:p w14:paraId="796898B2"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-0.36797</w:t>
            </w:r>
          </w:p>
        </w:tc>
        <w:tc>
          <w:tcPr>
            <w:tcW w:w="1129" w:type="dxa"/>
            <w:noWrap/>
            <w:vAlign w:val="bottom"/>
            <w:hideMark/>
          </w:tcPr>
          <w:p w14:paraId="3CB6DC7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-0.33836</w:t>
            </w:r>
          </w:p>
        </w:tc>
        <w:tc>
          <w:tcPr>
            <w:tcW w:w="1129" w:type="dxa"/>
            <w:noWrap/>
            <w:vAlign w:val="bottom"/>
            <w:hideMark/>
          </w:tcPr>
          <w:p w14:paraId="4E34F8E1"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-0.75803</w:t>
            </w:r>
          </w:p>
        </w:tc>
        <w:tc>
          <w:tcPr>
            <w:tcW w:w="1129" w:type="dxa"/>
            <w:noWrap/>
            <w:vAlign w:val="bottom"/>
            <w:hideMark/>
          </w:tcPr>
          <w:p w14:paraId="613CB14B"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-0.08744</w:t>
            </w:r>
          </w:p>
        </w:tc>
        <w:tc>
          <w:tcPr>
            <w:tcW w:w="1129" w:type="dxa"/>
            <w:noWrap/>
            <w:vAlign w:val="bottom"/>
            <w:hideMark/>
          </w:tcPr>
          <w:p w14:paraId="706A771D"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0.294536</w:t>
            </w:r>
          </w:p>
        </w:tc>
      </w:tr>
      <w:tr w:rsidR="007876A2" w:rsidRPr="00EA6EC9" w14:paraId="1BA5FB8B" w14:textId="77777777" w:rsidTr="00A8265A">
        <w:trPr>
          <w:trHeight w:val="288"/>
          <w:jc w:val="center"/>
        </w:trPr>
        <w:tc>
          <w:tcPr>
            <w:tcW w:w="1900" w:type="dxa"/>
            <w:noWrap/>
            <w:vAlign w:val="bottom"/>
            <w:hideMark/>
          </w:tcPr>
          <w:p w14:paraId="29887061"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CCHPL</w:t>
            </w:r>
          </w:p>
        </w:tc>
        <w:tc>
          <w:tcPr>
            <w:tcW w:w="1129" w:type="dxa"/>
            <w:noWrap/>
            <w:vAlign w:val="bottom"/>
            <w:hideMark/>
          </w:tcPr>
          <w:p w14:paraId="724BF38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0.117118</w:t>
            </w:r>
          </w:p>
        </w:tc>
        <w:tc>
          <w:tcPr>
            <w:tcW w:w="1129" w:type="dxa"/>
            <w:noWrap/>
            <w:vAlign w:val="bottom"/>
            <w:hideMark/>
          </w:tcPr>
          <w:p w14:paraId="66CA8E62"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-0.57752</w:t>
            </w:r>
          </w:p>
        </w:tc>
        <w:tc>
          <w:tcPr>
            <w:tcW w:w="1129" w:type="dxa"/>
            <w:noWrap/>
            <w:vAlign w:val="bottom"/>
            <w:hideMark/>
          </w:tcPr>
          <w:p w14:paraId="03C527B0"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0.579996</w:t>
            </w:r>
          </w:p>
        </w:tc>
        <w:tc>
          <w:tcPr>
            <w:tcW w:w="1129" w:type="dxa"/>
            <w:noWrap/>
            <w:vAlign w:val="bottom"/>
            <w:hideMark/>
          </w:tcPr>
          <w:p w14:paraId="3D90357F"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-0.14114</w:t>
            </w:r>
          </w:p>
        </w:tc>
        <w:tc>
          <w:tcPr>
            <w:tcW w:w="1129" w:type="dxa"/>
            <w:noWrap/>
            <w:vAlign w:val="bottom"/>
            <w:hideMark/>
          </w:tcPr>
          <w:p w14:paraId="60612991"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-0.03843</w:t>
            </w:r>
          </w:p>
        </w:tc>
        <w:tc>
          <w:tcPr>
            <w:tcW w:w="1129" w:type="dxa"/>
            <w:noWrap/>
            <w:vAlign w:val="bottom"/>
            <w:hideMark/>
          </w:tcPr>
          <w:p w14:paraId="0A84971D"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-0.5431</w:t>
            </w:r>
          </w:p>
        </w:tc>
      </w:tr>
      <w:tr w:rsidR="007876A2" w:rsidRPr="00EA6EC9" w14:paraId="1A0638A8" w14:textId="77777777" w:rsidTr="00A8265A">
        <w:trPr>
          <w:trHeight w:val="288"/>
          <w:jc w:val="center"/>
        </w:trPr>
        <w:tc>
          <w:tcPr>
            <w:tcW w:w="1900" w:type="dxa"/>
            <w:noWrap/>
            <w:vAlign w:val="bottom"/>
            <w:hideMark/>
          </w:tcPr>
          <w:p w14:paraId="49AFCC53"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HPS</w:t>
            </w:r>
          </w:p>
        </w:tc>
        <w:tc>
          <w:tcPr>
            <w:tcW w:w="1129" w:type="dxa"/>
            <w:noWrap/>
            <w:vAlign w:val="bottom"/>
            <w:hideMark/>
          </w:tcPr>
          <w:p w14:paraId="783E7B45"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0.577968</w:t>
            </w:r>
          </w:p>
        </w:tc>
        <w:tc>
          <w:tcPr>
            <w:tcW w:w="1129" w:type="dxa"/>
            <w:noWrap/>
            <w:vAlign w:val="bottom"/>
            <w:hideMark/>
          </w:tcPr>
          <w:p w14:paraId="100BEE3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0.302596</w:t>
            </w:r>
          </w:p>
        </w:tc>
        <w:tc>
          <w:tcPr>
            <w:tcW w:w="1129" w:type="dxa"/>
            <w:noWrap/>
            <w:vAlign w:val="bottom"/>
            <w:hideMark/>
          </w:tcPr>
          <w:p w14:paraId="34BEA067"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-0.40867</w:t>
            </w:r>
          </w:p>
        </w:tc>
        <w:tc>
          <w:tcPr>
            <w:tcW w:w="1129" w:type="dxa"/>
            <w:noWrap/>
            <w:vAlign w:val="bottom"/>
            <w:hideMark/>
          </w:tcPr>
          <w:p w14:paraId="101C62E4"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0.000171</w:t>
            </w:r>
          </w:p>
        </w:tc>
        <w:tc>
          <w:tcPr>
            <w:tcW w:w="1129" w:type="dxa"/>
            <w:noWrap/>
            <w:vAlign w:val="bottom"/>
            <w:hideMark/>
          </w:tcPr>
          <w:p w14:paraId="2C0A85A5"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0.044159</w:t>
            </w:r>
          </w:p>
        </w:tc>
        <w:tc>
          <w:tcPr>
            <w:tcW w:w="1129" w:type="dxa"/>
            <w:noWrap/>
            <w:vAlign w:val="bottom"/>
            <w:hideMark/>
          </w:tcPr>
          <w:p w14:paraId="2AB5C2FD"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-0.63673</w:t>
            </w:r>
          </w:p>
        </w:tc>
      </w:tr>
      <w:tr w:rsidR="007876A2" w:rsidRPr="00EA6EC9" w14:paraId="17909293" w14:textId="77777777" w:rsidTr="00A8265A">
        <w:trPr>
          <w:trHeight w:val="300"/>
          <w:jc w:val="center"/>
        </w:trPr>
        <w:tc>
          <w:tcPr>
            <w:tcW w:w="1900" w:type="dxa"/>
            <w:tcBorders>
              <w:top w:val="nil"/>
              <w:left w:val="nil"/>
              <w:bottom w:val="single" w:sz="2" w:space="0" w:color="auto"/>
              <w:right w:val="nil"/>
            </w:tcBorders>
            <w:noWrap/>
            <w:vAlign w:val="bottom"/>
            <w:hideMark/>
          </w:tcPr>
          <w:p w14:paraId="7BB84936"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CPS</w:t>
            </w:r>
          </w:p>
        </w:tc>
        <w:tc>
          <w:tcPr>
            <w:tcW w:w="1129" w:type="dxa"/>
            <w:tcBorders>
              <w:top w:val="nil"/>
              <w:left w:val="nil"/>
              <w:bottom w:val="single" w:sz="2" w:space="0" w:color="auto"/>
              <w:right w:val="nil"/>
            </w:tcBorders>
            <w:noWrap/>
            <w:vAlign w:val="bottom"/>
            <w:hideMark/>
          </w:tcPr>
          <w:p w14:paraId="67DDA80E"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0.264909</w:t>
            </w:r>
          </w:p>
        </w:tc>
        <w:tc>
          <w:tcPr>
            <w:tcW w:w="1129" w:type="dxa"/>
            <w:tcBorders>
              <w:top w:val="nil"/>
              <w:left w:val="nil"/>
              <w:bottom w:val="single" w:sz="2" w:space="0" w:color="auto"/>
              <w:right w:val="nil"/>
            </w:tcBorders>
            <w:noWrap/>
            <w:vAlign w:val="bottom"/>
            <w:hideMark/>
          </w:tcPr>
          <w:p w14:paraId="3D8522A3"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0.499375</w:t>
            </w:r>
          </w:p>
        </w:tc>
        <w:tc>
          <w:tcPr>
            <w:tcW w:w="1129" w:type="dxa"/>
            <w:tcBorders>
              <w:top w:val="nil"/>
              <w:left w:val="nil"/>
              <w:bottom w:val="single" w:sz="2" w:space="0" w:color="auto"/>
              <w:right w:val="nil"/>
            </w:tcBorders>
            <w:noWrap/>
            <w:vAlign w:val="bottom"/>
            <w:hideMark/>
          </w:tcPr>
          <w:p w14:paraId="378EA33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0.470594</w:t>
            </w:r>
          </w:p>
        </w:tc>
        <w:tc>
          <w:tcPr>
            <w:tcW w:w="1129" w:type="dxa"/>
            <w:tcBorders>
              <w:top w:val="nil"/>
              <w:left w:val="nil"/>
              <w:bottom w:val="single" w:sz="2" w:space="0" w:color="auto"/>
              <w:right w:val="nil"/>
            </w:tcBorders>
            <w:noWrap/>
            <w:vAlign w:val="bottom"/>
            <w:hideMark/>
          </w:tcPr>
          <w:p w14:paraId="7618C401"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-0.22955</w:t>
            </w:r>
          </w:p>
        </w:tc>
        <w:tc>
          <w:tcPr>
            <w:tcW w:w="1129" w:type="dxa"/>
            <w:tcBorders>
              <w:top w:val="nil"/>
              <w:left w:val="nil"/>
              <w:bottom w:val="single" w:sz="2" w:space="0" w:color="auto"/>
              <w:right w:val="nil"/>
            </w:tcBorders>
            <w:noWrap/>
            <w:vAlign w:val="bottom"/>
            <w:hideMark/>
          </w:tcPr>
          <w:p w14:paraId="2F2455B2"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-0.6235</w:t>
            </w:r>
          </w:p>
        </w:tc>
        <w:tc>
          <w:tcPr>
            <w:tcW w:w="1129" w:type="dxa"/>
            <w:tcBorders>
              <w:top w:val="nil"/>
              <w:left w:val="nil"/>
              <w:bottom w:val="single" w:sz="2" w:space="0" w:color="auto"/>
              <w:right w:val="nil"/>
            </w:tcBorders>
            <w:noWrap/>
            <w:vAlign w:val="bottom"/>
            <w:hideMark/>
          </w:tcPr>
          <w:p w14:paraId="1FF866E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0.13244</w:t>
            </w:r>
          </w:p>
        </w:tc>
      </w:tr>
    </w:tbl>
    <w:p w14:paraId="2053BF09" w14:textId="77777777" w:rsidR="007876A2" w:rsidRDefault="007876A2" w:rsidP="00FF4D14">
      <w:pPr>
        <w:pStyle w:val="Tabletext"/>
        <w:spacing w:line="360" w:lineRule="auto"/>
      </w:pPr>
    </w:p>
    <w:p w14:paraId="47D4877F" w14:textId="77777777" w:rsidR="007876A2" w:rsidRDefault="007876A2" w:rsidP="00FF4D14">
      <w:pPr>
        <w:pStyle w:val="GS4"/>
        <w:spacing w:line="360" w:lineRule="auto"/>
      </w:pPr>
      <w:r>
        <w:t>Gametophytic PCA</w:t>
      </w:r>
    </w:p>
    <w:p w14:paraId="3F5EFB10" w14:textId="77777777" w:rsidR="007876A2" w:rsidRDefault="007876A2" w:rsidP="00FF4D14">
      <w:pPr>
        <w:pStyle w:val="BodyDoubleSpace05FirstLine"/>
        <w:spacing w:line="360" w:lineRule="auto"/>
      </w:pPr>
      <w:r>
        <w:t xml:space="preserve">In the gametophytic PCA, the first three components explained 92.5% of the variance. Pollen germination variables divided the northern and southern plants (Figure </w:t>
      </w:r>
      <w:del w:id="316" w:author="Emma Chandler" w:date="2022-08-31T16:13:00Z">
        <w:r w:rsidDel="0006376F">
          <w:delText>1.</w:delText>
        </w:r>
      </w:del>
      <w:r>
        <w:t xml:space="preserve">14). </w:t>
      </w:r>
      <w:proofErr w:type="spellStart"/>
      <w:r>
        <w:t>Tmax</w:t>
      </w:r>
      <w:proofErr w:type="spellEnd"/>
      <w:r>
        <w:t xml:space="preserve"> and </w:t>
      </w:r>
      <w:proofErr w:type="spellStart"/>
      <w:r>
        <w:t>Topt</w:t>
      </w:r>
      <w:proofErr w:type="spellEnd"/>
      <w:r>
        <w:t xml:space="preserve"> loaded evenly in the opposite direction of </w:t>
      </w:r>
      <w:proofErr w:type="spellStart"/>
      <w:r>
        <w:t>Tmin</w:t>
      </w:r>
      <w:proofErr w:type="spellEnd"/>
      <w:r>
        <w:t xml:space="preserve"> for both PC1 and PC2 (Table </w:t>
      </w:r>
      <w:del w:id="317" w:author="Emma Chandler" w:date="2022-08-31T16:14:00Z">
        <w:r w:rsidDel="0006376F">
          <w:delText>1.</w:delText>
        </w:r>
      </w:del>
      <w:r>
        <w:t xml:space="preserve">3, Figure </w:t>
      </w:r>
      <w:del w:id="318" w:author="Emma Chandler" w:date="2022-08-31T16:14:00Z">
        <w:r w:rsidDel="0006376F">
          <w:delText>1.</w:delText>
        </w:r>
      </w:del>
      <w:r>
        <w:t>14). There was a significant difference between north and south for the eigenvalues extracted from PC2 (t</w:t>
      </w:r>
      <w:r>
        <w:rPr>
          <w:vertAlign w:val="subscript"/>
        </w:rPr>
        <w:t>46</w:t>
      </w:r>
      <w:r>
        <w:t xml:space="preserve"> = -3.17, p = 0.0025). PTGR variables loaded evenly on the first two principal components, indicated by the common diagonal direction among the PTGR variables (Table </w:t>
      </w:r>
      <w:del w:id="319" w:author="Emma Chandler" w:date="2022-08-31T16:14:00Z">
        <w:r w:rsidDel="0006376F">
          <w:delText>1.</w:delText>
        </w:r>
      </w:del>
      <w:r>
        <w:t xml:space="preserve">3, Figure </w:t>
      </w:r>
      <w:del w:id="320" w:author="Emma Chandler" w:date="2022-08-31T16:14:00Z">
        <w:r w:rsidDel="0006376F">
          <w:delText>1.</w:delText>
        </w:r>
      </w:del>
      <w:r>
        <w:t xml:space="preserve">14). </w:t>
      </w:r>
    </w:p>
    <w:p w14:paraId="39D26C2E" w14:textId="77777777" w:rsidR="007876A2" w:rsidRDefault="007876A2" w:rsidP="00FF4D14">
      <w:pPr>
        <w:pStyle w:val="Figure"/>
        <w:spacing w:line="360" w:lineRule="auto"/>
      </w:pPr>
      <w:r>
        <w:rPr>
          <w:noProof/>
        </w:rPr>
        <w:lastRenderedPageBreak/>
        <w:drawing>
          <wp:inline distT="0" distB="0" distL="0" distR="0" wp14:anchorId="2D412DC8" wp14:editId="38860EE0">
            <wp:extent cx="5943600" cy="4248150"/>
            <wp:effectExtent l="0" t="0" r="0" b="0"/>
            <wp:docPr id="213" name="Picture 21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rada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588CF29B" w14:textId="77777777" w:rsidR="007876A2" w:rsidRDefault="007876A2" w:rsidP="00FF4D14">
      <w:pPr>
        <w:pStyle w:val="Figuretitle"/>
        <w:spacing w:line="360" w:lineRule="auto"/>
      </w:pPr>
      <w:bookmarkStart w:id="321" w:name="_Toc106122494"/>
      <w:bookmarkStart w:id="322" w:name="_Toc107910270"/>
      <w:r>
        <w:t xml:space="preserve">Figure </w:t>
      </w:r>
      <w:del w:id="323" w:author="Emma Chandler" w:date="2022-08-31T16:14:00Z">
        <w:r w:rsidDel="0006376F">
          <w:delText>1.</w:delText>
        </w:r>
      </w:del>
      <w:r>
        <w:t>13. Plot of the results of principal component analysis of the gametophytic variables. PC1 describes 48% of the variation and PC2 explains 27%. A table of importance of principle components 1 through 6 is in the Appendix (Table A9).</w:t>
      </w:r>
      <w:bookmarkEnd w:id="321"/>
      <w:bookmarkEnd w:id="322"/>
    </w:p>
    <w:p w14:paraId="3244129B" w14:textId="77777777" w:rsidR="007876A2" w:rsidRDefault="007876A2" w:rsidP="00FF4D14">
      <w:pPr>
        <w:pStyle w:val="Tabletitle"/>
        <w:spacing w:line="360" w:lineRule="auto"/>
      </w:pPr>
      <w:bookmarkStart w:id="324" w:name="_Toc107598003"/>
      <w:bookmarkStart w:id="325" w:name="_Toc107910114"/>
      <w:r>
        <w:t xml:space="preserve">Table </w:t>
      </w:r>
      <w:del w:id="326" w:author="Emma Chandler" w:date="2022-08-31T16:14:00Z">
        <w:r w:rsidDel="0006376F">
          <w:delText>1.</w:delText>
        </w:r>
      </w:del>
      <w:r>
        <w:t>3. Results from principal component analysis of only gametophytic variables. Loadings for each of the variables on the principal components</w:t>
      </w:r>
      <w:bookmarkEnd w:id="324"/>
      <w:bookmarkEnd w:id="325"/>
    </w:p>
    <w:tbl>
      <w:tblPr>
        <w:tblW w:w="8218" w:type="dxa"/>
        <w:jc w:val="center"/>
        <w:tblLook w:val="04A0" w:firstRow="1" w:lastRow="0" w:firstColumn="1" w:lastColumn="0" w:noHBand="0" w:noVBand="1"/>
      </w:tblPr>
      <w:tblGrid>
        <w:gridCol w:w="1900"/>
        <w:gridCol w:w="1116"/>
        <w:gridCol w:w="1116"/>
        <w:gridCol w:w="1116"/>
        <w:gridCol w:w="1116"/>
        <w:gridCol w:w="1116"/>
        <w:gridCol w:w="1116"/>
      </w:tblGrid>
      <w:tr w:rsidR="007876A2" w:rsidRPr="00773066" w14:paraId="4D7EEA18" w14:textId="77777777" w:rsidTr="00A8265A">
        <w:trPr>
          <w:trHeight w:val="312"/>
          <w:jc w:val="center"/>
        </w:trPr>
        <w:tc>
          <w:tcPr>
            <w:tcW w:w="1900" w:type="dxa"/>
            <w:tcBorders>
              <w:top w:val="single" w:sz="2" w:space="0" w:color="auto"/>
              <w:left w:val="nil"/>
              <w:bottom w:val="single" w:sz="4" w:space="0" w:color="auto"/>
              <w:right w:val="nil"/>
            </w:tcBorders>
            <w:noWrap/>
            <w:vAlign w:val="bottom"/>
            <w:hideMark/>
          </w:tcPr>
          <w:p w14:paraId="788A862B" w14:textId="77777777" w:rsidR="007876A2" w:rsidRPr="00773066" w:rsidRDefault="007876A2" w:rsidP="00FF4D14">
            <w:pPr>
              <w:spacing w:after="0" w:line="360" w:lineRule="auto"/>
              <w:rPr>
                <w:rFonts w:eastAsia="Times New Roman"/>
                <w:b/>
                <w:bCs/>
                <w:color w:val="000000"/>
                <w:szCs w:val="24"/>
              </w:rPr>
            </w:pPr>
            <w:r w:rsidRPr="00773066">
              <w:rPr>
                <w:rFonts w:eastAsia="Times New Roman"/>
                <w:b/>
                <w:bCs/>
                <w:color w:val="000000"/>
                <w:szCs w:val="24"/>
              </w:rPr>
              <w:t> </w:t>
            </w:r>
          </w:p>
        </w:tc>
        <w:tc>
          <w:tcPr>
            <w:tcW w:w="1053" w:type="dxa"/>
            <w:tcBorders>
              <w:top w:val="single" w:sz="2" w:space="0" w:color="auto"/>
              <w:left w:val="nil"/>
              <w:bottom w:val="single" w:sz="4" w:space="0" w:color="auto"/>
              <w:right w:val="nil"/>
            </w:tcBorders>
            <w:noWrap/>
            <w:vAlign w:val="bottom"/>
            <w:hideMark/>
          </w:tcPr>
          <w:p w14:paraId="754A12DC"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PC1</w:t>
            </w:r>
          </w:p>
        </w:tc>
        <w:tc>
          <w:tcPr>
            <w:tcW w:w="1053" w:type="dxa"/>
            <w:tcBorders>
              <w:top w:val="single" w:sz="2" w:space="0" w:color="auto"/>
              <w:left w:val="nil"/>
              <w:bottom w:val="single" w:sz="4" w:space="0" w:color="auto"/>
              <w:right w:val="nil"/>
            </w:tcBorders>
            <w:noWrap/>
            <w:vAlign w:val="bottom"/>
            <w:hideMark/>
          </w:tcPr>
          <w:p w14:paraId="35C269D9"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PC2</w:t>
            </w:r>
          </w:p>
        </w:tc>
        <w:tc>
          <w:tcPr>
            <w:tcW w:w="1053" w:type="dxa"/>
            <w:tcBorders>
              <w:top w:val="single" w:sz="2" w:space="0" w:color="auto"/>
              <w:left w:val="nil"/>
              <w:bottom w:val="single" w:sz="4" w:space="0" w:color="auto"/>
              <w:right w:val="nil"/>
            </w:tcBorders>
            <w:noWrap/>
            <w:vAlign w:val="bottom"/>
            <w:hideMark/>
          </w:tcPr>
          <w:p w14:paraId="7E638145"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PC3</w:t>
            </w:r>
          </w:p>
        </w:tc>
        <w:tc>
          <w:tcPr>
            <w:tcW w:w="1053" w:type="dxa"/>
            <w:tcBorders>
              <w:top w:val="single" w:sz="2" w:space="0" w:color="auto"/>
              <w:left w:val="nil"/>
              <w:bottom w:val="single" w:sz="4" w:space="0" w:color="auto"/>
              <w:right w:val="nil"/>
            </w:tcBorders>
            <w:noWrap/>
            <w:vAlign w:val="bottom"/>
            <w:hideMark/>
          </w:tcPr>
          <w:p w14:paraId="4A63334B"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PC4</w:t>
            </w:r>
          </w:p>
        </w:tc>
        <w:tc>
          <w:tcPr>
            <w:tcW w:w="1053" w:type="dxa"/>
            <w:tcBorders>
              <w:top w:val="single" w:sz="2" w:space="0" w:color="auto"/>
              <w:left w:val="nil"/>
              <w:bottom w:val="single" w:sz="4" w:space="0" w:color="auto"/>
              <w:right w:val="nil"/>
            </w:tcBorders>
            <w:noWrap/>
            <w:vAlign w:val="bottom"/>
            <w:hideMark/>
          </w:tcPr>
          <w:p w14:paraId="5AB3AE91"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PC5</w:t>
            </w:r>
          </w:p>
        </w:tc>
        <w:tc>
          <w:tcPr>
            <w:tcW w:w="1053" w:type="dxa"/>
            <w:tcBorders>
              <w:top w:val="single" w:sz="2" w:space="0" w:color="auto"/>
              <w:left w:val="nil"/>
              <w:bottom w:val="single" w:sz="4" w:space="0" w:color="auto"/>
              <w:right w:val="nil"/>
            </w:tcBorders>
            <w:noWrap/>
            <w:vAlign w:val="bottom"/>
            <w:hideMark/>
          </w:tcPr>
          <w:p w14:paraId="3A3CE737"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PC6</w:t>
            </w:r>
          </w:p>
        </w:tc>
      </w:tr>
      <w:tr w:rsidR="007876A2" w:rsidRPr="00773066" w14:paraId="55C310A4" w14:textId="77777777" w:rsidTr="00A8265A">
        <w:trPr>
          <w:trHeight w:val="288"/>
          <w:jc w:val="center"/>
        </w:trPr>
        <w:tc>
          <w:tcPr>
            <w:tcW w:w="1900" w:type="dxa"/>
            <w:tcBorders>
              <w:top w:val="single" w:sz="4" w:space="0" w:color="auto"/>
              <w:left w:val="nil"/>
              <w:bottom w:val="nil"/>
              <w:right w:val="nil"/>
            </w:tcBorders>
            <w:noWrap/>
            <w:vAlign w:val="bottom"/>
            <w:hideMark/>
          </w:tcPr>
          <w:p w14:paraId="18E76EA4"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Germ.Tmin</w:t>
            </w:r>
            <w:proofErr w:type="spellEnd"/>
          </w:p>
        </w:tc>
        <w:tc>
          <w:tcPr>
            <w:tcW w:w="1053" w:type="dxa"/>
            <w:tcBorders>
              <w:top w:val="single" w:sz="4" w:space="0" w:color="auto"/>
              <w:left w:val="nil"/>
              <w:bottom w:val="nil"/>
              <w:right w:val="nil"/>
            </w:tcBorders>
            <w:noWrap/>
            <w:vAlign w:val="bottom"/>
            <w:hideMark/>
          </w:tcPr>
          <w:p w14:paraId="018C4DD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-0.01334</w:t>
            </w:r>
          </w:p>
        </w:tc>
        <w:tc>
          <w:tcPr>
            <w:tcW w:w="1053" w:type="dxa"/>
            <w:tcBorders>
              <w:top w:val="single" w:sz="4" w:space="0" w:color="auto"/>
              <w:left w:val="nil"/>
              <w:bottom w:val="nil"/>
              <w:right w:val="nil"/>
            </w:tcBorders>
            <w:noWrap/>
            <w:vAlign w:val="bottom"/>
            <w:hideMark/>
          </w:tcPr>
          <w:p w14:paraId="7E92F6C9"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0.405643</w:t>
            </w:r>
          </w:p>
        </w:tc>
        <w:tc>
          <w:tcPr>
            <w:tcW w:w="1053" w:type="dxa"/>
            <w:tcBorders>
              <w:top w:val="single" w:sz="4" w:space="0" w:color="auto"/>
              <w:left w:val="nil"/>
              <w:bottom w:val="nil"/>
              <w:right w:val="nil"/>
            </w:tcBorders>
            <w:noWrap/>
            <w:vAlign w:val="bottom"/>
            <w:hideMark/>
          </w:tcPr>
          <w:p w14:paraId="67127A60"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0.812217</w:t>
            </w:r>
          </w:p>
        </w:tc>
        <w:tc>
          <w:tcPr>
            <w:tcW w:w="1053" w:type="dxa"/>
            <w:tcBorders>
              <w:top w:val="single" w:sz="4" w:space="0" w:color="auto"/>
              <w:left w:val="nil"/>
              <w:bottom w:val="nil"/>
              <w:right w:val="nil"/>
            </w:tcBorders>
            <w:noWrap/>
            <w:vAlign w:val="bottom"/>
            <w:hideMark/>
          </w:tcPr>
          <w:p w14:paraId="4AED95E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0.376238</w:t>
            </w:r>
          </w:p>
        </w:tc>
        <w:tc>
          <w:tcPr>
            <w:tcW w:w="1053" w:type="dxa"/>
            <w:tcBorders>
              <w:top w:val="single" w:sz="4" w:space="0" w:color="auto"/>
              <w:left w:val="nil"/>
              <w:bottom w:val="nil"/>
              <w:right w:val="nil"/>
            </w:tcBorders>
            <w:noWrap/>
            <w:vAlign w:val="bottom"/>
            <w:hideMark/>
          </w:tcPr>
          <w:p w14:paraId="179CC7BD"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-0.00058</w:t>
            </w:r>
          </w:p>
        </w:tc>
        <w:tc>
          <w:tcPr>
            <w:tcW w:w="1053" w:type="dxa"/>
            <w:tcBorders>
              <w:top w:val="single" w:sz="4" w:space="0" w:color="auto"/>
              <w:left w:val="nil"/>
              <w:bottom w:val="nil"/>
              <w:right w:val="nil"/>
            </w:tcBorders>
            <w:noWrap/>
            <w:vAlign w:val="bottom"/>
            <w:hideMark/>
          </w:tcPr>
          <w:p w14:paraId="74A76B0F"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-0.18446</w:t>
            </w:r>
          </w:p>
        </w:tc>
      </w:tr>
      <w:tr w:rsidR="007876A2" w:rsidRPr="00773066" w14:paraId="14D11743" w14:textId="77777777" w:rsidTr="00A8265A">
        <w:trPr>
          <w:trHeight w:val="288"/>
          <w:jc w:val="center"/>
        </w:trPr>
        <w:tc>
          <w:tcPr>
            <w:tcW w:w="1900" w:type="dxa"/>
            <w:noWrap/>
            <w:vAlign w:val="bottom"/>
            <w:hideMark/>
          </w:tcPr>
          <w:p w14:paraId="37623686"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Germ.Topt</w:t>
            </w:r>
            <w:proofErr w:type="spellEnd"/>
          </w:p>
        </w:tc>
        <w:tc>
          <w:tcPr>
            <w:tcW w:w="1053" w:type="dxa"/>
            <w:noWrap/>
            <w:vAlign w:val="bottom"/>
            <w:hideMark/>
          </w:tcPr>
          <w:p w14:paraId="4DD28F71"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0.418665</w:t>
            </w:r>
          </w:p>
        </w:tc>
        <w:tc>
          <w:tcPr>
            <w:tcW w:w="1053" w:type="dxa"/>
            <w:noWrap/>
            <w:vAlign w:val="bottom"/>
            <w:hideMark/>
          </w:tcPr>
          <w:p w14:paraId="21D5B6F2"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-0.45436</w:t>
            </w:r>
          </w:p>
        </w:tc>
        <w:tc>
          <w:tcPr>
            <w:tcW w:w="1053" w:type="dxa"/>
            <w:noWrap/>
            <w:vAlign w:val="bottom"/>
            <w:hideMark/>
          </w:tcPr>
          <w:p w14:paraId="1ED8340A"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0.390064</w:t>
            </w:r>
          </w:p>
        </w:tc>
        <w:tc>
          <w:tcPr>
            <w:tcW w:w="1053" w:type="dxa"/>
            <w:noWrap/>
            <w:vAlign w:val="bottom"/>
            <w:hideMark/>
          </w:tcPr>
          <w:p w14:paraId="67511A1B"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-0.00262</w:t>
            </w:r>
          </w:p>
        </w:tc>
        <w:tc>
          <w:tcPr>
            <w:tcW w:w="1053" w:type="dxa"/>
            <w:noWrap/>
            <w:vAlign w:val="bottom"/>
            <w:hideMark/>
          </w:tcPr>
          <w:p w14:paraId="2D6359AC"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0.001723</w:t>
            </w:r>
          </w:p>
        </w:tc>
        <w:tc>
          <w:tcPr>
            <w:tcW w:w="1053" w:type="dxa"/>
            <w:noWrap/>
            <w:vAlign w:val="bottom"/>
            <w:hideMark/>
          </w:tcPr>
          <w:p w14:paraId="5773E97C"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0.682727</w:t>
            </w:r>
          </w:p>
        </w:tc>
      </w:tr>
      <w:tr w:rsidR="007876A2" w:rsidRPr="00773066" w14:paraId="1D8F332A" w14:textId="77777777" w:rsidTr="00A8265A">
        <w:trPr>
          <w:trHeight w:val="288"/>
          <w:jc w:val="center"/>
        </w:trPr>
        <w:tc>
          <w:tcPr>
            <w:tcW w:w="1900" w:type="dxa"/>
            <w:noWrap/>
            <w:vAlign w:val="bottom"/>
            <w:hideMark/>
          </w:tcPr>
          <w:p w14:paraId="34761751"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Germ.Tmax</w:t>
            </w:r>
            <w:proofErr w:type="spellEnd"/>
          </w:p>
        </w:tc>
        <w:tc>
          <w:tcPr>
            <w:tcW w:w="1053" w:type="dxa"/>
            <w:noWrap/>
            <w:vAlign w:val="bottom"/>
            <w:hideMark/>
          </w:tcPr>
          <w:p w14:paraId="31695E2F"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0.407763</w:t>
            </w:r>
          </w:p>
        </w:tc>
        <w:tc>
          <w:tcPr>
            <w:tcW w:w="1053" w:type="dxa"/>
            <w:noWrap/>
            <w:vAlign w:val="bottom"/>
            <w:hideMark/>
          </w:tcPr>
          <w:p w14:paraId="324F1029"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-0.5446</w:t>
            </w:r>
          </w:p>
        </w:tc>
        <w:tc>
          <w:tcPr>
            <w:tcW w:w="1053" w:type="dxa"/>
            <w:noWrap/>
            <w:vAlign w:val="bottom"/>
            <w:hideMark/>
          </w:tcPr>
          <w:p w14:paraId="1E2BBBA1"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0.164764</w:t>
            </w:r>
          </w:p>
        </w:tc>
        <w:tc>
          <w:tcPr>
            <w:tcW w:w="1053" w:type="dxa"/>
            <w:noWrap/>
            <w:vAlign w:val="bottom"/>
            <w:hideMark/>
          </w:tcPr>
          <w:p w14:paraId="0EC9D4F3"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-0.10069</w:t>
            </w:r>
          </w:p>
        </w:tc>
        <w:tc>
          <w:tcPr>
            <w:tcW w:w="1053" w:type="dxa"/>
            <w:noWrap/>
            <w:vAlign w:val="bottom"/>
            <w:hideMark/>
          </w:tcPr>
          <w:p w14:paraId="6FFB305D"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-0.00179</w:t>
            </w:r>
          </w:p>
        </w:tc>
        <w:tc>
          <w:tcPr>
            <w:tcW w:w="1053" w:type="dxa"/>
            <w:noWrap/>
            <w:vAlign w:val="bottom"/>
            <w:hideMark/>
          </w:tcPr>
          <w:p w14:paraId="127B4192"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-0.707</w:t>
            </w:r>
          </w:p>
        </w:tc>
      </w:tr>
      <w:tr w:rsidR="007876A2" w:rsidRPr="00773066" w14:paraId="21C007FF" w14:textId="77777777" w:rsidTr="00A8265A">
        <w:trPr>
          <w:trHeight w:val="288"/>
          <w:jc w:val="center"/>
        </w:trPr>
        <w:tc>
          <w:tcPr>
            <w:tcW w:w="1900" w:type="dxa"/>
            <w:noWrap/>
            <w:vAlign w:val="bottom"/>
            <w:hideMark/>
          </w:tcPr>
          <w:p w14:paraId="19AAA3C8"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PTGR.Tmin</w:t>
            </w:r>
            <w:proofErr w:type="spellEnd"/>
          </w:p>
        </w:tc>
        <w:tc>
          <w:tcPr>
            <w:tcW w:w="1053" w:type="dxa"/>
            <w:noWrap/>
            <w:vAlign w:val="bottom"/>
            <w:hideMark/>
          </w:tcPr>
          <w:p w14:paraId="4259FB1C"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0.367661</w:t>
            </w:r>
          </w:p>
        </w:tc>
        <w:tc>
          <w:tcPr>
            <w:tcW w:w="1053" w:type="dxa"/>
            <w:noWrap/>
            <w:vAlign w:val="bottom"/>
            <w:hideMark/>
          </w:tcPr>
          <w:p w14:paraId="110337A4"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0.452838</w:t>
            </w:r>
          </w:p>
        </w:tc>
        <w:tc>
          <w:tcPr>
            <w:tcW w:w="1053" w:type="dxa"/>
            <w:noWrap/>
            <w:vAlign w:val="bottom"/>
            <w:hideMark/>
          </w:tcPr>
          <w:p w14:paraId="437A5995"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0.127813</w:t>
            </w:r>
          </w:p>
        </w:tc>
        <w:tc>
          <w:tcPr>
            <w:tcW w:w="1053" w:type="dxa"/>
            <w:noWrap/>
            <w:vAlign w:val="bottom"/>
            <w:hideMark/>
          </w:tcPr>
          <w:p w14:paraId="47CB7C26"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-0.75119</w:t>
            </w:r>
          </w:p>
        </w:tc>
        <w:tc>
          <w:tcPr>
            <w:tcW w:w="1053" w:type="dxa"/>
            <w:noWrap/>
            <w:vAlign w:val="bottom"/>
            <w:hideMark/>
          </w:tcPr>
          <w:p w14:paraId="6466A18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-0.28131</w:t>
            </w:r>
          </w:p>
        </w:tc>
        <w:tc>
          <w:tcPr>
            <w:tcW w:w="1053" w:type="dxa"/>
            <w:noWrap/>
            <w:vAlign w:val="bottom"/>
            <w:hideMark/>
          </w:tcPr>
          <w:p w14:paraId="504FD58B"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0.00071</w:t>
            </w:r>
          </w:p>
        </w:tc>
      </w:tr>
      <w:tr w:rsidR="007876A2" w:rsidRPr="00773066" w14:paraId="23675187" w14:textId="77777777" w:rsidTr="00A8265A">
        <w:trPr>
          <w:trHeight w:val="288"/>
          <w:jc w:val="center"/>
        </w:trPr>
        <w:tc>
          <w:tcPr>
            <w:tcW w:w="1900" w:type="dxa"/>
            <w:noWrap/>
            <w:vAlign w:val="bottom"/>
            <w:hideMark/>
          </w:tcPr>
          <w:p w14:paraId="5EFF7496"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PTGR.Topt</w:t>
            </w:r>
            <w:proofErr w:type="spellEnd"/>
          </w:p>
        </w:tc>
        <w:tc>
          <w:tcPr>
            <w:tcW w:w="1053" w:type="dxa"/>
            <w:noWrap/>
            <w:vAlign w:val="bottom"/>
            <w:hideMark/>
          </w:tcPr>
          <w:p w14:paraId="09288C1E"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0.523981</w:t>
            </w:r>
          </w:p>
        </w:tc>
        <w:tc>
          <w:tcPr>
            <w:tcW w:w="1053" w:type="dxa"/>
            <w:noWrap/>
            <w:vAlign w:val="bottom"/>
            <w:hideMark/>
          </w:tcPr>
          <w:p w14:paraId="7394046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0.308129</w:t>
            </w:r>
          </w:p>
        </w:tc>
        <w:tc>
          <w:tcPr>
            <w:tcW w:w="1053" w:type="dxa"/>
            <w:noWrap/>
            <w:vAlign w:val="bottom"/>
            <w:hideMark/>
          </w:tcPr>
          <w:p w14:paraId="1079FBC0"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-0.20261</w:t>
            </w:r>
          </w:p>
        </w:tc>
        <w:tc>
          <w:tcPr>
            <w:tcW w:w="1053" w:type="dxa"/>
            <w:noWrap/>
            <w:vAlign w:val="bottom"/>
            <w:hideMark/>
          </w:tcPr>
          <w:p w14:paraId="32BBB2DE"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0.123985</w:t>
            </w:r>
          </w:p>
        </w:tc>
        <w:tc>
          <w:tcPr>
            <w:tcW w:w="1053" w:type="dxa"/>
            <w:noWrap/>
            <w:vAlign w:val="bottom"/>
            <w:hideMark/>
          </w:tcPr>
          <w:p w14:paraId="65C9B860"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0.757676</w:t>
            </w:r>
          </w:p>
        </w:tc>
        <w:tc>
          <w:tcPr>
            <w:tcW w:w="1053" w:type="dxa"/>
            <w:noWrap/>
            <w:vAlign w:val="bottom"/>
            <w:hideMark/>
          </w:tcPr>
          <w:p w14:paraId="06B330E4"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-0.00193</w:t>
            </w:r>
          </w:p>
        </w:tc>
      </w:tr>
      <w:tr w:rsidR="007876A2" w:rsidRPr="00773066" w14:paraId="13AC7716" w14:textId="77777777" w:rsidTr="00A8265A">
        <w:trPr>
          <w:trHeight w:val="300"/>
          <w:jc w:val="center"/>
        </w:trPr>
        <w:tc>
          <w:tcPr>
            <w:tcW w:w="1900" w:type="dxa"/>
            <w:tcBorders>
              <w:top w:val="nil"/>
              <w:left w:val="nil"/>
              <w:bottom w:val="single" w:sz="2" w:space="0" w:color="auto"/>
              <w:right w:val="nil"/>
            </w:tcBorders>
            <w:noWrap/>
            <w:vAlign w:val="bottom"/>
            <w:hideMark/>
          </w:tcPr>
          <w:p w14:paraId="4DAF7272"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PTGR.Tmax</w:t>
            </w:r>
            <w:proofErr w:type="spellEnd"/>
          </w:p>
        </w:tc>
        <w:tc>
          <w:tcPr>
            <w:tcW w:w="1053" w:type="dxa"/>
            <w:tcBorders>
              <w:top w:val="nil"/>
              <w:left w:val="nil"/>
              <w:bottom w:val="single" w:sz="2" w:space="0" w:color="auto"/>
              <w:right w:val="nil"/>
            </w:tcBorders>
            <w:noWrap/>
            <w:vAlign w:val="bottom"/>
            <w:hideMark/>
          </w:tcPr>
          <w:p w14:paraId="5EC6676A"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0.498538</w:t>
            </w:r>
          </w:p>
        </w:tc>
        <w:tc>
          <w:tcPr>
            <w:tcW w:w="1053" w:type="dxa"/>
            <w:tcBorders>
              <w:top w:val="nil"/>
              <w:left w:val="nil"/>
              <w:bottom w:val="single" w:sz="2" w:space="0" w:color="auto"/>
              <w:right w:val="nil"/>
            </w:tcBorders>
            <w:noWrap/>
            <w:vAlign w:val="bottom"/>
            <w:hideMark/>
          </w:tcPr>
          <w:p w14:paraId="7C7A2BD7"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0.180049</w:t>
            </w:r>
          </w:p>
        </w:tc>
        <w:tc>
          <w:tcPr>
            <w:tcW w:w="1053" w:type="dxa"/>
            <w:tcBorders>
              <w:top w:val="nil"/>
              <w:left w:val="nil"/>
              <w:bottom w:val="single" w:sz="2" w:space="0" w:color="auto"/>
              <w:right w:val="nil"/>
            </w:tcBorders>
            <w:noWrap/>
            <w:vAlign w:val="bottom"/>
            <w:hideMark/>
          </w:tcPr>
          <w:p w14:paraId="75F0CB3E"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-0.3219</w:t>
            </w:r>
          </w:p>
        </w:tc>
        <w:tc>
          <w:tcPr>
            <w:tcW w:w="1053" w:type="dxa"/>
            <w:tcBorders>
              <w:top w:val="nil"/>
              <w:left w:val="nil"/>
              <w:bottom w:val="single" w:sz="2" w:space="0" w:color="auto"/>
              <w:right w:val="nil"/>
            </w:tcBorders>
            <w:noWrap/>
            <w:vAlign w:val="bottom"/>
            <w:hideMark/>
          </w:tcPr>
          <w:p w14:paraId="31B1F85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0.518304</w:t>
            </w:r>
          </w:p>
        </w:tc>
        <w:tc>
          <w:tcPr>
            <w:tcW w:w="1053" w:type="dxa"/>
            <w:tcBorders>
              <w:top w:val="nil"/>
              <w:left w:val="nil"/>
              <w:bottom w:val="single" w:sz="2" w:space="0" w:color="auto"/>
              <w:right w:val="nil"/>
            </w:tcBorders>
            <w:noWrap/>
            <w:vAlign w:val="bottom"/>
            <w:hideMark/>
          </w:tcPr>
          <w:p w14:paraId="13911453"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-0.58888</w:t>
            </w:r>
          </w:p>
        </w:tc>
        <w:tc>
          <w:tcPr>
            <w:tcW w:w="1053" w:type="dxa"/>
            <w:tcBorders>
              <w:top w:val="nil"/>
              <w:left w:val="nil"/>
              <w:bottom w:val="single" w:sz="2" w:space="0" w:color="auto"/>
              <w:right w:val="nil"/>
            </w:tcBorders>
            <w:noWrap/>
            <w:vAlign w:val="bottom"/>
            <w:hideMark/>
          </w:tcPr>
          <w:p w14:paraId="3FC56B26"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0.001496</w:t>
            </w:r>
          </w:p>
        </w:tc>
      </w:tr>
    </w:tbl>
    <w:p w14:paraId="5A613825" w14:textId="77777777" w:rsidR="007876A2" w:rsidRDefault="007876A2" w:rsidP="00FF4D14">
      <w:pPr>
        <w:spacing w:line="360" w:lineRule="auto"/>
        <w:rPr>
          <w:szCs w:val="24"/>
        </w:rPr>
      </w:pPr>
      <w:r>
        <w:rPr>
          <w:szCs w:val="24"/>
        </w:rPr>
        <w:br w:type="page"/>
      </w:r>
    </w:p>
    <w:p w14:paraId="5EB3C346" w14:textId="77777777" w:rsidR="007876A2" w:rsidRDefault="007876A2" w:rsidP="00FF4D14">
      <w:pPr>
        <w:pStyle w:val="GS2"/>
        <w:spacing w:line="360" w:lineRule="auto"/>
        <w:rPr>
          <w:szCs w:val="24"/>
        </w:rPr>
      </w:pPr>
      <w:bookmarkStart w:id="327" w:name="_Toc107827646"/>
      <w:bookmarkStart w:id="328" w:name="_Toc108537008"/>
      <w:r>
        <w:lastRenderedPageBreak/>
        <w:t>Discussion</w:t>
      </w:r>
      <w:bookmarkEnd w:id="327"/>
      <w:bookmarkEnd w:id="328"/>
    </w:p>
    <w:p w14:paraId="31573A7C" w14:textId="77777777" w:rsidR="007876A2" w:rsidRDefault="007876A2" w:rsidP="00FF4D14">
      <w:pPr>
        <w:pStyle w:val="GS3"/>
        <w:spacing w:line="360" w:lineRule="auto"/>
      </w:pPr>
      <w:bookmarkStart w:id="329" w:name="_Toc107827647"/>
      <w:bookmarkStart w:id="330" w:name="_Toc108537009"/>
      <w:r>
        <w:t>Regional Differences</w:t>
      </w:r>
      <w:bookmarkEnd w:id="329"/>
      <w:bookmarkEnd w:id="330"/>
    </w:p>
    <w:p w14:paraId="7A6B69A8" w14:textId="1AB9DA74" w:rsidR="007876A2" w:rsidRDefault="007876A2" w:rsidP="00FF4D14">
      <w:pPr>
        <w:pStyle w:val="BodyDoubleSpace05FirstLine"/>
        <w:spacing w:line="360" w:lineRule="auto"/>
      </w:pPr>
      <w:r>
        <w:t xml:space="preserve">If </w:t>
      </w:r>
      <w:r>
        <w:rPr>
          <w:i/>
          <w:iCs/>
        </w:rPr>
        <w:t xml:space="preserve">Solanum </w:t>
      </w:r>
      <w:proofErr w:type="spellStart"/>
      <w:r>
        <w:rPr>
          <w:i/>
          <w:iCs/>
        </w:rPr>
        <w:t>carolinense</w:t>
      </w:r>
      <w:proofErr w:type="spellEnd"/>
      <w:r>
        <w:rPr>
          <w:i/>
          <w:iCs/>
        </w:rPr>
        <w:t xml:space="preserve"> </w:t>
      </w:r>
      <w:r>
        <w:t xml:space="preserve">has locally adapted to the respective temperature regimes in TX and MN, we would expect that plants from the north would be more tolerant of cold temperatures and plants from the south would be more tolerant of hot temperatures. </w:t>
      </w:r>
      <w:del w:id="331" w:author="Steven Travers" w:date="2022-09-05T15:27:00Z">
        <w:r w:rsidDel="00CA101E">
          <w:delText xml:space="preserve">Rather than a clear-cut difference between north and south for hot and cold treatments, there were mixed results that </w:delText>
        </w:r>
        <w:r w:rsidR="00774470" w:rsidDel="00CA101E">
          <w:delText xml:space="preserve">suggest </w:delText>
        </w:r>
        <w:r w:rsidDel="00CA101E">
          <w:delText>divergence between regions in ways we had</w:delText>
        </w:r>
        <w:r w:rsidR="00774470" w:rsidDel="00CA101E">
          <w:delText xml:space="preserve"> not</w:delText>
        </w:r>
        <w:r w:rsidDel="00CA101E">
          <w:delText xml:space="preserve"> anticipated. </w:delText>
        </w:r>
      </w:del>
      <w:r>
        <w:rPr>
          <w:iCs/>
        </w:rPr>
        <w:t xml:space="preserve">In contrast to our expectations, northern plants were generally more tolerant of extreme heat than southern plants, but also had more variation in certain trait values.  Northern plants had higher chlorophyll content (HCHPL) and baseline cell membrane stability (HCMS; Figure </w:t>
      </w:r>
      <w:del w:id="332" w:author="Emma Chandler" w:date="2022-08-31T16:14:00Z">
        <w:r w:rsidDel="0006376F">
          <w:delText>1.</w:delText>
        </w:r>
      </w:del>
      <w:r>
        <w:rPr>
          <w:iCs/>
        </w:rPr>
        <w:t xml:space="preserve">6) under hot conditions, as well as higher maximum and optimal temperatures for pollen </w:t>
      </w:r>
      <w:r>
        <w:t xml:space="preserve">germination in comparison to southern plants (Table </w:t>
      </w:r>
      <w:del w:id="333" w:author="Emma Chandler" w:date="2022-08-31T16:14:00Z">
        <w:r w:rsidDel="0006376F">
          <w:delText>1.</w:delText>
        </w:r>
      </w:del>
      <w:r>
        <w:t xml:space="preserve">1). Conversely, southern plants had increased tolerance for cell membrane stability in cold conditions (CCMS). These results suggest that adaptation to extreme temperatures is complex and may </w:t>
      </w:r>
      <w:r w:rsidR="00774470">
        <w:t>reflect</w:t>
      </w:r>
      <w:r>
        <w:t xml:space="preserve"> avoidance strategies rather than physiological mechanisms to withstand thermal stress.</w:t>
      </w:r>
    </w:p>
    <w:p w14:paraId="05C13E3B" w14:textId="5F81B325" w:rsidR="007876A2" w:rsidRDefault="007876A2" w:rsidP="00FF4D14">
      <w:pPr>
        <w:pStyle w:val="BodyDoubleSpace05FirstLine"/>
        <w:spacing w:line="360" w:lineRule="auto"/>
      </w:pPr>
      <w:r>
        <w:t xml:space="preserve">There was no significant difference between regions for HCMS for all study plants together, but there was a significant difference for plants in block A. Temperatures in the greenhouse progressively rose throughout the spring and summer leading to a block effect in both the hot and cold treatments of CMS. In block A, northern plants had a higher HCMS, but this difference degraded in the later blocks during the times when greenhouse temperatures during plant development increased. </w:t>
      </w:r>
      <w:ins w:id="334" w:author="Steven Travers" w:date="2022-09-05T15:28:00Z">
        <w:r w:rsidR="00CA101E">
          <w:t xml:space="preserve">The </w:t>
        </w:r>
      </w:ins>
      <w:del w:id="335" w:author="Steven Travers" w:date="2022-09-05T15:28:00Z">
        <w:r w:rsidDel="00CA101E">
          <w:delText xml:space="preserve">A possible explanation for the </w:delText>
        </w:r>
      </w:del>
      <w:r>
        <w:t xml:space="preserve">block effect on CMS </w:t>
      </w:r>
      <w:del w:id="336" w:author="Steven Travers" w:date="2022-09-05T15:29:00Z">
        <w:r w:rsidDel="00CA101E">
          <w:delText>is that plants have</w:delText>
        </w:r>
      </w:del>
      <w:ins w:id="337" w:author="Steven Travers" w:date="2022-09-05T15:29:00Z">
        <w:r w:rsidR="00CA101E">
          <w:t xml:space="preserve">may be due to S. </w:t>
        </w:r>
        <w:proofErr w:type="spellStart"/>
        <w:r w:rsidR="00CA101E">
          <w:t>carolinense’s</w:t>
        </w:r>
      </w:ins>
      <w:proofErr w:type="spellEnd"/>
      <w:del w:id="338" w:author="Steven Travers" w:date="2022-09-05T15:29:00Z">
        <w:r w:rsidDel="00CA101E">
          <w:delText xml:space="preserve"> the</w:delText>
        </w:r>
      </w:del>
      <w:r>
        <w:t xml:space="preserve"> capacity to induce heat tolerance as they acclimate to warmer conditions </w:t>
      </w:r>
      <w:r>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cmtlPHN0eWxlIGZhY2U9Iml0YWxpYyI+IGV0IGFsLjwvc3R5bGU+LCAyMDA0KTwvRGlzcGxheVRl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</w:fldData>
        </w:fldChar>
      </w:r>
      <w:r w:rsidR="002C5050">
        <w:instrText xml:space="preserve"> ADDIN EN.CITE </w:instrText>
      </w:r>
      <w:r w:rsidR="002C5050">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cmtlPHN0eWxlIGZhY2U9Iml0YWxpYyI+IGV0IGFsLjwvc3R5bGU+LCAyMDA0KTwvRGlzcGxheVRl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</w:fldData>
        </w:fldChar>
      </w:r>
      <w:r w:rsidR="002C5050">
        <w:instrText xml:space="preserve"> ADDIN EN.CITE.DATA </w:instrText>
      </w:r>
      <w:r w:rsidR="002C5050">
        <w:fldChar w:fldCharType="end"/>
      </w:r>
      <w:r>
        <w:fldChar w:fldCharType="separate"/>
      </w:r>
      <w:r w:rsidR="002C5050">
        <w:rPr>
          <w:noProof/>
        </w:rPr>
        <w:t>(Clarke</w:t>
      </w:r>
      <w:r w:rsidR="002C5050" w:rsidRPr="002C5050">
        <w:rPr>
          <w:i/>
          <w:noProof/>
        </w:rPr>
        <w:t xml:space="preserve"> et al.</w:t>
      </w:r>
      <w:r w:rsidR="002C5050">
        <w:rPr>
          <w:noProof/>
        </w:rPr>
        <w:t>, 2004)</w:t>
      </w:r>
      <w:r>
        <w:fldChar w:fldCharType="end"/>
      </w:r>
      <w:r>
        <w:t>. Block A is the best representative measurement of baseline heat tolerance for HCMS, and later blocks likely represent induced heat tolerance</w:t>
      </w:r>
      <w:ins w:id="339" w:author="Steven Travers" w:date="2022-09-05T15:30:00Z">
        <w:r w:rsidR="00CA101E">
          <w:t>. This</w:t>
        </w:r>
      </w:ins>
      <w:del w:id="340" w:author="Steven Travers" w:date="2022-09-05T15:30:00Z">
        <w:r w:rsidDel="00CA101E">
          <w:delText>, which</w:delText>
        </w:r>
      </w:del>
      <w:r>
        <w:t xml:space="preserve"> may be more dramatic in southern plants. Conversely, plants from the south had more stable cell membranes when exposed to an extreme cold treatment. </w:t>
      </w:r>
      <w:del w:id="341" w:author="Steven Travers" w:date="2022-09-05T15:31:00Z">
        <w:r w:rsidDel="00CA101E">
          <w:delText>The counter gradient pattern we measured for northern and southern plants</w:delText>
        </w:r>
      </w:del>
      <w:ins w:id="342" w:author="Steven Travers" w:date="2022-09-05T15:31:00Z">
        <w:r w:rsidR="00CA101E">
          <w:t>This pattern</w:t>
        </w:r>
      </w:ins>
      <w:r>
        <w:t xml:space="preserve"> may be due to constraints of adaptation to extreme heat or cold. Adapting to match the extreme environmental conditions may not be advantageous or possible, reducing the variation in a population for tolerance in extreme conditions. Thus, populations in locations that do not experience extreme </w:t>
      </w:r>
      <w:r>
        <w:lastRenderedPageBreak/>
        <w:t xml:space="preserve">temperatures on one end of the spectrum may have more variation than those that do experience extreme temperatures, leading to the counter gradient results we attained for CMS. </w:t>
      </w:r>
    </w:p>
    <w:p w14:paraId="617D1BFF" w14:textId="773EE7AE" w:rsidR="007876A2" w:rsidRDefault="007876A2" w:rsidP="00FF4D14">
      <w:pPr>
        <w:pStyle w:val="BodyDoubleSpace05FirstLine"/>
        <w:spacing w:line="360" w:lineRule="auto"/>
      </w:pPr>
      <w:r>
        <w:t xml:space="preserve">Plants from the north had more stable chlorophyll content in both the hot (HCHPL) and cold treatments (CCHPL; Table </w:t>
      </w:r>
      <w:del w:id="343" w:author="Emma Chandler" w:date="2022-08-31T16:15:00Z">
        <w:r w:rsidDel="0006376F">
          <w:delText>1.</w:delText>
        </w:r>
      </w:del>
      <w:r>
        <w:t xml:space="preserve">1). More stable chlorophyll content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 and rarely exceed temperatures likely to stop plant growth </w:t>
      </w:r>
      <w:r>
        <w:fldChar w:fldCharType="begin">
          <w:fldData xml:space="preserve">PEVuZE5vdGU+PENpdGU+PEF1dGhvcj5IYXRmaWVsZDwvQXV0aG9yPjxZZWFyPjIwMTE8L1llYXI+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</w:fldData>
        </w:fldChar>
      </w:r>
      <w:r w:rsidR="002C5050">
        <w:instrText xml:space="preserve"> ADDIN EN.CITE </w:instrText>
      </w:r>
      <w:r w:rsidR="002C5050">
        <w:fldChar w:fldCharType="begin">
          <w:fldData xml:space="preserve">PEVuZE5vdGU+PENpdGU+PEF1dGhvcj5IYXRmaWVsZDwvQXV0aG9yPjxZZWFyPjIwMTE8L1llYXI+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</w:fldData>
        </w:fldChar>
      </w:r>
      <w:r w:rsidR="002C5050">
        <w:instrText xml:space="preserve"> ADDIN EN.CITE.DATA </w:instrText>
      </w:r>
      <w:r w:rsidR="002C5050">
        <w:fldChar w:fldCharType="end"/>
      </w:r>
      <w:r>
        <w:fldChar w:fldCharType="separate"/>
      </w:r>
      <w:r w:rsidR="002C5050">
        <w:rPr>
          <w:noProof/>
        </w:rPr>
        <w:t>(Hatfield</w:t>
      </w:r>
      <w:r w:rsidR="002C5050" w:rsidRPr="002C5050">
        <w:rPr>
          <w:i/>
          <w:noProof/>
        </w:rPr>
        <w:t xml:space="preserve"> et al.</w:t>
      </w:r>
      <w:r w:rsidR="002C5050">
        <w:rPr>
          <w:noProof/>
        </w:rPr>
        <w:t>, 2011)</w:t>
      </w:r>
      <w:r>
        <w:fldChar w:fldCharType="end"/>
      </w:r>
      <w:r>
        <w:t>, populations in the north may have evolved to acclimate to temperature stress, while plants in the south do not.  Furthermore, northern plants also had significantly more variation in HCHPL than southern plants. This may suggest that there is stabilizing selection occurring in the southern region for heat tolerance in chlorophyll content. Less variation in HCHPL in the south may contribute to the counter-gradient results we attained. If northern plants experience less heat stress selection and have greater variation, then there may be more potential to have individuals with high HCHPL.</w:t>
      </w:r>
    </w:p>
    <w:p w14:paraId="17A7F92E" w14:textId="7D1DDE8D" w:rsidR="007876A2" w:rsidRDefault="007876A2" w:rsidP="00FF4D14">
      <w:pPr>
        <w:pStyle w:val="BodyDoubleSpace05FirstLine"/>
        <w:spacing w:line="360" w:lineRule="auto"/>
      </w:pPr>
      <w:r>
        <w:t xml:space="preserve">Pollen from the north had a higher propensity to produce pollen tubes (Germ) at high temperatures than their southern counterparts. Pollen germination was higher in pollen grains from the northern plants than those in the south for both </w:t>
      </w:r>
      <w:proofErr w:type="spellStart"/>
      <w:r>
        <w:t>Tmax</w:t>
      </w:r>
      <w:proofErr w:type="spellEnd"/>
      <w:r>
        <w:t xml:space="preserve"> and </w:t>
      </w:r>
      <w:proofErr w:type="spellStart"/>
      <w:r>
        <w:t>Topt</w:t>
      </w:r>
      <w:proofErr w:type="spellEnd"/>
      <w:r>
        <w:t xml:space="preserve"> (Table </w:t>
      </w:r>
      <w:del w:id="344" w:author="Emma Chandler" w:date="2022-08-31T16:15:00Z">
        <w:r w:rsidDel="0006376F">
          <w:delText>1.</w:delText>
        </w:r>
      </w:del>
      <w:r>
        <w:t>1). The distinct difference between north and south suggests that there might be sensitivity to high temperatures and an adaptive response occurring. Since southern populations experience extremely high temperatures more regularly than northern plants, there may be an avoidance strategy in southern populations</w:t>
      </w:r>
      <w:r w:rsidR="00BA7C23">
        <w:t xml:space="preserve"> whereby pollen grains remain dormant at high temperatures. In contrast, there is no selection for dormancy at high temperatures in the </w:t>
      </w:r>
      <w:r w:rsidR="00FF4D14">
        <w:t>north</w:t>
      </w:r>
      <w:del w:id="345" w:author="Emma Chandler" w:date="2022-08-31T15:26:00Z">
        <w:r>
          <w:delText xml:space="preserve"> </w:delText>
        </w:r>
      </w:del>
      <w:r w:rsidR="00FF4D14">
        <w:t>.</w:t>
      </w:r>
      <w:r>
        <w:t xml:space="preserve"> </w:t>
      </w:r>
      <w:proofErr w:type="spellStart"/>
      <w:r>
        <w:t>Rutley</w:t>
      </w:r>
      <w:proofErr w:type="spellEnd"/>
      <w:r>
        <w:t xml:space="preserve"> et al. </w:t>
      </w:r>
      <w:r>
        <w:fldChar w:fldCharType="begin"/>
      </w:r>
      <w: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fldChar w:fldCharType="separate"/>
      </w:r>
      <w:r>
        <w:rPr>
          <w:noProof/>
        </w:rPr>
        <w:t>(2022)</w:t>
      </w:r>
      <w:r>
        <w:fldChar w:fldCharType="end"/>
      </w:r>
      <w:r>
        <w:t xml:space="preserve"> proposed the two-baskets model categorizing pollen, which states that there are </w:t>
      </w:r>
      <w:commentRangeStart w:id="346"/>
      <w:commentRangeStart w:id="347"/>
      <w:ins w:id="348" w:author="Emma Chandler" w:date="2022-08-31T15:26:00Z">
        <w:r w:rsidR="00FF4D14">
          <w:t xml:space="preserve">active </w:t>
        </w:r>
        <w:commentRangeEnd w:id="346"/>
        <w:r w:rsidR="00E6711F">
          <w:rPr>
            <w:rStyle w:val="CommentReference"/>
            <w:rFonts w:asciiTheme="minorHAnsi" w:eastAsiaTheme="minorHAnsi" w:hAnsiTheme="minorHAnsi" w:cstheme="minorBidi"/>
          </w:rPr>
          <w:commentReference w:id="346"/>
        </w:r>
      </w:ins>
      <w:commentRangeEnd w:id="347"/>
      <w:r w:rsidR="00412C57">
        <w:rPr>
          <w:rStyle w:val="CommentReference"/>
          <w:rFonts w:asciiTheme="minorHAnsi" w:eastAsiaTheme="minorHAnsi" w:hAnsiTheme="minorHAnsi" w:cstheme="minorBidi"/>
        </w:rPr>
        <w:commentReference w:id="347"/>
      </w:r>
      <w:ins w:id="349" w:author="Emma Chandler" w:date="2022-08-31T15:26:00Z">
        <w:r w:rsidR="00FF4D14">
          <w:t>(</w:t>
        </w:r>
      </w:ins>
      <w:r>
        <w:t>high-ROS</w:t>
      </w:r>
      <w:ins w:id="350" w:author="Emma Chandler" w:date="2022-08-31T15:26:00Z">
        <w:r w:rsidR="00FF4D14">
          <w:t>)</w:t>
        </w:r>
      </w:ins>
      <w:r>
        <w:t xml:space="preserve"> and </w:t>
      </w:r>
      <w:ins w:id="351" w:author="Emma Chandler" w:date="2022-08-31T15:26:00Z">
        <w:r w:rsidR="00FF4D14">
          <w:t>backup (</w:t>
        </w:r>
      </w:ins>
      <w:r>
        <w:t>low-ROS</w:t>
      </w:r>
      <w:ins w:id="352" w:author="Emma Chandler" w:date="2022-08-31T15:26:00Z">
        <w:r w:rsidR="00FF4D14">
          <w:t>)</w:t>
        </w:r>
      </w:ins>
      <w:r>
        <w:t xml:space="preserve"> subpopulations of pollen within anthers of flowering species. The low-ROS pollen </w:t>
      </w:r>
      <w:proofErr w:type="gramStart"/>
      <w:r>
        <w:t>have</w:t>
      </w:r>
      <w:proofErr w:type="gramEnd"/>
      <w:r>
        <w:t xml:space="preserve"> a lower metabolic rate than high-ROS pollen due to partial dehydration during development. The two subpopulations of pollen are adaptive and beneficial under different conditions as they allow for asynchrony in pollen germination, permitting some pollen to remain dormant in a stressful environment, such as extreme heat or drought, and grow pollen tubes later in more favorable conditions. </w:t>
      </w:r>
      <w:commentRangeStart w:id="353"/>
      <w:commentRangeStart w:id="354"/>
      <w:commentRangeStart w:id="355"/>
      <w:r>
        <w:t xml:space="preserve">Keller and </w:t>
      </w:r>
      <w:proofErr w:type="spellStart"/>
      <w:r>
        <w:t>Simm</w:t>
      </w:r>
      <w:proofErr w:type="spellEnd"/>
      <w:r>
        <w:t xml:space="preserve"> </w:t>
      </w:r>
      <w:r>
        <w:fldChar w:fldCharType="begin"/>
      </w:r>
      <w: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fldChar w:fldCharType="separate"/>
      </w:r>
      <w:r>
        <w:rPr>
          <w:noProof/>
        </w:rPr>
        <w:t>(2018)</w:t>
      </w:r>
      <w:r>
        <w:fldChar w:fldCharType="end"/>
      </w:r>
      <w:r>
        <w:t xml:space="preserve"> compared the transcriptome and proteome </w:t>
      </w:r>
      <w:r>
        <w:lastRenderedPageBreak/>
        <w:t xml:space="preserve">in </w:t>
      </w:r>
      <w:r>
        <w:rPr>
          <w:i/>
          <w:iCs/>
        </w:rPr>
        <w:t xml:space="preserve">Solanum </w:t>
      </w:r>
      <w:proofErr w:type="spellStart"/>
      <w:r>
        <w:rPr>
          <w:i/>
          <w:iCs/>
        </w:rPr>
        <w:t>lycopersicum</w:t>
      </w:r>
      <w:proofErr w:type="spellEnd"/>
      <w:r>
        <w:rPr>
          <w:i/>
          <w:iCs/>
        </w:rPr>
        <w:t xml:space="preserve"> </w:t>
      </w:r>
      <w:r>
        <w:t>(tomato) and determined that pollen have two responses during heat stress – direct and delayed translation</w:t>
      </w:r>
      <w:del w:id="356" w:author="Emma Chandler" w:date="2022-08-31T15:26:00Z">
        <w:r>
          <w:delText xml:space="preserve">. </w:delText>
        </w:r>
      </w:del>
      <w:ins w:id="357" w:author="Emma Chandler" w:date="2022-08-31T15:26:00Z">
        <w:r w:rsidR="00FF4D14">
          <w:t xml:space="preserve"> and thus growth initiation</w:t>
        </w:r>
        <w:r>
          <w:t xml:space="preserve">. </w:t>
        </w:r>
        <w:commentRangeEnd w:id="353"/>
        <w:r w:rsidR="00BA7C23">
          <w:rPr>
            <w:rStyle w:val="CommentReference"/>
            <w:rFonts w:asciiTheme="minorHAnsi" w:eastAsiaTheme="minorHAnsi" w:hAnsiTheme="minorHAnsi" w:cstheme="minorBidi"/>
          </w:rPr>
          <w:commentReference w:id="353"/>
        </w:r>
      </w:ins>
      <w:commentRangeEnd w:id="354"/>
      <w:r w:rsidR="00FF4D14">
        <w:rPr>
          <w:rStyle w:val="CommentReference"/>
          <w:rFonts w:asciiTheme="minorHAnsi" w:eastAsiaTheme="minorHAnsi" w:hAnsiTheme="minorHAnsi" w:cstheme="minorBidi"/>
        </w:rPr>
        <w:commentReference w:id="354"/>
      </w:r>
      <w:commentRangeEnd w:id="355"/>
      <w:r w:rsidR="00412C57">
        <w:rPr>
          <w:rStyle w:val="CommentReference"/>
          <w:rFonts w:asciiTheme="minorHAnsi" w:eastAsiaTheme="minorHAnsi" w:hAnsiTheme="minorHAnsi" w:cstheme="minorBidi"/>
        </w:rPr>
        <w:commentReference w:id="355"/>
      </w:r>
      <w:commentRangeStart w:id="358"/>
      <w:commentRangeEnd w:id="358"/>
      <w:r w:rsidR="00BA7C23">
        <w:rPr>
          <w:rStyle w:val="CommentReference"/>
          <w:rFonts w:asciiTheme="minorHAnsi" w:eastAsiaTheme="minorHAnsi" w:hAnsiTheme="minorHAnsi" w:cstheme="minorBidi"/>
        </w:rPr>
        <w:commentReference w:id="358"/>
      </w:r>
      <w:r>
        <w:t xml:space="preserve">Luria et al. </w:t>
      </w:r>
      <w:r>
        <w:fldChar w:fldCharType="begin"/>
      </w:r>
      <w: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fldChar w:fldCharType="separate"/>
      </w:r>
      <w:r>
        <w:rPr>
          <w:noProof/>
        </w:rPr>
        <w:t>(2019)</w:t>
      </w:r>
      <w:r>
        <w:fldChar w:fldCharType="end"/>
      </w:r>
      <w:r>
        <w:t xml:space="preserve"> later showed that </w:t>
      </w:r>
      <w:r>
        <w:rPr>
          <w:i/>
          <w:iCs/>
        </w:rPr>
        <w:t xml:space="preserve">Solanum </w:t>
      </w:r>
      <w:proofErr w:type="spellStart"/>
      <w:r>
        <w:rPr>
          <w:i/>
          <w:iCs/>
        </w:rPr>
        <w:t>lycopersicum</w:t>
      </w:r>
      <w:proofErr w:type="spellEnd"/>
      <w:r>
        <w:rPr>
          <w:i/>
          <w:iCs/>
        </w:rPr>
        <w:t xml:space="preserve"> </w:t>
      </w:r>
      <w:r>
        <w:t xml:space="preserve">has pollen that fall in the low-ROS and high-ROS groups, supporting the two-basket model in a species closely related to </w:t>
      </w:r>
      <w:r>
        <w:rPr>
          <w:i/>
          <w:iCs/>
        </w:rPr>
        <w:t xml:space="preserve">Solanum </w:t>
      </w:r>
      <w:proofErr w:type="spellStart"/>
      <w:r>
        <w:rPr>
          <w:i/>
          <w:iCs/>
        </w:rPr>
        <w:t>carolinense</w:t>
      </w:r>
      <w:proofErr w:type="spellEnd"/>
      <w:r>
        <w:t xml:space="preserve">. We hypothesize that </w:t>
      </w:r>
      <w:r>
        <w:rPr>
          <w:i/>
          <w:iCs/>
        </w:rPr>
        <w:t xml:space="preserve">Solanum </w:t>
      </w:r>
      <w:proofErr w:type="spellStart"/>
      <w:r>
        <w:rPr>
          <w:i/>
          <w:iCs/>
        </w:rPr>
        <w:t>carolinense</w:t>
      </w:r>
      <w:proofErr w:type="spellEnd"/>
      <w:r>
        <w:rPr>
          <w:i/>
          <w:iCs/>
        </w:rPr>
        <w:t xml:space="preserve"> </w:t>
      </w:r>
      <w: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220F10A3" w14:textId="7457C008" w:rsidR="007876A2" w:rsidRDefault="007876A2" w:rsidP="00FF4D14">
      <w:pPr>
        <w:pStyle w:val="BodyDoubleSpace05FirstLine"/>
        <w:spacing w:line="360" w:lineRule="auto"/>
      </w:pPr>
      <w:r>
        <w:t xml:space="preserve">There was a significant negative correlation between </w:t>
      </w:r>
      <w:proofErr w:type="spellStart"/>
      <w:r>
        <w:t>Tmax</w:t>
      </w:r>
      <w:proofErr w:type="spellEnd"/>
      <w:r>
        <w:t xml:space="preserve"> and </w:t>
      </w:r>
      <w:proofErr w:type="spellStart"/>
      <w:r>
        <w:t>Tmin</w:t>
      </w:r>
      <w:proofErr w:type="spellEnd"/>
      <w:r>
        <w:t xml:space="preserve"> germination in southern plants. This correlation supports the two-basket model. The negative correlation </w:t>
      </w:r>
      <w:r w:rsidR="00A977FE">
        <w:t xml:space="preserve">indicates </w:t>
      </w:r>
      <w:r>
        <w:t xml:space="preserve">that plants with pollen that germinate readily at high temperatures also germinate at low temperatures, while those that have a lower </w:t>
      </w:r>
      <w:proofErr w:type="spellStart"/>
      <w:r>
        <w:t>Tmax</w:t>
      </w:r>
      <w:proofErr w:type="spellEnd"/>
      <w:r>
        <w:t xml:space="preserve"> have a higher </w:t>
      </w:r>
      <w:proofErr w:type="spellStart"/>
      <w:r>
        <w:t>Tmin</w:t>
      </w:r>
      <w:proofErr w:type="spellEnd"/>
      <w:r>
        <w:t xml:space="preserve">. </w:t>
      </w:r>
      <w:del w:id="359" w:author="Emma Chandler" w:date="2022-08-31T15:26:00Z">
        <w:r w:rsidR="00A977FE">
          <w:delText>\</w:delText>
        </w:r>
        <w:r>
          <w:delText xml:space="preserve"> </w:delText>
        </w:r>
      </w:del>
      <w:r w:rsidR="00A977FE">
        <w:t>H</w:t>
      </w:r>
      <w:r>
        <w:t xml:space="preserve">igh-ROS pollen would germinate in any condition (extreme heat and cold stress). </w:t>
      </w:r>
      <w:r w:rsidR="00A977FE">
        <w:t>L</w:t>
      </w:r>
      <w:r>
        <w:t xml:space="preserve">ow-ROS pollen would not germinate as freely during stressful conditions. Since plants of the south may have evolved to have the dual pollen types, there may be more variation in pollen activity driving this correlation. </w:t>
      </w:r>
    </w:p>
    <w:p w14:paraId="36FDF629" w14:textId="77777777" w:rsidR="007876A2" w:rsidRDefault="007876A2" w:rsidP="00FF4D14">
      <w:pPr>
        <w:pStyle w:val="BodyDoubleSpace05FirstLine"/>
        <w:spacing w:line="360" w:lineRule="auto"/>
      </w:pPr>
      <w:r>
        <w:t xml:space="preserve">There was no significant difference between northern and southern plants for net photosynthetic rate in both the hot and cold treatments. Net photosynthesis was the only </w:t>
      </w:r>
      <w:proofErr w:type="spellStart"/>
      <w:r>
        <w:t>sporophytic</w:t>
      </w:r>
      <w:proofErr w:type="spellEnd"/>
      <w:r>
        <w:t xml:space="preserve"> variable where the whole plant was placed in a temperature treatment and leaves were measured on the plant. The plant may compensate for temperature stress through physiological mechanisms, such as increasing transpiration. Therefore, the temperature treatments may not have stressed the plants to the extent that temperature tolerance for the northern and southern plants was distinguishable. </w:t>
      </w:r>
    </w:p>
    <w:p w14:paraId="47D95E88" w14:textId="77777777" w:rsidR="007876A2" w:rsidRDefault="007876A2" w:rsidP="00FF4D14">
      <w:pPr>
        <w:pStyle w:val="BodyDoubleSpace05FirstLine"/>
        <w:spacing w:line="360" w:lineRule="auto"/>
      </w:pPr>
      <w:r>
        <w:t xml:space="preserve">The response of plants from the two regions to extreme cold were considerably more mixed.  There was no significant difference between northern and southern populations for </w:t>
      </w:r>
      <w:proofErr w:type="spellStart"/>
      <w:r>
        <w:t>Tmin</w:t>
      </w:r>
      <w:proofErr w:type="spellEnd"/>
      <w:r>
        <w:t xml:space="preserve"> of either pollen germination or pollen tube growth rate. Of all cold traits only two </w:t>
      </w:r>
      <w:proofErr w:type="spellStart"/>
      <w:r>
        <w:t>sporophytic</w:t>
      </w:r>
      <w:proofErr w:type="spellEnd"/>
      <w:r>
        <w:t xml:space="preserve"> traits (CCMS and CCHPL) differed between regions and were not consistent. Pollen may have a low temperature limit on physiological processes necessary for pollen tube growth that are consistent across all populations.</w:t>
      </w:r>
    </w:p>
    <w:p w14:paraId="790C66DD" w14:textId="77777777" w:rsidR="007876A2" w:rsidRDefault="007876A2" w:rsidP="00FF4D14">
      <w:pPr>
        <w:pStyle w:val="GS3"/>
        <w:spacing w:line="360" w:lineRule="auto"/>
      </w:pPr>
      <w:bookmarkStart w:id="360" w:name="_Toc107827648"/>
      <w:bookmarkStart w:id="361" w:name="_Toc108537010"/>
      <w:r>
        <w:t>Inter-Generational Relationships</w:t>
      </w:r>
      <w:bookmarkEnd w:id="360"/>
      <w:bookmarkEnd w:id="361"/>
    </w:p>
    <w:p w14:paraId="6BD315DB" w14:textId="1FF56B02" w:rsidR="007876A2" w:rsidRDefault="007876A2" w:rsidP="00FF4D14">
      <w:pPr>
        <w:pStyle w:val="BodyDoubleSpace05FirstLine"/>
        <w:spacing w:line="360" w:lineRule="auto"/>
      </w:pPr>
      <w:proofErr w:type="spellStart"/>
      <w:r>
        <w:t>Tanksley</w:t>
      </w:r>
      <w:proofErr w:type="spellEnd"/>
      <w:r>
        <w:t xml:space="preserve"> et al. </w:t>
      </w:r>
      <w:r>
        <w:fldChar w:fldCharType="begin"/>
      </w:r>
      <w:r w:rsidR="008F6083">
        <w:instrText xml:space="preserve"> ADDIN EN.CITE &lt;EndNote&gt;&lt;Cite ExcludeAuth="1"&gt;&lt;Author&gt;Tanksley&lt;/Author&gt;&lt;Year&gt;1981&lt;/Year&gt;&lt;IDText&gt;Evidence for Extensive Overlap of Sporophytic and Gametophytic Gene Expression in Lycopersicon esculentum&lt;/IDText&gt;&lt;DisplayText&gt;(1981a)&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fldChar w:fldCharType="separate"/>
      </w:r>
      <w:r w:rsidR="008F6083">
        <w:rPr>
          <w:noProof/>
        </w:rPr>
        <w:t>(1981a)</w:t>
      </w:r>
      <w:r>
        <w:fldChar w:fldCharType="end"/>
      </w:r>
      <w:r>
        <w:t xml:space="preserve"> </w:t>
      </w:r>
      <w:del w:id="362" w:author="Emma Chandler" w:date="2022-08-31T15:26:00Z">
        <w:r w:rsidR="006F4FF1">
          <w:delText>highlited</w:delText>
        </w:r>
      </w:del>
      <w:ins w:id="363" w:author="Emma Chandler" w:date="2022-08-31T15:26:00Z">
        <w:r w:rsidR="00E6711F">
          <w:t>highlighted</w:t>
        </w:r>
      </w:ins>
      <w:r w:rsidR="006F4FF1">
        <w:t xml:space="preserve"> the</w:t>
      </w:r>
      <w:r>
        <w:t xml:space="preserve"> association between selection in the gametophyte and sporophyte when they found a correlation between allozyme genes expressed </w:t>
      </w:r>
      <w:r>
        <w:lastRenderedPageBreak/>
        <w:t xml:space="preserve">in both stages. Based on their findings and several studies that followed </w:t>
      </w:r>
      <w: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eHQ+KFdpbGxpbmcgJmFtcDsgTWFzY2FyZW5oYXMsIDE5ODQ7IFBlZGVyc2VuPHN0eWxlIGZhY2U9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==
</w:fldData>
        </w:fldChar>
      </w:r>
      <w:r w:rsidR="002C5050">
        <w:instrText xml:space="preserve"> ADDIN EN.CITE </w:instrText>
      </w:r>
      <w:r w:rsidR="002C5050">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eHQ+KFdpbGxpbmcgJmFtcDsgTWFzY2FyZW5oYXMsIDE5ODQ7IFBlZGVyc2VuPHN0eWxlIGZhY2U9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==
</w:fldData>
        </w:fldChar>
      </w:r>
      <w:r w:rsidR="002C5050">
        <w:instrText xml:space="preserve"> ADDIN EN.CITE.DATA </w:instrText>
      </w:r>
      <w:r w:rsidR="002C5050">
        <w:fldChar w:fldCharType="end"/>
      </w:r>
      <w:r>
        <w:fldChar w:fldCharType="separate"/>
      </w:r>
      <w:r w:rsidR="002C5050">
        <w:rPr>
          <w:noProof/>
        </w:rPr>
        <w:t>(Willing &amp; Mascarenhas, 1984; Pedersen</w:t>
      </w:r>
      <w:r w:rsidR="002C5050" w:rsidRPr="002C5050">
        <w:rPr>
          <w:i/>
          <w:noProof/>
        </w:rPr>
        <w:t xml:space="preserve"> et al.</w:t>
      </w:r>
      <w:r w:rsidR="002C5050">
        <w:rPr>
          <w:noProof/>
        </w:rPr>
        <w:t>, 1987; Hedhly</w:t>
      </w:r>
      <w:r w:rsidR="002C5050" w:rsidRPr="002C5050">
        <w:rPr>
          <w:i/>
          <w:noProof/>
        </w:rPr>
        <w:t xml:space="preserve"> et al.</w:t>
      </w:r>
      <w:r w:rsidR="002C5050">
        <w:rPr>
          <w:noProof/>
        </w:rPr>
        <w:t>, 2005; Poudyal</w:t>
      </w:r>
      <w:r w:rsidR="002C5050" w:rsidRPr="002C5050">
        <w:rPr>
          <w:i/>
          <w:noProof/>
        </w:rPr>
        <w:t xml:space="preserve"> et al.</w:t>
      </w:r>
      <w:r w:rsidR="002C5050">
        <w:rPr>
          <w:noProof/>
        </w:rPr>
        <w:t>, 2019)</w:t>
      </w:r>
      <w:r>
        <w:fldChar w:fldCharType="end"/>
      </w:r>
      <w:r>
        <w:t xml:space="preserve">, including studies on temperature tolerance </w:t>
      </w:r>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dXJscz48L3JlbGF0ZWQtdXJscz48L3VybHM+PGlzYm4+MTQ0NS00NDA4PC9pc2JuPjx3b3JrLXR5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</w:fldData>
        </w:fldChar>
      </w:r>
      <w:r w:rsidR="002C5050">
        <w:instrText xml:space="preserve"> ADDIN EN.CITE </w:instrText>
      </w:r>
      <w:r w:rsidR="002C5050">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dXJscz48L3JlbGF0ZWQtdXJscz48L3VybHM+PGlzYm4+MTQ0NS00NDA4PC9pc2JuPjx3b3JrLXR5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</w:fldData>
        </w:fldChar>
      </w:r>
      <w:r w:rsidR="002C5050">
        <w:instrText xml:space="preserve"> ADDIN EN.CITE.DATA </w:instrText>
      </w:r>
      <w:r w:rsidR="002C5050">
        <w:fldChar w:fldCharType="end"/>
      </w:r>
      <w:r>
        <w:fldChar w:fldCharType="separate"/>
      </w:r>
      <w:r w:rsidR="002C5050">
        <w:rPr>
          <w:noProof/>
        </w:rPr>
        <w:t>(Hedhly</w:t>
      </w:r>
      <w:r w:rsidR="002C5050" w:rsidRPr="002C5050">
        <w:rPr>
          <w:i/>
          <w:noProof/>
        </w:rPr>
        <w:t xml:space="preserve"> et al.</w:t>
      </w:r>
      <w:r w:rsidR="002C5050">
        <w:rPr>
          <w:noProof/>
        </w:rPr>
        <w:t>, 2005; Poudyal</w:t>
      </w:r>
      <w:r w:rsidR="002C5050" w:rsidRPr="002C5050">
        <w:rPr>
          <w:i/>
          <w:noProof/>
        </w:rPr>
        <w:t xml:space="preserve"> et al.</w:t>
      </w:r>
      <w:r w:rsidR="002C5050">
        <w:rPr>
          <w:noProof/>
        </w:rPr>
        <w:t>, 2019)</w:t>
      </w:r>
      <w:r>
        <w:fldChar w:fldCharType="end"/>
      </w:r>
      <w:r>
        <w:t xml:space="preserve">, we hypothesized that there would be a correlation between temperature tolerance in the sporophyte and the gametophyte. Correlations between the two life stages have implications for the rate of temperature tolerance evolution. Selection in either stage for similar traits that are expressed independently would rapidly increase or decrease the allele frequency of associated genes in a population. Furthermore, in the gametophyte, there is a lack of dominance allowing selection to act on one allele </w:t>
      </w:r>
      <w:r>
        <w:fldChar w:fldCharType="begin"/>
      </w:r>
      <w:r w:rsidR="002C5050">
        <w:instrText xml:space="preserve"> ADDIN EN.CITE &lt;EndNote&gt;&lt;Cite&gt;&lt;Author&gt;Beaudry&lt;/Author&gt;&lt;Year&gt;2020&lt;/Year&gt;&lt;IDText&gt;Evolutionary Genomics of Plant Gametophytic Selection&lt;/IDText&gt;&lt;DisplayText&gt;(Beaudry&lt;style face="italic"&gt; et al.&lt;/style&gt;, 2020)&lt;/DisplayText&gt;&lt;record&gt;&lt;keywords&gt;&lt;keyword&gt;genomics&lt;/keyword&gt;&lt;keyword&gt;evolution&lt;/keyword&gt;&lt;keyword&gt;ovule&lt;/keyword&gt;&lt;keyword&gt;selection&lt;/keyword&gt;&lt;keyword&gt;gametophyte&lt;/keyword&gt;&lt;keyword&gt;pollen&lt;/keyword&gt;&lt;/keywords&gt;&lt;isbn&gt;2590-3462&lt;/isbn&gt;&lt;titles&gt;&lt;title&gt;Evolutionary Genomics of Plant Gametophytic Selection&lt;/title&gt;&lt;secondary-title&gt;Plant Communications&lt;/secondary-title&gt;&lt;/titles&gt;&lt;pages&gt;100115-100115&lt;/pages&gt;&lt;number&gt;6&lt;/number&gt;&lt;contributors&gt;&lt;authors&gt;&lt;author&gt;Beaudry, Felix E. G.&lt;/author&gt;&lt;author&gt;Rifkin, Joanna L.&lt;/author&gt;&lt;author&gt;Barrett, Spencer C. H.&lt;/author&gt;&lt;author&gt;Wright, Stephen I.&lt;/author&gt;&lt;/authors&gt;&lt;/contributors&gt;&lt;added-date format="utc"&gt;1644415063&lt;/added-date&gt;&lt;pub-location&gt;China&lt;/pub-location&gt;&lt;ref-type name="Journal Article"&gt;17&lt;/ref-type&gt;&lt;dates&gt;&lt;year&gt;2020&lt;/year&gt;&lt;/dates&gt;&lt;rec-number&gt;192&lt;/rec-number&gt;&lt;publisher&gt;Elsevier Inc&lt;/publisher&gt;&lt;last-updated-date format="utc"&gt;1644415063&lt;/last-updated-date&gt;&lt;electronic-resource-num&gt;10.1016/j.xplc.2020.100115&lt;/electronic-resource-num&gt;&lt;volume&gt;1&lt;/volume&gt;&lt;/record&gt;&lt;/Cite&gt;&lt;/EndNote&gt;</w:instrText>
      </w:r>
      <w:r>
        <w:fldChar w:fldCharType="separate"/>
      </w:r>
      <w:r w:rsidR="002C5050">
        <w:rPr>
          <w:noProof/>
        </w:rPr>
        <w:t>(Beaudry</w:t>
      </w:r>
      <w:r w:rsidR="002C5050" w:rsidRPr="002C5050">
        <w:rPr>
          <w:i/>
          <w:noProof/>
        </w:rPr>
        <w:t xml:space="preserve"> et al.</w:t>
      </w:r>
      <w:r w:rsidR="002C5050">
        <w:rPr>
          <w:noProof/>
        </w:rPr>
        <w:t>, 2020)</w:t>
      </w:r>
      <w:r>
        <w:fldChar w:fldCharType="end"/>
      </w:r>
      <w:r>
        <w:t xml:space="preserve">. The alleles selected for in the gametophyte can then affect traits in the sporophyte. </w:t>
      </w:r>
    </w:p>
    <w:p w14:paraId="1BFA7037" w14:textId="504EF972" w:rsidR="007876A2" w:rsidRDefault="007876A2" w:rsidP="00FF4D14">
      <w:pPr>
        <w:pStyle w:val="BodyDoubleSpace05FirstLine"/>
        <w:spacing w:line="360" w:lineRule="auto"/>
        <w:rPr>
          <w:szCs w:val="24"/>
        </w:rPr>
      </w:pPr>
      <w:r>
        <w:rPr>
          <w:szCs w:val="24"/>
        </w:rPr>
        <w:t xml:space="preserve">There were no significant correlations between any of the gametophytic and </w:t>
      </w:r>
      <w:proofErr w:type="spellStart"/>
      <w:r>
        <w:rPr>
          <w:szCs w:val="24"/>
        </w:rPr>
        <w:t>sporophytic</w:t>
      </w:r>
      <w:proofErr w:type="spellEnd"/>
      <w:r>
        <w:rPr>
          <w:szCs w:val="24"/>
        </w:rPr>
        <w:t xml:space="preserve"> variables</w:t>
      </w:r>
      <w:r w:rsidR="006F4FF1">
        <w:rPr>
          <w:szCs w:val="24"/>
        </w:rPr>
        <w:t xml:space="preserve"> in our study</w:t>
      </w:r>
      <w:r>
        <w:rPr>
          <w:szCs w:val="24"/>
        </w:rPr>
        <w:t xml:space="preserve">, suggesting that there are different mechanisms mitigating temperature stress in the two stages. This is not the first study to find </w:t>
      </w:r>
      <w:r w:rsidR="006F4FF1">
        <w:rPr>
          <w:szCs w:val="24"/>
        </w:rPr>
        <w:t>differences in patterns</w:t>
      </w:r>
      <w:r>
        <w:rPr>
          <w:szCs w:val="24"/>
        </w:rPr>
        <w:t xml:space="preserve"> for </w:t>
      </w:r>
      <w:r w:rsidR="006F4FF1">
        <w:rPr>
          <w:szCs w:val="24"/>
        </w:rPr>
        <w:t>extreme temperature</w:t>
      </w:r>
      <w:r>
        <w:rPr>
          <w:szCs w:val="24"/>
        </w:rPr>
        <w:t xml:space="preserve"> tolerance in the sporophyte and gametophyte. Dominguez et al. </w:t>
      </w:r>
      <w:r>
        <w:rPr>
          <w:szCs w:val="24"/>
        </w:rPr>
        <w:fldChar w:fldCharType="begin"/>
      </w:r>
      <w:r>
        <w:rPr>
          <w:szCs w:val="24"/>
        </w:rPr>
        <w:instrText xml:space="preserve"> ADDIN EN.CITE &lt;EndNote&gt;&lt;Cite ExcludeAuth="1"&gt;&lt;Author&gt;Dominguez&lt;/Author&gt;&lt;Year&gt;2005&lt;/Year&gt;&lt;IDText&gt;Breeding tomato for pollen tolerance to low temperatures by gametophytic selection&lt;/IDText&gt;&lt;DisplayText&gt;(2005)&lt;/DisplayText&gt;&lt;record&gt;&lt;dates&gt;&lt;pub-dates&gt;&lt;date&gt;Apr&lt;/date&gt;&lt;/pub-dates&gt;&lt;year&gt;2005&lt;/year&gt;&lt;/dates&gt;&lt;urls&gt;&lt;related-urls&gt;&lt;/related-urls&gt;&lt;/urls&gt;&lt;isbn&gt;0014-2336&lt;/isbn&gt;&lt;titles&gt;&lt;title&gt;Breeding tomato for pollen tolerance to low temperatures by gametophytic selection&lt;/title&gt;&lt;secondary-title&gt;Euphytica&lt;/secondary-title&gt;&lt;/titles&gt;&lt;pages&gt;253-263&lt;/pages&gt;&lt;number&gt;3&lt;/number&gt;&lt;contributors&gt;&lt;authors&gt;&lt;author&gt;Dominguez, E.&lt;/author&gt;&lt;author&gt;Cuartero, J.&lt;/author&gt;&lt;author&gt;Fernandez-Munoz, R.&lt;/author&gt;&lt;/authors&gt;&lt;/contributors&gt;&lt;added-date format="utc"&gt;1599623081&lt;/added-date&gt;&lt;ref-type name="Journal Article"&gt;17&lt;/ref-type&gt;&lt;rec-number&gt;374&lt;/rec-number&gt;&lt;last-updated-date format="utc"&gt;1633723268&lt;/last-updated-date&gt;&lt;accession-num&gt;WOS:000229094700007&lt;/accession-num&gt;&lt;electronic-resource-num&gt;10.1007/s10681-005-2042-0&lt;/electronic-resource-num&gt;&lt;volume&gt;142&lt;/volume&gt;&lt;/record&gt;&lt;/Cite&gt;&lt;/EndNote&gt;</w:instrText>
      </w:r>
      <w:r>
        <w:rPr>
          <w:szCs w:val="24"/>
        </w:rPr>
        <w:fldChar w:fldCharType="separate"/>
      </w:r>
      <w:r>
        <w:rPr>
          <w:noProof/>
          <w:szCs w:val="24"/>
        </w:rPr>
        <w:t>(2005)</w:t>
      </w:r>
      <w:r>
        <w:rPr>
          <w:szCs w:val="24"/>
        </w:rPr>
        <w:fldChar w:fldCharType="end"/>
      </w:r>
      <w:r>
        <w:rPr>
          <w:szCs w:val="24"/>
        </w:rPr>
        <w:t xml:space="preserve"> conducted a study to determine if pollen selection can be used to improve cold tolerance in the gametophyte by selecting pollen from cold tolerant plants (sporophyte). They found that pollen selection did not improve pollen viability and formation in cold and explained their results by describing how the genes mediating cold stress may be expressed in the sporophyte tissue surrounding the site of pollen formation, rather than the pollen grains themselves. </w:t>
      </w:r>
    </w:p>
    <w:p w14:paraId="71AFB8FB" w14:textId="78A8CDFB" w:rsidR="007876A2" w:rsidRDefault="007876A2" w:rsidP="00FF4D14">
      <w:pPr>
        <w:pStyle w:val="BodyDoubleSpace05FirstLine"/>
        <w:spacing w:line="360" w:lineRule="auto"/>
      </w:pPr>
      <w:r>
        <w:t xml:space="preserve">Another explanation for the lack of coordinated response to temperature stress between the two life stages is that </w:t>
      </w:r>
      <w:proofErr w:type="spellStart"/>
      <w:r>
        <w:t>horsenettle</w:t>
      </w:r>
      <w:proofErr w:type="spellEnd"/>
      <w:r>
        <w:t xml:space="preserve"> has</w:t>
      </w:r>
      <w:r w:rsidR="006F4FF1">
        <w:t xml:space="preserve"> not</w:t>
      </w:r>
      <w:r>
        <w:t xml:space="preserve"> been located in MN and TX long enough for selection to act on the populations. All populations included in this study were located toward the edge of the range for this species. Time for selective pressures to act on the populations may be insufficient for local adaptation to occur. The first record of </w:t>
      </w:r>
      <w:r>
        <w:rPr>
          <w:i/>
          <w:iCs/>
        </w:rPr>
        <w:t xml:space="preserve">Solanum </w:t>
      </w:r>
      <w:proofErr w:type="spellStart"/>
      <w:r>
        <w:rPr>
          <w:i/>
          <w:iCs/>
        </w:rPr>
        <w:t>carolinense</w:t>
      </w:r>
      <w:proofErr w:type="spellEnd"/>
      <w:r>
        <w:rPr>
          <w:i/>
          <w:iCs/>
        </w:rPr>
        <w:t xml:space="preserve"> </w:t>
      </w:r>
      <w:r>
        <w:t xml:space="preserve">in Minnesota is from 1939 and in Houston County 1975 (Bell Museum Plants, Minnesota Biodiversity Atlas; </w:t>
      </w:r>
      <w:r>
        <w:fldChar w:fldCharType="begin"/>
      </w:r>
      <w:r w:rsidR="008266BE">
        <w:instrText xml:space="preserve"> ADDIN EN.CITE &lt;EndNote&gt;&lt;Cite ExcludeYear="1"&gt;&lt;Author&gt;The University of Minnesota&lt;/Author&gt;&lt;Year&gt;2022&lt;/Year&gt;&lt;IDText&gt;Minnesota Biodiversity Atlas&lt;/IDText&gt;&lt;DisplayText&gt;(The University of Minnesota)&lt;/DisplayText&gt;&lt;record&gt;&lt;urls&gt;&lt;related-urls&gt;&lt;url&gt;https://bellatlas.umn.edu/collections/list.php&lt;/url&gt;&lt;/related-urls&gt;&lt;/urls&gt;&lt;titles&gt;&lt;title&gt;Minnesota Biodiversity Atlas&lt;/title&gt;&lt;secondary-title&gt;Bell Museum plants&lt;/secondary-title&gt;&lt;/titles&gt;&lt;number&gt;05/31/2022&lt;/number&gt;&lt;contributors&gt;&lt;authors&gt;&lt;author&gt;The University of Minnesota,&lt;/author&gt;&lt;/authors&gt;&lt;/contributors&gt;&lt;added-date format="utc"&gt;1654024036&lt;/added-date&gt;&lt;ref-type name="Web Page"&gt;12&lt;/ref-type&gt;&lt;dates&gt;&lt;year&gt;2022&lt;/year&gt;&lt;/dates&gt;&lt;rec-number&gt;253&lt;/rec-number&gt;&lt;last-updated-date format="utc"&gt;1654025064&lt;/last-updated-date&gt;&lt;volume&gt;2022&lt;/volume&gt;&lt;/record&gt;&lt;/Cite&gt;&lt;/EndNote&gt;</w:instrText>
      </w:r>
      <w:r>
        <w:fldChar w:fldCharType="separate"/>
      </w:r>
      <w:del w:id="364" w:author="Emma Chandler" w:date="2022-08-31T15:57:00Z">
        <w:r w:rsidR="008266BE" w:rsidDel="008F6083">
          <w:rPr>
            <w:noProof/>
          </w:rPr>
          <w:delText>(</w:delText>
        </w:r>
      </w:del>
      <w:r w:rsidR="008266BE">
        <w:rPr>
          <w:noProof/>
        </w:rPr>
        <w:t>The University of Minnesota)</w:t>
      </w:r>
      <w:r>
        <w:fldChar w:fldCharType="end"/>
      </w:r>
      <w:r>
        <w:t xml:space="preserve">. The first record in Texas is from 1917 and the closest record of </w:t>
      </w:r>
      <w:proofErr w:type="spellStart"/>
      <w:r>
        <w:t>horsenettle</w:t>
      </w:r>
      <w:proofErr w:type="spellEnd"/>
      <w:r>
        <w:t xml:space="preserve"> to Collin County is from 2011 (</w:t>
      </w:r>
      <w:proofErr w:type="spellStart"/>
      <w:r>
        <w:t>Lundell</w:t>
      </w:r>
      <w:proofErr w:type="spellEnd"/>
      <w:r>
        <w:t xml:space="preserve"> Herbarium, Billie L. Turner Plant Resources Center; </w:t>
      </w:r>
      <w:r>
        <w:fldChar w:fldCharType="begin"/>
      </w:r>
      <w:r w:rsidR="008266BE">
        <w:instrText xml:space="preserve"> ADDIN EN.CITE &lt;EndNote&gt;&lt;Cite ExcludeYear="1"&gt;&lt;Author&gt;The University of Texas at Austin&lt;/Author&gt;&lt;Year&gt;2022&lt;/Year&gt;&lt;IDText&gt;Billie L. Turner Plant Resources Center&lt;/IDText&gt;&lt;DisplayText&gt;(The University of Texas at Austin)&lt;/DisplayText&gt;&lt;record&gt;&lt;urls&gt;&lt;related-urls&gt;&lt;url&gt;https://prc-symbiota.tacc.utexas.edu/collections/list.php&lt;/url&gt;&lt;/related-urls&gt;&lt;/urls&gt;&lt;titles&gt;&lt;title&gt;Billie L. Turner Plant Resources Center&lt;/title&gt;&lt;secondary-title&gt;Lundell Herbarium&lt;/secondary-title&gt;&lt;/titles&gt;&lt;number&gt;05/31/2022&lt;/number&gt;&lt;contributors&gt;&lt;authors&gt;&lt;author&gt;The University of Texas at Austin,&lt;/author&gt;&lt;/authors&gt;&lt;/contributors&gt;&lt;added-date format="utc"&gt;1654024497&lt;/added-date&gt;&lt;ref-type name="Web Page"&gt;12&lt;/ref-type&gt;&lt;dates&gt;&lt;year&gt;2022&lt;/year&gt;&lt;/dates&gt;&lt;rec-number&gt;254&lt;/rec-number&gt;&lt;last-updated-date format="utc"&gt;1654025376&lt;/last-updated-date&gt;&lt;volume&gt;2022&lt;/volume&gt;&lt;/record&gt;&lt;/Cite&gt;&lt;/EndNote&gt;</w:instrText>
      </w:r>
      <w:r>
        <w:fldChar w:fldCharType="separate"/>
      </w:r>
      <w:del w:id="365" w:author="Emma Chandler" w:date="2022-08-31T15:57:00Z">
        <w:r w:rsidR="008266BE" w:rsidDel="008F6083">
          <w:rPr>
            <w:noProof/>
          </w:rPr>
          <w:delText>(</w:delText>
        </w:r>
      </w:del>
      <w:r w:rsidR="008266BE">
        <w:rPr>
          <w:noProof/>
        </w:rPr>
        <w:t>The University of Texas at Austin)</w:t>
      </w:r>
      <w:r>
        <w:fldChar w:fldCharType="end"/>
      </w:r>
      <w:r>
        <w:t xml:space="preserve">. </w:t>
      </w:r>
    </w:p>
    <w:p w14:paraId="7D586E90" w14:textId="77777777" w:rsidR="007876A2" w:rsidRDefault="007876A2" w:rsidP="00FF4D14">
      <w:pPr>
        <w:pStyle w:val="GS2"/>
        <w:spacing w:line="360" w:lineRule="auto"/>
      </w:pPr>
      <w:bookmarkStart w:id="366" w:name="_Toc107827649"/>
      <w:bookmarkStart w:id="367" w:name="_Toc108537011"/>
      <w:r>
        <w:t>Conclusion</w:t>
      </w:r>
      <w:bookmarkEnd w:id="366"/>
      <w:bookmarkEnd w:id="367"/>
    </w:p>
    <w:p w14:paraId="44969468" w14:textId="77777777" w:rsidR="007876A2" w:rsidRDefault="007876A2" w:rsidP="00FF4D14">
      <w:pPr>
        <w:pStyle w:val="BodyDoubleSpace05FirstLine"/>
        <w:spacing w:line="360" w:lineRule="auto"/>
      </w:pPr>
      <w:r>
        <w:t xml:space="preserve">Our results are consistent with a process of local adaptation due to temperature acting as a selective pressure. The results of this study do not completely support our original predictions </w:t>
      </w:r>
      <w:r>
        <w:lastRenderedPageBreak/>
        <w:t xml:space="preserve">based on the assumption that northern latitudes are simply cooler than southern latitudes. The measurements of chlorophyll content did provide some evidence that populations from areas with larger thermal ranges, such as those in higher latitudes, have more variation and possibly more phenotypic plasticity, which is consistent with the climate variability hypothesis. The block effects observed in both HCMS and CCMS also suggest that there is plasticity in the phenotype when exposed to long-term changes in ambient temperature. Lastly, we found evidence of southern plants avoiding pollen germination in high temperatures by increasing the proportion of low-ROS to high-ROS pollen. </w:t>
      </w:r>
    </w:p>
    <w:p w14:paraId="5FC82AA1" w14:textId="77777777" w:rsidR="007876A2" w:rsidRDefault="007876A2" w:rsidP="00FF4D14">
      <w:pPr>
        <w:pStyle w:val="BodyDoubleSpace05FirstLine"/>
        <w:spacing w:line="360" w:lineRule="auto"/>
      </w:pPr>
      <w:r>
        <w:t>These results could inform restoration efforts by changing the way we think about seed sourcing and adaptive potential in a rapidly changing environment. Seeds from the south may have evolved stress responses to temperature that are lacking in northern populations or vice versa. The evidence for the two-basket model in a wild species is also a novel finding that could add to our perception of the influence gametophytic traits have on species persistence in extreme environments.</w:t>
      </w:r>
    </w:p>
    <w:p w14:paraId="1D183BF5" w14:textId="77777777" w:rsidR="007876A2" w:rsidRPr="00592F03" w:rsidRDefault="007876A2" w:rsidP="00FF4D14">
      <w:pPr>
        <w:pStyle w:val="GS2"/>
        <w:spacing w:line="360" w:lineRule="auto"/>
        <w:rPr>
          <w:szCs w:val="24"/>
        </w:rPr>
      </w:pPr>
      <w:bookmarkStart w:id="368" w:name="_Toc107827650"/>
      <w:bookmarkStart w:id="369" w:name="_Toc108537012"/>
      <w:bookmarkStart w:id="370" w:name="_Hlk107838260"/>
      <w:r w:rsidRPr="00592F03">
        <w:t>References</w:t>
      </w:r>
      <w:bookmarkEnd w:id="368"/>
      <w:bookmarkEnd w:id="369"/>
    </w:p>
    <w:bookmarkEnd w:id="2"/>
    <w:bookmarkEnd w:id="3"/>
    <w:p w14:paraId="4D5B5E09" w14:textId="77777777" w:rsidR="008F6083" w:rsidRPr="008F6083" w:rsidRDefault="007876A2" w:rsidP="008F6083">
      <w:pPr>
        <w:pStyle w:val="EndNoteBibliography"/>
        <w:spacing w:after="0"/>
        <w:ind w:left="720" w:hanging="720"/>
      </w:pPr>
      <w:r>
        <w:fldChar w:fldCharType="begin"/>
      </w:r>
      <w:r w:rsidRPr="00592F03">
        <w:instrText xml:space="preserve"> ADDIN EN.REFLIST </w:instrText>
      </w:r>
      <w:r>
        <w:fldChar w:fldCharType="separate"/>
      </w:r>
      <w:r w:rsidR="008F6083" w:rsidRPr="008F6083">
        <w:rPr>
          <w:b/>
        </w:rPr>
        <w:t>Bauwe H, Hagemann M, Fernie AR. 2010.</w:t>
      </w:r>
      <w:r w:rsidR="008F6083" w:rsidRPr="008F6083">
        <w:t xml:space="preserve"> Photorespiration: players, partners and origin. </w:t>
      </w:r>
      <w:r w:rsidR="008F6083" w:rsidRPr="008F6083">
        <w:rPr>
          <w:i/>
        </w:rPr>
        <w:t>Trends in plant science</w:t>
      </w:r>
      <w:r w:rsidR="008F6083" w:rsidRPr="008F6083">
        <w:t xml:space="preserve"> </w:t>
      </w:r>
      <w:r w:rsidR="008F6083" w:rsidRPr="008F6083">
        <w:rPr>
          <w:b/>
        </w:rPr>
        <w:t>15</w:t>
      </w:r>
      <w:r w:rsidR="008F6083" w:rsidRPr="008F6083">
        <w:t>(6): 330-336.</w:t>
      </w:r>
    </w:p>
    <w:p w14:paraId="38D7013F" w14:textId="77777777" w:rsidR="008F6083" w:rsidRPr="008F6083" w:rsidRDefault="008F6083" w:rsidP="008F6083">
      <w:pPr>
        <w:pStyle w:val="EndNoteBibliography"/>
        <w:spacing w:after="0"/>
        <w:ind w:left="720" w:hanging="720"/>
      </w:pPr>
      <w:r w:rsidRPr="008F6083">
        <w:rPr>
          <w:b/>
        </w:rPr>
        <w:t>Beaudry FEG, Rifkin JL, Barrett SCH, Wright SI. 2020.</w:t>
      </w:r>
      <w:r w:rsidRPr="008F6083">
        <w:t xml:space="preserve"> Evolutionary Genomics of Plant Gametophytic Selection. </w:t>
      </w:r>
      <w:r w:rsidRPr="008F6083">
        <w:rPr>
          <w:i/>
        </w:rPr>
        <w:t>Plant Communications</w:t>
      </w:r>
      <w:r w:rsidRPr="008F6083">
        <w:t xml:space="preserve"> </w:t>
      </w:r>
      <w:r w:rsidRPr="008F6083">
        <w:rPr>
          <w:b/>
        </w:rPr>
        <w:t>1</w:t>
      </w:r>
      <w:r w:rsidRPr="008F6083">
        <w:t>(6): 100115-100115.</w:t>
      </w:r>
    </w:p>
    <w:p w14:paraId="5985E1E0" w14:textId="77777777" w:rsidR="008F6083" w:rsidRPr="008F6083" w:rsidRDefault="008F6083" w:rsidP="008F6083">
      <w:pPr>
        <w:pStyle w:val="EndNoteBibliography"/>
        <w:spacing w:after="0"/>
        <w:ind w:left="720" w:hanging="720"/>
      </w:pPr>
      <w:r w:rsidRPr="008F6083">
        <w:rPr>
          <w:b/>
        </w:rPr>
        <w:t>Cipollini ML, Levey DJ. 1997.</w:t>
      </w:r>
      <w:r w:rsidRPr="008F6083">
        <w:t xml:space="preserve"> Why are Some Fruits Toxic? Glycoalkaloids in Solanum and Fruit Choice by Vertebrates. </w:t>
      </w:r>
      <w:r w:rsidRPr="008F6083">
        <w:rPr>
          <w:i/>
        </w:rPr>
        <w:t>Ecology (Durham)</w:t>
      </w:r>
      <w:r w:rsidRPr="008F6083">
        <w:t xml:space="preserve"> </w:t>
      </w:r>
      <w:r w:rsidRPr="008F6083">
        <w:rPr>
          <w:b/>
        </w:rPr>
        <w:t>78</w:t>
      </w:r>
      <w:r w:rsidRPr="008F6083">
        <w:t>(3): 782-798.</w:t>
      </w:r>
    </w:p>
    <w:p w14:paraId="02CB432D" w14:textId="77777777" w:rsidR="008F6083" w:rsidRPr="008F6083" w:rsidRDefault="008F6083" w:rsidP="008F6083">
      <w:pPr>
        <w:pStyle w:val="EndNoteBibliography"/>
        <w:spacing w:after="0"/>
        <w:ind w:left="720" w:hanging="720"/>
      </w:pPr>
      <w:r w:rsidRPr="008F6083">
        <w:rPr>
          <w:b/>
        </w:rPr>
        <w:t>Clarke SM, Mur LAJ, Wood JE, Scott IM. 2004.</w:t>
      </w:r>
      <w:r w:rsidRPr="008F6083">
        <w:t xml:space="preserve"> Salicylic acid dependent signaling promotes basal thermotolerance but is not essential for acquired thermotolerance in Arabidopsis thaliana. </w:t>
      </w:r>
      <w:r w:rsidRPr="008F6083">
        <w:rPr>
          <w:i/>
        </w:rPr>
        <w:t>The Plant journal : for cell and molecular biology</w:t>
      </w:r>
      <w:r w:rsidRPr="008F6083">
        <w:t xml:space="preserve"> </w:t>
      </w:r>
      <w:r w:rsidRPr="008F6083">
        <w:rPr>
          <w:b/>
        </w:rPr>
        <w:t>38</w:t>
      </w:r>
      <w:r w:rsidRPr="008F6083">
        <w:t>(3): 432-447.</w:t>
      </w:r>
    </w:p>
    <w:p w14:paraId="7DE1470C" w14:textId="77777777" w:rsidR="008F6083" w:rsidRPr="008F6083" w:rsidRDefault="008F6083" w:rsidP="008F6083">
      <w:pPr>
        <w:pStyle w:val="EndNoteBibliography"/>
        <w:spacing w:after="0"/>
        <w:ind w:left="720" w:hanging="720"/>
      </w:pPr>
      <w:r w:rsidRPr="008F6083">
        <w:rPr>
          <w:b/>
        </w:rPr>
        <w:t>Connolly BA, Anderson GJ. 2003.</w:t>
      </w:r>
      <w:r w:rsidRPr="008F6083">
        <w:t xml:space="preserve"> Functional significance of the androecium in staminate and hermaphroditic flowers of Solanum carolinense (Solanaceae). </w:t>
      </w:r>
      <w:r w:rsidRPr="008F6083">
        <w:rPr>
          <w:i/>
        </w:rPr>
        <w:t>Plant systematics and evolution</w:t>
      </w:r>
      <w:r w:rsidRPr="008F6083">
        <w:t xml:space="preserve"> </w:t>
      </w:r>
      <w:r w:rsidRPr="008F6083">
        <w:rPr>
          <w:b/>
        </w:rPr>
        <w:t>240</w:t>
      </w:r>
      <w:r w:rsidRPr="008F6083">
        <w:t>(1/4): 235-243.</w:t>
      </w:r>
    </w:p>
    <w:p w14:paraId="1617B37F" w14:textId="77777777" w:rsidR="008F6083" w:rsidRPr="008F6083" w:rsidRDefault="008F6083" w:rsidP="008F6083">
      <w:pPr>
        <w:pStyle w:val="EndNoteBibliography"/>
        <w:spacing w:after="0"/>
        <w:ind w:left="720" w:hanging="720"/>
      </w:pPr>
      <w:r w:rsidRPr="008F6083">
        <w:rPr>
          <w:b/>
        </w:rPr>
        <w:t>Dominguez E, Cuartero J, Fernandez-Munoz R. 2005.</w:t>
      </w:r>
      <w:r w:rsidRPr="008F6083">
        <w:t xml:space="preserve"> Breeding tomato for pollen tolerance to low temperatures by gametophytic selection. </w:t>
      </w:r>
      <w:r w:rsidRPr="008F6083">
        <w:rPr>
          <w:i/>
        </w:rPr>
        <w:t>Euphytica</w:t>
      </w:r>
      <w:r w:rsidRPr="008F6083">
        <w:t xml:space="preserve"> </w:t>
      </w:r>
      <w:r w:rsidRPr="008F6083">
        <w:rPr>
          <w:b/>
        </w:rPr>
        <w:t>142</w:t>
      </w:r>
      <w:r w:rsidRPr="008F6083">
        <w:t>(3): 253-263.</w:t>
      </w:r>
    </w:p>
    <w:p w14:paraId="144063E5" w14:textId="77777777" w:rsidR="008F6083" w:rsidRPr="008F6083" w:rsidRDefault="008F6083" w:rsidP="008F6083">
      <w:pPr>
        <w:pStyle w:val="EndNoteBibliography"/>
        <w:spacing w:after="0"/>
        <w:ind w:left="720" w:hanging="720"/>
      </w:pPr>
      <w:r w:rsidRPr="008F6083">
        <w:rPr>
          <w:b/>
        </w:rPr>
        <w:t>Dufourc EJ. 2008a.</w:t>
      </w:r>
      <w:r w:rsidRPr="008F6083">
        <w:t xml:space="preserve"> Sterols and membrane dynamics. </w:t>
      </w:r>
      <w:r w:rsidRPr="008F6083">
        <w:rPr>
          <w:i/>
        </w:rPr>
        <w:t>Journal of Chemical Biology</w:t>
      </w:r>
      <w:r w:rsidRPr="008F6083">
        <w:t xml:space="preserve"> </w:t>
      </w:r>
      <w:r w:rsidRPr="008F6083">
        <w:rPr>
          <w:b/>
        </w:rPr>
        <w:t>1</w:t>
      </w:r>
      <w:r w:rsidRPr="008F6083">
        <w:t>(1-4): 63-77.</w:t>
      </w:r>
    </w:p>
    <w:p w14:paraId="430D1A11" w14:textId="77777777" w:rsidR="008F6083" w:rsidRPr="008F6083" w:rsidRDefault="008F6083" w:rsidP="008F6083">
      <w:pPr>
        <w:pStyle w:val="EndNoteBibliography"/>
        <w:spacing w:after="0"/>
        <w:ind w:left="720" w:hanging="720"/>
      </w:pPr>
      <w:r w:rsidRPr="008F6083">
        <w:rPr>
          <w:b/>
        </w:rPr>
        <w:t>Dufourc EJ. 2008b.</w:t>
      </w:r>
      <w:r w:rsidRPr="008F6083">
        <w:t xml:space="preserve"> The role of phytosterols in plant adaptation to temperature. </w:t>
      </w:r>
      <w:r w:rsidRPr="008F6083">
        <w:rPr>
          <w:i/>
        </w:rPr>
        <w:t>Plant Signaling &amp; Behavior</w:t>
      </w:r>
      <w:r w:rsidRPr="008F6083">
        <w:t xml:space="preserve"> </w:t>
      </w:r>
      <w:r w:rsidRPr="008F6083">
        <w:rPr>
          <w:b/>
        </w:rPr>
        <w:t>3</w:t>
      </w:r>
      <w:r w:rsidRPr="008F6083">
        <w:t>(2): 133-134.</w:t>
      </w:r>
    </w:p>
    <w:p w14:paraId="5A73517D" w14:textId="36C4B488" w:rsidR="008F6083" w:rsidRPr="008F6083" w:rsidDel="008F6083" w:rsidRDefault="008F6083" w:rsidP="008F6083">
      <w:pPr>
        <w:pStyle w:val="EndNoteBibliography"/>
        <w:ind w:left="720" w:hanging="720"/>
        <w:rPr>
          <w:del w:id="371" w:author="Emma Chandler" w:date="2022-08-31T15:56:00Z"/>
        </w:rPr>
      </w:pPr>
      <w:r w:rsidRPr="008F6083">
        <w:rPr>
          <w:b/>
        </w:rPr>
        <w:t>EDDMapS 2022</w:t>
      </w:r>
      <w:r w:rsidRPr="008F6083">
        <w:t>. Early</w:t>
      </w:r>
    </w:p>
    <w:p w14:paraId="401B73D9" w14:textId="77777777" w:rsidR="008F6083" w:rsidRPr="008F6083" w:rsidRDefault="008F6083">
      <w:pPr>
        <w:pStyle w:val="EndNoteBibliography"/>
        <w:ind w:left="720" w:hanging="720"/>
        <w:pPrChange w:id="372" w:author="Emma Chandler" w:date="2022-08-31T15:56:00Z">
          <w:pPr>
            <w:pStyle w:val="EndNoteBibliography"/>
            <w:spacing w:after="0"/>
          </w:pPr>
        </w:pPrChange>
      </w:pPr>
      <w:r w:rsidRPr="008F6083">
        <w:t>Detection &amp; Distribution Mapping System: The University of Georgia- Center for Invasive Species and Ecosystem Health.</w:t>
      </w:r>
    </w:p>
    <w:p w14:paraId="291A1F44" w14:textId="77777777" w:rsidR="008F6083" w:rsidRPr="008F6083" w:rsidRDefault="008F6083" w:rsidP="008F6083">
      <w:pPr>
        <w:pStyle w:val="EndNoteBibliography"/>
        <w:spacing w:after="0"/>
        <w:ind w:left="720" w:hanging="720"/>
      </w:pPr>
      <w:r w:rsidRPr="008F6083">
        <w:rPr>
          <w:b/>
        </w:rPr>
        <w:lastRenderedPageBreak/>
        <w:t>Fang J-Y, To NA. 2016.</w:t>
      </w:r>
      <w:r w:rsidRPr="008F6083">
        <w:t xml:space="preserve"> Heat tolerance evaluation in commercial African violet cultivars using physiological and pollen parameters. </w:t>
      </w:r>
      <w:r w:rsidRPr="008F6083">
        <w:rPr>
          <w:i/>
        </w:rPr>
        <w:t>Scientia horticulturae</w:t>
      </w:r>
      <w:r w:rsidRPr="008F6083">
        <w:t xml:space="preserve"> </w:t>
      </w:r>
      <w:r w:rsidRPr="008F6083">
        <w:rPr>
          <w:b/>
        </w:rPr>
        <w:t>204</w:t>
      </w:r>
      <w:r w:rsidRPr="008F6083">
        <w:t>: 33-40.</w:t>
      </w:r>
    </w:p>
    <w:p w14:paraId="44BDFCAA" w14:textId="77777777" w:rsidR="008F6083" w:rsidRPr="008F6083" w:rsidRDefault="008F6083" w:rsidP="008F6083">
      <w:pPr>
        <w:pStyle w:val="EndNoteBibliography"/>
        <w:spacing w:after="0"/>
        <w:ind w:left="720" w:hanging="720"/>
      </w:pPr>
      <w:r w:rsidRPr="008F6083">
        <w:rPr>
          <w:b/>
        </w:rPr>
        <w:t>Frank G, Pressman E, Ophir R, Althan L, Shaked R, Freedman M, Shen S, Firon N. 2009.</w:t>
      </w:r>
      <w:r w:rsidRPr="008F6083">
        <w:t xml:space="preserve"> Transcriptional profiling of maturing tomato (Solanum lycopersicum L.) microspores reveals the involvement of heat shock proteins, ROS scavengers, hormones, and sugars in the heat stress response. </w:t>
      </w:r>
      <w:r w:rsidRPr="008F6083">
        <w:rPr>
          <w:i/>
        </w:rPr>
        <w:t>Journal of experimental botany</w:t>
      </w:r>
      <w:r w:rsidRPr="008F6083">
        <w:t xml:space="preserve"> </w:t>
      </w:r>
      <w:r w:rsidRPr="008F6083">
        <w:rPr>
          <w:b/>
        </w:rPr>
        <w:t>60</w:t>
      </w:r>
      <w:r w:rsidRPr="008F6083">
        <w:t>(13): 3891-3908.</w:t>
      </w:r>
    </w:p>
    <w:p w14:paraId="50E38552" w14:textId="77777777" w:rsidR="008F6083" w:rsidRPr="008F6083" w:rsidRDefault="008F6083" w:rsidP="008F6083">
      <w:pPr>
        <w:pStyle w:val="EndNoteBibliography"/>
        <w:spacing w:after="0"/>
        <w:ind w:left="720" w:hanging="720"/>
      </w:pPr>
      <w:r w:rsidRPr="008F6083">
        <w:rPr>
          <w:b/>
        </w:rPr>
        <w:t>Gajanayake B, Trader BW, Reddy KR, Harkess RL. 2011.</w:t>
      </w:r>
      <w:r w:rsidRPr="008F6083">
        <w:t xml:space="preserve"> Screening Ornamental Pepper Cultivars for Temperature Tolerance Using Pollen and Physiological Parameters. </w:t>
      </w:r>
      <w:r w:rsidRPr="008F6083">
        <w:rPr>
          <w:i/>
        </w:rPr>
        <w:t>HortScience</w:t>
      </w:r>
      <w:r w:rsidRPr="008F6083">
        <w:t xml:space="preserve"> </w:t>
      </w:r>
      <w:r w:rsidRPr="008F6083">
        <w:rPr>
          <w:b/>
        </w:rPr>
        <w:t>46</w:t>
      </w:r>
      <w:r w:rsidRPr="008F6083">
        <w:t>(6): 878-884.</w:t>
      </w:r>
    </w:p>
    <w:p w14:paraId="67EAD806" w14:textId="77777777" w:rsidR="008F6083" w:rsidRPr="008F6083" w:rsidRDefault="008F6083" w:rsidP="008F6083">
      <w:pPr>
        <w:pStyle w:val="EndNoteBibliography"/>
        <w:spacing w:after="0"/>
        <w:ind w:left="720" w:hanging="720"/>
      </w:pPr>
      <w:r w:rsidRPr="008F6083">
        <w:rPr>
          <w:b/>
        </w:rPr>
        <w:t>Gitelson AA, Buschmann C, Lichtenthaler HK. 1998.</w:t>
      </w:r>
      <w:r w:rsidRPr="008F6083">
        <w:t xml:space="preserve"> Leaf chlorophyll fluorescence corrected for re-absorption by means of absorption and reflectance measurements. </w:t>
      </w:r>
      <w:r w:rsidRPr="008F6083">
        <w:rPr>
          <w:i/>
        </w:rPr>
        <w:t>Journal of plant physiology.</w:t>
      </w:r>
      <w:r w:rsidRPr="008F6083">
        <w:t xml:space="preserve"> </w:t>
      </w:r>
      <w:r w:rsidRPr="008F6083">
        <w:rPr>
          <w:b/>
        </w:rPr>
        <w:t>152</w:t>
      </w:r>
      <w:r w:rsidRPr="008F6083">
        <w:t>(2-3): 283.</w:t>
      </w:r>
    </w:p>
    <w:p w14:paraId="2082521E" w14:textId="77777777" w:rsidR="008F6083" w:rsidRPr="008F6083" w:rsidRDefault="008F6083" w:rsidP="008F6083">
      <w:pPr>
        <w:pStyle w:val="EndNoteBibliography"/>
        <w:spacing w:after="0"/>
        <w:ind w:left="720" w:hanging="720"/>
      </w:pPr>
      <w:r w:rsidRPr="008F6083">
        <w:rPr>
          <w:b/>
        </w:rPr>
        <w:t>Goswami A, Banerjee R, Raha S. 2010.</w:t>
      </w:r>
      <w:r w:rsidRPr="008F6083">
        <w:t xml:space="preserve"> Mechanisms of plant adaptation/memory in rice seedlings under arsenic and heat stress: expression of heat-shock protein gene HSP70. </w:t>
      </w:r>
      <w:r w:rsidRPr="008F6083">
        <w:rPr>
          <w:i/>
        </w:rPr>
        <w:t>AoB plants</w:t>
      </w:r>
      <w:r w:rsidRPr="008F6083">
        <w:t xml:space="preserve"> </w:t>
      </w:r>
      <w:r w:rsidRPr="008F6083">
        <w:rPr>
          <w:b/>
        </w:rPr>
        <w:t>2010</w:t>
      </w:r>
      <w:r w:rsidRPr="008F6083">
        <w:t>: plq023-plq023.</w:t>
      </w:r>
    </w:p>
    <w:p w14:paraId="5411D0B2" w14:textId="77777777" w:rsidR="008F6083" w:rsidRPr="008F6083" w:rsidRDefault="008F6083" w:rsidP="008F6083">
      <w:pPr>
        <w:pStyle w:val="EndNoteBibliography"/>
        <w:spacing w:after="0"/>
        <w:ind w:left="720" w:hanging="720"/>
      </w:pPr>
      <w:r w:rsidRPr="008F6083">
        <w:rPr>
          <w:b/>
        </w:rPr>
        <w:t>Hatfield JL, Boote KJ, Kimball BA, Ziska LH, Izaurralde RC, Ort D, Thomson AM, Wolfe D. 2011.</w:t>
      </w:r>
      <w:r w:rsidRPr="008F6083">
        <w:t xml:space="preserve"> Climate Impacts on Agriculture: Implications for Crop Production. </w:t>
      </w:r>
      <w:r w:rsidRPr="008F6083">
        <w:rPr>
          <w:i/>
        </w:rPr>
        <w:t>Agronomy journal</w:t>
      </w:r>
      <w:r w:rsidRPr="008F6083">
        <w:t xml:space="preserve"> </w:t>
      </w:r>
      <w:r w:rsidRPr="008F6083">
        <w:rPr>
          <w:b/>
        </w:rPr>
        <w:t>103</w:t>
      </w:r>
      <w:r w:rsidRPr="008F6083">
        <w:t>(2): 351-370.</w:t>
      </w:r>
    </w:p>
    <w:p w14:paraId="06D06032" w14:textId="77777777" w:rsidR="008F6083" w:rsidRPr="008F6083" w:rsidRDefault="008F6083" w:rsidP="008F6083">
      <w:pPr>
        <w:pStyle w:val="EndNoteBibliography"/>
        <w:spacing w:after="0"/>
        <w:ind w:left="720" w:hanging="720"/>
      </w:pPr>
      <w:r w:rsidRPr="008F6083">
        <w:rPr>
          <w:b/>
        </w:rPr>
        <w:t>Hedhly A, Hormaza JI, Herrero M. 2005.</w:t>
      </w:r>
      <w:r w:rsidRPr="008F6083">
        <w:t xml:space="preserve"> Influence of genotype-temperature interaction on pollen performance: Variation in pollen performance. </w:t>
      </w:r>
      <w:r w:rsidRPr="008F6083">
        <w:rPr>
          <w:i/>
        </w:rPr>
        <w:t>Journal of evolutionary biology</w:t>
      </w:r>
      <w:r w:rsidRPr="008F6083">
        <w:t xml:space="preserve"> </w:t>
      </w:r>
      <w:r w:rsidRPr="008F6083">
        <w:rPr>
          <w:b/>
        </w:rPr>
        <w:t>18</w:t>
      </w:r>
      <w:r w:rsidRPr="008F6083">
        <w:t>(6): 1494-1502.</w:t>
      </w:r>
    </w:p>
    <w:p w14:paraId="44199146" w14:textId="77777777" w:rsidR="008F6083" w:rsidRPr="008F6083" w:rsidRDefault="008F6083" w:rsidP="008F6083">
      <w:pPr>
        <w:pStyle w:val="EndNoteBibliography"/>
        <w:spacing w:after="0"/>
        <w:ind w:left="720" w:hanging="720"/>
      </w:pPr>
      <w:r w:rsidRPr="008F6083">
        <w:rPr>
          <w:b/>
        </w:rPr>
        <w:t>Janzen DH. 1967.</w:t>
      </w:r>
      <w:r w:rsidRPr="008F6083">
        <w:t xml:space="preserve"> Why Mountain Passes are Higher in the Tropics. </w:t>
      </w:r>
      <w:r w:rsidRPr="008F6083">
        <w:rPr>
          <w:i/>
        </w:rPr>
        <w:t>The American naturalist</w:t>
      </w:r>
      <w:r w:rsidRPr="008F6083">
        <w:t xml:space="preserve"> </w:t>
      </w:r>
      <w:r w:rsidRPr="008F6083">
        <w:rPr>
          <w:b/>
        </w:rPr>
        <w:t>101</w:t>
      </w:r>
      <w:r w:rsidRPr="008F6083">
        <w:t>(919): 233-249.</w:t>
      </w:r>
    </w:p>
    <w:p w14:paraId="755BB0FA" w14:textId="77777777" w:rsidR="008F6083" w:rsidRPr="008F6083" w:rsidRDefault="008F6083" w:rsidP="008F6083">
      <w:pPr>
        <w:pStyle w:val="EndNoteBibliography"/>
        <w:spacing w:after="0"/>
        <w:ind w:left="720" w:hanging="720"/>
      </w:pPr>
      <w:r w:rsidRPr="008F6083">
        <w:rPr>
          <w:b/>
        </w:rPr>
        <w:t>Kakani VG, Prasad PVV, Craufurd PQ, Wheeler TR. 2002.</w:t>
      </w:r>
      <w:r w:rsidRPr="008F6083">
        <w:t xml:space="preserve"> Response of in vitro pollen germination and pollen tube growth of groundnut (Arachis hypogaea L.) genotypes to temperature: Response of groundnut pollen to temperature. </w:t>
      </w:r>
      <w:r w:rsidRPr="008F6083">
        <w:rPr>
          <w:i/>
        </w:rPr>
        <w:t>Plant, cell and environment</w:t>
      </w:r>
      <w:r w:rsidRPr="008F6083">
        <w:t xml:space="preserve"> </w:t>
      </w:r>
      <w:r w:rsidRPr="008F6083">
        <w:rPr>
          <w:b/>
        </w:rPr>
        <w:t>25</w:t>
      </w:r>
      <w:r w:rsidRPr="008F6083">
        <w:t>(12): 1651-1661.</w:t>
      </w:r>
    </w:p>
    <w:p w14:paraId="03BF0B4C" w14:textId="77777777" w:rsidR="008F6083" w:rsidRPr="008F6083" w:rsidRDefault="008F6083" w:rsidP="008F6083">
      <w:pPr>
        <w:pStyle w:val="EndNoteBibliography"/>
        <w:spacing w:after="0"/>
        <w:ind w:left="720" w:hanging="720"/>
      </w:pPr>
      <w:r w:rsidRPr="008F6083">
        <w:rPr>
          <w:b/>
        </w:rPr>
        <w:t>Kariola T, Brader G, Li J, Palva ET. 2005.</w:t>
      </w:r>
      <w:r w:rsidRPr="008F6083">
        <w:t xml:space="preserve"> Chlorophyllase 1, a Damage Control Enzyme, Affects the Balance between Defense Pathways in Plants. </w:t>
      </w:r>
      <w:r w:rsidRPr="008F6083">
        <w:rPr>
          <w:i/>
        </w:rPr>
        <w:t>The Plant cell</w:t>
      </w:r>
      <w:r w:rsidRPr="008F6083">
        <w:t xml:space="preserve"> </w:t>
      </w:r>
      <w:r w:rsidRPr="008F6083">
        <w:rPr>
          <w:b/>
        </w:rPr>
        <w:t>17</w:t>
      </w:r>
      <w:r w:rsidRPr="008F6083">
        <w:t>(1): 282-294.</w:t>
      </w:r>
    </w:p>
    <w:p w14:paraId="37D795F9" w14:textId="77777777" w:rsidR="008F6083" w:rsidRPr="008F6083" w:rsidRDefault="008F6083" w:rsidP="008F6083">
      <w:pPr>
        <w:pStyle w:val="EndNoteBibliography"/>
        <w:spacing w:after="0"/>
        <w:ind w:left="720" w:hanging="720"/>
      </w:pPr>
      <w:r w:rsidRPr="008F6083">
        <w:rPr>
          <w:b/>
        </w:rPr>
        <w:t>Kawecki TJ, Ebert D. 2004.</w:t>
      </w:r>
      <w:r w:rsidRPr="008F6083">
        <w:t xml:space="preserve"> Conceptual issues in local adaptation. </w:t>
      </w:r>
      <w:r w:rsidRPr="008F6083">
        <w:rPr>
          <w:i/>
        </w:rPr>
        <w:t>Ecology letters</w:t>
      </w:r>
      <w:r w:rsidRPr="008F6083">
        <w:t xml:space="preserve"> </w:t>
      </w:r>
      <w:r w:rsidRPr="008F6083">
        <w:rPr>
          <w:b/>
        </w:rPr>
        <w:t>7</w:t>
      </w:r>
      <w:r w:rsidRPr="008F6083">
        <w:t>(12): 1225-1241.</w:t>
      </w:r>
    </w:p>
    <w:p w14:paraId="4F9F34E5" w14:textId="77777777" w:rsidR="008F6083" w:rsidRPr="008F6083" w:rsidRDefault="008F6083" w:rsidP="008F6083">
      <w:pPr>
        <w:pStyle w:val="EndNoteBibliography"/>
        <w:spacing w:after="0"/>
        <w:ind w:left="720" w:hanging="720"/>
      </w:pPr>
      <w:r w:rsidRPr="008F6083">
        <w:rPr>
          <w:b/>
        </w:rPr>
        <w:t>Keller M, Simm S. 2018.</w:t>
      </w:r>
      <w:r w:rsidRPr="008F6083">
        <w:t xml:space="preserve"> The coupling of transcriptome and proteome adaptation during development and heat stress response of tomato pollen. </w:t>
      </w:r>
      <w:r w:rsidRPr="008F6083">
        <w:rPr>
          <w:i/>
        </w:rPr>
        <w:t>BMC Genomics</w:t>
      </w:r>
      <w:r w:rsidRPr="008F6083">
        <w:t xml:space="preserve"> </w:t>
      </w:r>
      <w:r w:rsidRPr="008F6083">
        <w:rPr>
          <w:b/>
        </w:rPr>
        <w:t>19</w:t>
      </w:r>
      <w:r w:rsidRPr="008F6083">
        <w:t>(1).</w:t>
      </w:r>
    </w:p>
    <w:p w14:paraId="59297FD3" w14:textId="77777777" w:rsidR="008F6083" w:rsidRPr="008F6083" w:rsidRDefault="008F6083" w:rsidP="008F6083">
      <w:pPr>
        <w:pStyle w:val="EndNoteBibliography"/>
        <w:spacing w:after="0"/>
        <w:ind w:left="720" w:hanging="720"/>
      </w:pPr>
      <w:r w:rsidRPr="008F6083">
        <w:rPr>
          <w:b/>
        </w:rPr>
        <w:t>Knight CA, Ackerly DD. 2001.</w:t>
      </w:r>
      <w:r w:rsidRPr="008F6083">
        <w:t xml:space="preserve"> Correlated evolution of chloroplast heat shock protein expression in closely related plant species. </w:t>
      </w:r>
      <w:r w:rsidRPr="008F6083">
        <w:rPr>
          <w:i/>
        </w:rPr>
        <w:t>American Journal of Botany</w:t>
      </w:r>
      <w:r w:rsidRPr="008F6083">
        <w:t xml:space="preserve"> </w:t>
      </w:r>
      <w:r w:rsidRPr="008F6083">
        <w:rPr>
          <w:b/>
        </w:rPr>
        <w:t>88</w:t>
      </w:r>
      <w:r w:rsidRPr="008F6083">
        <w:t>(3): 411-418.</w:t>
      </w:r>
    </w:p>
    <w:p w14:paraId="7D9C5255" w14:textId="77777777" w:rsidR="008F6083" w:rsidRPr="008F6083" w:rsidRDefault="008F6083" w:rsidP="008F6083">
      <w:pPr>
        <w:pStyle w:val="EndNoteBibliography"/>
        <w:spacing w:after="0"/>
        <w:ind w:left="720" w:hanging="720"/>
      </w:pPr>
      <w:r w:rsidRPr="008F6083">
        <w:rPr>
          <w:b/>
        </w:rPr>
        <w:t>Komsta L 2011</w:t>
      </w:r>
      <w:r w:rsidRPr="008F6083">
        <w:t>. outliers: Tests for outliers.</w:t>
      </w:r>
    </w:p>
    <w:p w14:paraId="7BE64090" w14:textId="77777777" w:rsidR="008F6083" w:rsidRPr="008F6083" w:rsidRDefault="008F6083" w:rsidP="008F6083">
      <w:pPr>
        <w:pStyle w:val="EndNoteBibliography"/>
        <w:spacing w:after="0"/>
        <w:ind w:left="720" w:hanging="720"/>
      </w:pPr>
      <w:r w:rsidRPr="008F6083">
        <w:rPr>
          <w:b/>
        </w:rPr>
        <w:t>Kuznetsova A, Brockhoff PB, Christensen RHB. 2017.</w:t>
      </w:r>
      <w:r w:rsidRPr="008F6083">
        <w:t xml:space="preserve"> lmerTest Package: Tests in Linear Mixed Effects Models. </w:t>
      </w:r>
      <w:r w:rsidRPr="008F6083">
        <w:rPr>
          <w:i/>
        </w:rPr>
        <w:t>Journal of Statistical Software</w:t>
      </w:r>
      <w:r w:rsidRPr="008F6083">
        <w:t xml:space="preserve"> </w:t>
      </w:r>
      <w:r w:rsidRPr="008F6083">
        <w:rPr>
          <w:b/>
        </w:rPr>
        <w:t>82</w:t>
      </w:r>
      <w:r w:rsidRPr="008F6083">
        <w:t>(13): 1 - 26.</w:t>
      </w:r>
    </w:p>
    <w:p w14:paraId="60DC6AF9" w14:textId="77777777" w:rsidR="008F6083" w:rsidRPr="008F6083" w:rsidRDefault="008F6083" w:rsidP="008F6083">
      <w:pPr>
        <w:pStyle w:val="EndNoteBibliography"/>
        <w:spacing w:after="0"/>
        <w:ind w:left="720" w:hanging="720"/>
      </w:pPr>
      <w:r w:rsidRPr="008F6083">
        <w:rPr>
          <w:b/>
        </w:rPr>
        <w:t>Lin J-S, Kuo C-C, Yang IC, Tsai W-A, Shen Y-H, Lin C-C, Liang Y-C, Li Y-C, Kuo Y-W, King Y-C, et al. 2018.</w:t>
      </w:r>
      <w:r w:rsidRPr="008F6083">
        <w:t xml:space="preserve"> MicroRNA160 Modulates Plant Development and Heat Shock Protein Gene Expression to Mediate Heat Tolerance in Arabidopsis. </w:t>
      </w:r>
      <w:r w:rsidRPr="008F6083">
        <w:rPr>
          <w:i/>
        </w:rPr>
        <w:t>Frontiers in plant science</w:t>
      </w:r>
      <w:r w:rsidRPr="008F6083">
        <w:t xml:space="preserve"> </w:t>
      </w:r>
      <w:r w:rsidRPr="008F6083">
        <w:rPr>
          <w:b/>
        </w:rPr>
        <w:t>9</w:t>
      </w:r>
      <w:r w:rsidRPr="008F6083">
        <w:t>: 68-68.</w:t>
      </w:r>
    </w:p>
    <w:p w14:paraId="375D0C7C" w14:textId="77777777" w:rsidR="008F6083" w:rsidRPr="008F6083" w:rsidRDefault="008F6083" w:rsidP="008F6083">
      <w:pPr>
        <w:pStyle w:val="EndNoteBibliography"/>
        <w:spacing w:after="0"/>
        <w:ind w:left="720" w:hanging="720"/>
      </w:pPr>
      <w:r w:rsidRPr="008F6083">
        <w:rPr>
          <w:b/>
        </w:rPr>
        <w:t>Liu Z-W, Wu Z-J, Li X-H, Huang Y, Li H, Wang Y-X, Zhuang J. 2016.</w:t>
      </w:r>
      <w:r w:rsidRPr="008F6083">
        <w:t xml:space="preserve"> Identification, classification, and expression profiles of heat shock transcription factors in tea plant (Camellia sinensis) under temperature stress. </w:t>
      </w:r>
      <w:r w:rsidRPr="008F6083">
        <w:rPr>
          <w:i/>
        </w:rPr>
        <w:t>Gene</w:t>
      </w:r>
      <w:r w:rsidRPr="008F6083">
        <w:t xml:space="preserve"> </w:t>
      </w:r>
      <w:r w:rsidRPr="008F6083">
        <w:rPr>
          <w:b/>
        </w:rPr>
        <w:t>576</w:t>
      </w:r>
      <w:r w:rsidRPr="008F6083">
        <w:t>(1): 52-59.</w:t>
      </w:r>
    </w:p>
    <w:p w14:paraId="1B3ADB2B" w14:textId="77777777" w:rsidR="008F6083" w:rsidRPr="008F6083" w:rsidRDefault="008F6083" w:rsidP="008F6083">
      <w:pPr>
        <w:pStyle w:val="EndNoteBibliography"/>
        <w:spacing w:after="0"/>
        <w:ind w:left="720" w:hanging="720"/>
      </w:pPr>
      <w:r w:rsidRPr="008F6083">
        <w:rPr>
          <w:b/>
        </w:rPr>
        <w:lastRenderedPageBreak/>
        <w:t>Luria G, Rutley N, Lazar I, Harper JF, Miller G. 2019.</w:t>
      </w:r>
      <w:r w:rsidRPr="008F6083">
        <w:t xml:space="preserve"> Direct analysis of pollen fitness by flow cytometry: implications for pollen response to stress. </w:t>
      </w:r>
      <w:r w:rsidRPr="008F6083">
        <w:rPr>
          <w:i/>
        </w:rPr>
        <w:t>The Plant Journal</w:t>
      </w:r>
      <w:r w:rsidRPr="008F6083">
        <w:t xml:space="preserve"> </w:t>
      </w:r>
      <w:r w:rsidRPr="008F6083">
        <w:rPr>
          <w:b/>
        </w:rPr>
        <w:t>98</w:t>
      </w:r>
      <w:r w:rsidRPr="008F6083">
        <w:t>(5): 942-952.</w:t>
      </w:r>
    </w:p>
    <w:p w14:paraId="62D52BC6" w14:textId="77777777" w:rsidR="008F6083" w:rsidRPr="008F6083" w:rsidRDefault="008F6083" w:rsidP="008F6083">
      <w:pPr>
        <w:pStyle w:val="EndNoteBibliography"/>
        <w:spacing w:after="0"/>
        <w:ind w:left="720" w:hanging="720"/>
      </w:pPr>
      <w:r w:rsidRPr="008F6083">
        <w:rPr>
          <w:b/>
        </w:rPr>
        <w:t>Mena-Ali JI, Keser LH, Stephenson AG. 2009.</w:t>
      </w:r>
      <w:r w:rsidRPr="008F6083">
        <w:t xml:space="preserve"> The effect of sheltered load on reproduction in Solanum carolinense, a species with variable self-incompatibility. </w:t>
      </w:r>
      <w:r w:rsidRPr="008F6083">
        <w:rPr>
          <w:i/>
        </w:rPr>
        <w:t>Sexual Plant Reproduction</w:t>
      </w:r>
      <w:r w:rsidRPr="008F6083">
        <w:t xml:space="preserve"> </w:t>
      </w:r>
      <w:r w:rsidRPr="008F6083">
        <w:rPr>
          <w:b/>
        </w:rPr>
        <w:t>22</w:t>
      </w:r>
      <w:r w:rsidRPr="008F6083">
        <w:t>(2): 63-71.</w:t>
      </w:r>
    </w:p>
    <w:p w14:paraId="2DAFC2D9" w14:textId="77777777" w:rsidR="008F6083" w:rsidRPr="008F6083" w:rsidRDefault="008F6083" w:rsidP="008F6083">
      <w:pPr>
        <w:pStyle w:val="EndNoteBibliography"/>
        <w:spacing w:after="0"/>
        <w:ind w:left="720" w:hanging="720"/>
      </w:pPr>
      <w:r w:rsidRPr="008F6083">
        <w:rPr>
          <w:b/>
        </w:rPr>
        <w:t>Mena-Ali JI, Stephenson AG. 2007.</w:t>
      </w:r>
      <w:r w:rsidRPr="008F6083">
        <w:t xml:space="preserve"> Segregation analyses of partial self-incompatibility in self and cross progeny of Solanum carolinense reveal a leaky S-allele. </w:t>
      </w:r>
      <w:r w:rsidRPr="008F6083">
        <w:rPr>
          <w:i/>
        </w:rPr>
        <w:t>Genetics</w:t>
      </w:r>
      <w:r w:rsidRPr="008F6083">
        <w:t xml:space="preserve"> </w:t>
      </w:r>
      <w:r w:rsidRPr="008F6083">
        <w:rPr>
          <w:b/>
        </w:rPr>
        <w:t>177</w:t>
      </w:r>
      <w:r w:rsidRPr="008F6083">
        <w:t>(1): 501-510.</w:t>
      </w:r>
    </w:p>
    <w:p w14:paraId="148A3EC6" w14:textId="77777777" w:rsidR="008F6083" w:rsidRPr="008F6083" w:rsidRDefault="008F6083" w:rsidP="008F6083">
      <w:pPr>
        <w:pStyle w:val="EndNoteBibliography"/>
        <w:spacing w:after="0"/>
        <w:ind w:left="720" w:hanging="720"/>
      </w:pPr>
      <w:r w:rsidRPr="008F6083">
        <w:rPr>
          <w:b/>
        </w:rPr>
        <w:t>Mishra A, Mishra KB, Höermiller II, Heyer AG, Nedbal L. 2011.</w:t>
      </w:r>
      <w:r w:rsidRPr="008F6083">
        <w:t xml:space="preserve"> Chlorophyll fluorescence emission as a reporter on cold tolerance in Arabidopsis thaliana accessions. </w:t>
      </w:r>
      <w:r w:rsidRPr="008F6083">
        <w:rPr>
          <w:i/>
        </w:rPr>
        <w:t>Plant signaling &amp; behavior</w:t>
      </w:r>
      <w:r w:rsidRPr="008F6083">
        <w:t xml:space="preserve"> </w:t>
      </w:r>
      <w:r w:rsidRPr="008F6083">
        <w:rPr>
          <w:b/>
        </w:rPr>
        <w:t>6</w:t>
      </w:r>
      <w:r w:rsidRPr="008F6083">
        <w:t>(2): 301-310.</w:t>
      </w:r>
    </w:p>
    <w:p w14:paraId="757153CF" w14:textId="77777777" w:rsidR="008F6083" w:rsidRPr="008F6083" w:rsidRDefault="008F6083" w:rsidP="008F6083">
      <w:pPr>
        <w:pStyle w:val="EndNoteBibliography"/>
        <w:spacing w:after="0"/>
        <w:ind w:left="720" w:hanging="720"/>
      </w:pPr>
      <w:r w:rsidRPr="008F6083">
        <w:rPr>
          <w:b/>
        </w:rPr>
        <w:t>Mishra KB, Mishra A, Kubásek J, Urban O, Heyer AG, Govindjee. 2019.</w:t>
      </w:r>
      <w:r w:rsidRPr="008F6083">
        <w:t xml:space="preserve"> Low temperature induced modulation of photosynthetic induction in non-acclimated and cold-acclimated Arabidopsis thaliana: chlorophyll a fluorescence and gas-exchange measurements. </w:t>
      </w:r>
      <w:r w:rsidRPr="008F6083">
        <w:rPr>
          <w:i/>
        </w:rPr>
        <w:t>Photosynthesis research</w:t>
      </w:r>
      <w:r w:rsidRPr="008F6083">
        <w:t xml:space="preserve"> </w:t>
      </w:r>
      <w:r w:rsidRPr="008F6083">
        <w:rPr>
          <w:b/>
        </w:rPr>
        <w:t>139</w:t>
      </w:r>
      <w:r w:rsidRPr="008F6083">
        <w:t>(1): 123-143.</w:t>
      </w:r>
    </w:p>
    <w:p w14:paraId="4E2DB334" w14:textId="77777777" w:rsidR="008F6083" w:rsidRPr="008F6083" w:rsidRDefault="008F6083" w:rsidP="008F6083">
      <w:pPr>
        <w:pStyle w:val="EndNoteBibliography"/>
        <w:spacing w:after="0"/>
        <w:ind w:left="720" w:hanging="720"/>
      </w:pPr>
      <w:r w:rsidRPr="008F6083">
        <w:rPr>
          <w:b/>
        </w:rPr>
        <w:t>Molina-Montenegro MA, Naya DE. 2012.</w:t>
      </w:r>
      <w:r w:rsidRPr="008F6083">
        <w:t xml:space="preserve"> Latitudinal Patterns in Phenotypic Plasticity and Fitness-Related Traits: Assessing the Climatic Variability Hypothesis (CVH) with an Invasive Plant Species. </w:t>
      </w:r>
      <w:r w:rsidRPr="008F6083">
        <w:rPr>
          <w:i/>
        </w:rPr>
        <w:t>PLoS ONE</w:t>
      </w:r>
      <w:r w:rsidRPr="008F6083">
        <w:t xml:space="preserve"> </w:t>
      </w:r>
      <w:r w:rsidRPr="008F6083">
        <w:rPr>
          <w:b/>
        </w:rPr>
        <w:t>7</w:t>
      </w:r>
      <w:r w:rsidRPr="008F6083">
        <w:t>(10): e47620.</w:t>
      </w:r>
    </w:p>
    <w:p w14:paraId="7D3F23B0" w14:textId="77777777" w:rsidR="008F6083" w:rsidRPr="008F6083" w:rsidRDefault="008F6083" w:rsidP="008F6083">
      <w:pPr>
        <w:pStyle w:val="EndNoteBibliography"/>
        <w:spacing w:after="0"/>
        <w:ind w:left="720" w:hanging="720"/>
      </w:pPr>
      <w:r w:rsidRPr="008F6083">
        <w:rPr>
          <w:b/>
        </w:rPr>
        <w:t>Nurminsky VN, Stolbikov AS, Pomortsev AV, Perfileva AI. 2018.</w:t>
      </w:r>
      <w:r w:rsidRPr="008F6083">
        <w:t xml:space="preserve"> Expression of PR genes and genes of heat shock proteins of potato plants in vitro under infection with ring rot and heat stress. </w:t>
      </w:r>
      <w:r w:rsidRPr="008F6083">
        <w:rPr>
          <w:i/>
        </w:rPr>
        <w:t>Biopolimery i kletka</w:t>
      </w:r>
      <w:r w:rsidRPr="008F6083">
        <w:t xml:space="preserve"> </w:t>
      </w:r>
      <w:r w:rsidRPr="008F6083">
        <w:rPr>
          <w:b/>
        </w:rPr>
        <w:t>34</w:t>
      </w:r>
      <w:r w:rsidRPr="008F6083">
        <w:t>(1): 3-13.</w:t>
      </w:r>
    </w:p>
    <w:p w14:paraId="0E8EF8F4" w14:textId="77777777" w:rsidR="008F6083" w:rsidRPr="008F6083" w:rsidRDefault="008F6083" w:rsidP="008F6083">
      <w:pPr>
        <w:pStyle w:val="EndNoteBibliography"/>
        <w:spacing w:after="0"/>
        <w:ind w:left="720" w:hanging="720"/>
      </w:pPr>
      <w:r w:rsidRPr="008F6083">
        <w:rPr>
          <w:b/>
        </w:rPr>
        <w:t>Padfield D, O'Sullivan H 2021</w:t>
      </w:r>
      <w:r w:rsidRPr="008F6083">
        <w:t>. rTPC: Functions for Fitting Thermal Performance Curves.</w:t>
      </w:r>
    </w:p>
    <w:p w14:paraId="50844FC4" w14:textId="469485FC" w:rsidR="008F6083" w:rsidRPr="008F6083" w:rsidRDefault="008F6083" w:rsidP="008F6083">
      <w:pPr>
        <w:pStyle w:val="EndNoteBibliography"/>
        <w:spacing w:after="0"/>
        <w:ind w:left="720" w:hanging="720"/>
      </w:pPr>
      <w:r w:rsidRPr="008F6083">
        <w:rPr>
          <w:b/>
        </w:rPr>
        <w:t>Pedersen S, Simonsen V, Loeschcke V. 1987.</w:t>
      </w:r>
      <w:r w:rsidRPr="008F6083">
        <w:t xml:space="preserve"> Overlap of gametophytic and sporophytic gene-expression in barley. </w:t>
      </w:r>
      <w:r w:rsidRPr="008F6083">
        <w:rPr>
          <w:i/>
        </w:rPr>
        <w:t>Theoretical and Applied Genetics</w:t>
      </w:r>
      <w:r w:rsidRPr="008F6083">
        <w:t xml:space="preserve"> </w:t>
      </w:r>
      <w:r w:rsidRPr="008F6083">
        <w:rPr>
          <w:b/>
        </w:rPr>
        <w:t>75</w:t>
      </w:r>
      <w:r w:rsidRPr="008F6083">
        <w:t>(1): 200-206.</w:t>
      </w:r>
    </w:p>
    <w:p w14:paraId="2163DECC" w14:textId="77777777" w:rsidR="008F6083" w:rsidRPr="008F6083" w:rsidRDefault="008F6083" w:rsidP="008F6083">
      <w:pPr>
        <w:pStyle w:val="EndNoteBibliography"/>
        <w:spacing w:after="0"/>
        <w:ind w:left="720" w:hanging="720"/>
      </w:pPr>
      <w:r w:rsidRPr="008F6083">
        <w:rPr>
          <w:b/>
        </w:rPr>
        <w:t>Poudyal D, Rosenqvist E, Ottosen CO. 2019.</w:t>
      </w:r>
      <w:r w:rsidRPr="008F6083">
        <w:t xml:space="preserve"> Phenotyping from lab to field - tomato lines screened for heat stress using F-v/F-m maintain high fruit yield during thermal stress in the field. </w:t>
      </w:r>
      <w:r w:rsidRPr="008F6083">
        <w:rPr>
          <w:i/>
        </w:rPr>
        <w:t>Functional Plant Biology</w:t>
      </w:r>
      <w:r w:rsidRPr="008F6083">
        <w:t xml:space="preserve"> </w:t>
      </w:r>
      <w:r w:rsidRPr="008F6083">
        <w:rPr>
          <w:b/>
        </w:rPr>
        <w:t>46</w:t>
      </w:r>
      <w:r w:rsidRPr="008F6083">
        <w:t>(1): 44-55.</w:t>
      </w:r>
    </w:p>
    <w:p w14:paraId="31862D75" w14:textId="77777777" w:rsidR="008F6083" w:rsidRPr="008F6083" w:rsidRDefault="008F6083" w:rsidP="008F6083">
      <w:pPr>
        <w:pStyle w:val="EndNoteBibliography"/>
        <w:spacing w:after="0"/>
        <w:ind w:left="720" w:hanging="720"/>
      </w:pPr>
      <w:r w:rsidRPr="008F6083">
        <w:rPr>
          <w:b/>
        </w:rPr>
        <w:t>R Core Team 2020</w:t>
      </w:r>
      <w:r w:rsidRPr="008F6083">
        <w:t xml:space="preserve">. R: A language and environment for statistical computing. </w:t>
      </w:r>
      <w:r w:rsidRPr="008F6083">
        <w:rPr>
          <w:i/>
        </w:rPr>
        <w:t>R Foundation for Statistical Computing</w:t>
      </w:r>
      <w:r w:rsidRPr="008F6083">
        <w:t>. Vienna, Austria: R Foundation for Statistical Computing.</w:t>
      </w:r>
    </w:p>
    <w:p w14:paraId="06D2B8E8" w14:textId="77777777" w:rsidR="008F6083" w:rsidRPr="008F6083" w:rsidRDefault="008F6083" w:rsidP="008F6083">
      <w:pPr>
        <w:pStyle w:val="EndNoteBibliography"/>
        <w:spacing w:after="0"/>
        <w:ind w:left="720" w:hanging="720"/>
      </w:pPr>
      <w:r w:rsidRPr="008F6083">
        <w:rPr>
          <w:b/>
        </w:rPr>
        <w:t>Reddy KR, Kakani VG. 2007.</w:t>
      </w:r>
      <w:r w:rsidRPr="008F6083">
        <w:t xml:space="preserve"> Screening Capsicum species of different origins for high temperature tolerance by in vitro pollen germination and pollen tube length. </w:t>
      </w:r>
      <w:r w:rsidRPr="008F6083">
        <w:rPr>
          <w:i/>
        </w:rPr>
        <w:t>Scientia horticulturae</w:t>
      </w:r>
      <w:r w:rsidRPr="008F6083">
        <w:t xml:space="preserve"> </w:t>
      </w:r>
      <w:r w:rsidRPr="008F6083">
        <w:rPr>
          <w:b/>
        </w:rPr>
        <w:t>112</w:t>
      </w:r>
      <w:r w:rsidRPr="008F6083">
        <w:t>(2): 130-135.</w:t>
      </w:r>
    </w:p>
    <w:p w14:paraId="741506BB" w14:textId="77777777" w:rsidR="008F6083" w:rsidRPr="008F6083" w:rsidRDefault="008F6083" w:rsidP="008F6083">
      <w:pPr>
        <w:pStyle w:val="EndNoteBibliography"/>
        <w:spacing w:after="0"/>
        <w:ind w:left="720" w:hanging="720"/>
      </w:pPr>
      <w:r w:rsidRPr="008F6083">
        <w:rPr>
          <w:b/>
        </w:rPr>
        <w:t>Rhoads DM, White SJ, Zhou Y, Muralidharan M, Elthon TE. 2005.</w:t>
      </w:r>
      <w:r w:rsidRPr="008F6083">
        <w:t xml:space="preserve"> Altered gene expression in plants with constitutive expression of a mitochondrial small heat shock protein suggests the involvement of retrograde regulation in the heat stress response. </w:t>
      </w:r>
      <w:r w:rsidRPr="008F6083">
        <w:rPr>
          <w:i/>
        </w:rPr>
        <w:t>Physiologia plantarum</w:t>
      </w:r>
      <w:r w:rsidRPr="008F6083">
        <w:t xml:space="preserve"> </w:t>
      </w:r>
      <w:r w:rsidRPr="008F6083">
        <w:rPr>
          <w:b/>
        </w:rPr>
        <w:t>123</w:t>
      </w:r>
      <w:r w:rsidRPr="008F6083">
        <w:t>(4): 435-444.</w:t>
      </w:r>
    </w:p>
    <w:p w14:paraId="308E39EA" w14:textId="77777777" w:rsidR="008F6083" w:rsidRPr="008F6083" w:rsidRDefault="008F6083" w:rsidP="008F6083">
      <w:pPr>
        <w:pStyle w:val="EndNoteBibliography"/>
        <w:spacing w:after="0"/>
        <w:ind w:left="720" w:hanging="720"/>
      </w:pPr>
      <w:r w:rsidRPr="008F6083">
        <w:rPr>
          <w:b/>
        </w:rPr>
        <w:t>Rutley N, Harper JF, Miller G. 2022.</w:t>
      </w:r>
      <w:r w:rsidRPr="008F6083">
        <w:t xml:space="preserve"> Reproductive resilience: putting pollen grains in two baskets. </w:t>
      </w:r>
      <w:r w:rsidRPr="008F6083">
        <w:rPr>
          <w:i/>
        </w:rPr>
        <w:t>Trends in Plant Science</w:t>
      </w:r>
      <w:r w:rsidRPr="008F6083">
        <w:t xml:space="preserve"> </w:t>
      </w:r>
      <w:r w:rsidRPr="008F6083">
        <w:rPr>
          <w:b/>
        </w:rPr>
        <w:t>27</w:t>
      </w:r>
      <w:r w:rsidRPr="008F6083">
        <w:t>(3): 237-246.</w:t>
      </w:r>
    </w:p>
    <w:p w14:paraId="730E7309" w14:textId="77777777" w:rsidR="008F6083" w:rsidRPr="008F6083" w:rsidRDefault="008F6083" w:rsidP="008F6083">
      <w:pPr>
        <w:pStyle w:val="EndNoteBibliography"/>
        <w:spacing w:after="0"/>
        <w:ind w:left="720" w:hanging="720"/>
      </w:pPr>
      <w:r w:rsidRPr="008F6083">
        <w:rPr>
          <w:b/>
        </w:rPr>
        <w:t>Schlichting C. 1986.</w:t>
      </w:r>
      <w:r w:rsidRPr="008F6083">
        <w:t xml:space="preserve"> The Evolution of Phenotypic Plasticity in Plants. </w:t>
      </w:r>
      <w:r w:rsidRPr="008F6083">
        <w:rPr>
          <w:i/>
        </w:rPr>
        <w:t>Annual review of ecology and systematics</w:t>
      </w:r>
      <w:r w:rsidRPr="008F6083">
        <w:t xml:space="preserve"> </w:t>
      </w:r>
      <w:r w:rsidRPr="008F6083">
        <w:rPr>
          <w:b/>
        </w:rPr>
        <w:t>17</w:t>
      </w:r>
      <w:r w:rsidRPr="008F6083">
        <w:t>(1): 667-693.</w:t>
      </w:r>
    </w:p>
    <w:p w14:paraId="5CF328E9" w14:textId="77777777" w:rsidR="008F6083" w:rsidRPr="008F6083" w:rsidRDefault="008F6083" w:rsidP="008F6083">
      <w:pPr>
        <w:pStyle w:val="EndNoteBibliography"/>
        <w:spacing w:after="0"/>
        <w:ind w:left="720" w:hanging="720"/>
      </w:pPr>
      <w:r w:rsidRPr="008F6083">
        <w:rPr>
          <w:b/>
        </w:rPr>
        <w:t>Schneider CA, Rasband WS, Eliceiri KW. 2012.</w:t>
      </w:r>
      <w:r w:rsidRPr="008F6083">
        <w:t xml:space="preserve"> NIH Image to ImageJ: 25 years of image analysis. </w:t>
      </w:r>
      <w:r w:rsidRPr="008F6083">
        <w:rPr>
          <w:i/>
        </w:rPr>
        <w:t>Nature Methods</w:t>
      </w:r>
      <w:r w:rsidRPr="008F6083">
        <w:t xml:space="preserve"> </w:t>
      </w:r>
      <w:r w:rsidRPr="008F6083">
        <w:rPr>
          <w:b/>
        </w:rPr>
        <w:t>9</w:t>
      </w:r>
      <w:r w:rsidRPr="008F6083">
        <w:t>(7): 671-675.</w:t>
      </w:r>
    </w:p>
    <w:p w14:paraId="5A91BBAE" w14:textId="77777777" w:rsidR="008F6083" w:rsidRPr="008F6083" w:rsidRDefault="008F6083" w:rsidP="008F6083">
      <w:pPr>
        <w:pStyle w:val="EndNoteBibliography"/>
        <w:spacing w:after="0"/>
        <w:ind w:left="720" w:hanging="720"/>
      </w:pPr>
      <w:r w:rsidRPr="008F6083">
        <w:rPr>
          <w:b/>
        </w:rPr>
        <w:t>Seneviratne SI, Xuebin. Z, Adnan M, Badi W, Dereczynski C, Di Luca A, Ghosh S, Iskandar I, Kossin J, Lewis S, et al. 2021.</w:t>
      </w:r>
      <w:r w:rsidRPr="008F6083">
        <w:t xml:space="preserve">  Weather and Climate Extreme Events in a Changing Climate. In    C</w:t>
      </w:r>
      <w:r w:rsidRPr="008F6083">
        <w:rPr>
          <w:i/>
        </w:rPr>
        <w:t xml:space="preserve">limate Change 2021: The Physical Science Basis. </w:t>
      </w:r>
      <w:r w:rsidRPr="008F6083">
        <w:rPr>
          <w:i/>
        </w:rPr>
        <w:lastRenderedPageBreak/>
        <w:t>Contribution of Working Group I to the Sixth Assessment Report of the Intergovernmental Panel on Climate Change</w:t>
      </w:r>
      <w:r w:rsidRPr="008F6083">
        <w:t>. Cambridge, United Kingdom and New York.</w:t>
      </w:r>
    </w:p>
    <w:p w14:paraId="7C6FE62B" w14:textId="77777777" w:rsidR="008F6083" w:rsidRPr="008F6083" w:rsidRDefault="008F6083" w:rsidP="008F6083">
      <w:pPr>
        <w:pStyle w:val="EndNoteBibliography"/>
        <w:spacing w:after="0"/>
        <w:ind w:left="720" w:hanging="720"/>
      </w:pPr>
      <w:r w:rsidRPr="008F6083">
        <w:rPr>
          <w:b/>
        </w:rPr>
        <w:t>Singh SK, Kakani VG, Brand D, Baldwin B, Reddy KR. 2008.</w:t>
      </w:r>
      <w:r w:rsidRPr="008F6083">
        <w:t xml:space="preserve"> Assessment of Cold and Heat Tolerance of Winter-grown Canola (Brassica napus L.) Cultivars by Pollen-based Parameters. </w:t>
      </w:r>
      <w:r w:rsidRPr="008F6083">
        <w:rPr>
          <w:i/>
        </w:rPr>
        <w:t>Journal of agronomy and crop science (1986)</w:t>
      </w:r>
      <w:r w:rsidRPr="008F6083">
        <w:t xml:space="preserve"> </w:t>
      </w:r>
      <w:r w:rsidRPr="008F6083">
        <w:rPr>
          <w:b/>
        </w:rPr>
        <w:t>194</w:t>
      </w:r>
      <w:r w:rsidRPr="008F6083">
        <w:t>(3): 225-236.</w:t>
      </w:r>
    </w:p>
    <w:p w14:paraId="7FD9519D" w14:textId="77777777" w:rsidR="008F6083" w:rsidRPr="008F6083" w:rsidRDefault="008F6083" w:rsidP="008F6083">
      <w:pPr>
        <w:pStyle w:val="EndNoteBibliography"/>
        <w:spacing w:after="0"/>
        <w:ind w:left="720" w:hanging="720"/>
      </w:pPr>
      <w:r w:rsidRPr="008F6083">
        <w:rPr>
          <w:b/>
        </w:rPr>
        <w:t>Tanksley SD, Zamir D, Rick CM. 1981a.</w:t>
      </w:r>
      <w:r w:rsidRPr="008F6083">
        <w:t xml:space="preserve"> Evidence for Extensive Overlap of Sporophytic and Gametophytic Gene Expression in Lycopersicon esculentum. </w:t>
      </w:r>
      <w:r w:rsidRPr="008F6083">
        <w:rPr>
          <w:i/>
        </w:rPr>
        <w:t>Science (American Association for the Advancement of Science)</w:t>
      </w:r>
      <w:r w:rsidRPr="008F6083">
        <w:t xml:space="preserve"> </w:t>
      </w:r>
      <w:r w:rsidRPr="008F6083">
        <w:rPr>
          <w:b/>
        </w:rPr>
        <w:t>213</w:t>
      </w:r>
      <w:r w:rsidRPr="008F6083">
        <w:t>(4506): 453-455.</w:t>
      </w:r>
    </w:p>
    <w:p w14:paraId="25653363" w14:textId="77777777" w:rsidR="008F6083" w:rsidRPr="008F6083" w:rsidRDefault="008F6083" w:rsidP="008F6083">
      <w:pPr>
        <w:pStyle w:val="EndNoteBibliography"/>
        <w:spacing w:after="0"/>
        <w:ind w:left="720" w:hanging="720"/>
      </w:pPr>
      <w:r w:rsidRPr="008F6083">
        <w:rPr>
          <w:b/>
        </w:rPr>
        <w:t>Tanksley SD, Zamir D, Rick CM. 1981b.</w:t>
      </w:r>
      <w:r w:rsidRPr="008F6083">
        <w:t xml:space="preserve"> EVIDENCE FOR EXTENSIVE OVERLAP OF SPOROPHYTIC AND GAMETOPHYTIC GENE-EXPRESSION IN LYCOPERSICON-ESCULENTUM. </w:t>
      </w:r>
      <w:r w:rsidRPr="008F6083">
        <w:rPr>
          <w:i/>
        </w:rPr>
        <w:t>Science</w:t>
      </w:r>
      <w:r w:rsidRPr="008F6083">
        <w:t xml:space="preserve"> </w:t>
      </w:r>
      <w:r w:rsidRPr="008F6083">
        <w:rPr>
          <w:b/>
        </w:rPr>
        <w:t>213</w:t>
      </w:r>
      <w:r w:rsidRPr="008F6083">
        <w:t>(4506): 453-455.</w:t>
      </w:r>
    </w:p>
    <w:p w14:paraId="13FFC7BA" w14:textId="77777777" w:rsidR="008F6083" w:rsidRPr="008F6083" w:rsidRDefault="008F6083" w:rsidP="008F6083">
      <w:pPr>
        <w:pStyle w:val="EndNoteBibliography"/>
        <w:spacing w:after="0"/>
        <w:ind w:left="720" w:hanging="720"/>
      </w:pPr>
      <w:r w:rsidRPr="008F6083">
        <w:rPr>
          <w:b/>
        </w:rPr>
        <w:t>The University of Minnesota 2022</w:t>
      </w:r>
      <w:r w:rsidRPr="008F6083">
        <w:t xml:space="preserve">. Minnesota Biodiversity Atlas. </w:t>
      </w:r>
      <w:r w:rsidRPr="008F6083">
        <w:rPr>
          <w:i/>
        </w:rPr>
        <w:t>Bell Museum plants</w:t>
      </w:r>
      <w:r w:rsidRPr="008F6083">
        <w:t>.</w:t>
      </w:r>
    </w:p>
    <w:p w14:paraId="01B83FE6" w14:textId="77777777" w:rsidR="008F6083" w:rsidRPr="008F6083" w:rsidRDefault="008F6083" w:rsidP="008F6083">
      <w:pPr>
        <w:pStyle w:val="EndNoteBibliography"/>
        <w:spacing w:after="0"/>
        <w:ind w:left="720" w:hanging="720"/>
      </w:pPr>
      <w:r w:rsidRPr="008F6083">
        <w:rPr>
          <w:b/>
        </w:rPr>
        <w:t>The University of Texas at Austin 2022</w:t>
      </w:r>
      <w:r w:rsidRPr="008F6083">
        <w:t xml:space="preserve">. Billie L. Turner Plant Resources Center. </w:t>
      </w:r>
      <w:r w:rsidRPr="008F6083">
        <w:rPr>
          <w:i/>
        </w:rPr>
        <w:t>Lundell Herbarium</w:t>
      </w:r>
      <w:r w:rsidRPr="008F6083">
        <w:t>.</w:t>
      </w:r>
    </w:p>
    <w:p w14:paraId="17286D4F" w14:textId="77777777" w:rsidR="008F6083" w:rsidRPr="008F6083" w:rsidRDefault="008F6083" w:rsidP="008F6083">
      <w:pPr>
        <w:pStyle w:val="EndNoteBibliography"/>
        <w:spacing w:after="0"/>
        <w:ind w:left="720" w:hanging="720"/>
      </w:pPr>
      <w:r w:rsidRPr="008F6083">
        <w:rPr>
          <w:b/>
        </w:rPr>
        <w:t>Travers SE, Mena-Ali J, Stephenson AG. 2004.</w:t>
      </w:r>
      <w:r w:rsidRPr="008F6083">
        <w:t xml:space="preserve"> Plasticity in the self-incompatibility system of Solanum carolinense. </w:t>
      </w:r>
      <w:r w:rsidRPr="008F6083">
        <w:rPr>
          <w:i/>
        </w:rPr>
        <w:t>Plant Species Biology</w:t>
      </w:r>
      <w:r w:rsidRPr="008F6083">
        <w:t xml:space="preserve"> </w:t>
      </w:r>
      <w:r w:rsidRPr="008F6083">
        <w:rPr>
          <w:b/>
        </w:rPr>
        <w:t>19</w:t>
      </w:r>
      <w:r w:rsidRPr="008F6083">
        <w:t>(3): 127-135.</w:t>
      </w:r>
    </w:p>
    <w:p w14:paraId="74E2E42D" w14:textId="77777777" w:rsidR="008F6083" w:rsidRPr="008F6083" w:rsidRDefault="008F6083" w:rsidP="008F6083">
      <w:pPr>
        <w:pStyle w:val="EndNoteBibliography"/>
        <w:spacing w:after="0"/>
        <w:ind w:left="720" w:hanging="720"/>
      </w:pPr>
      <w:r w:rsidRPr="008F6083">
        <w:rPr>
          <w:b/>
        </w:rPr>
        <w:t>Valitova J, Renkova A, Mukhitova F, Dmitrieva S, Beckett RP, Minibayeva FV. 2019.</w:t>
      </w:r>
      <w:r w:rsidRPr="008F6083">
        <w:t xml:space="preserve"> Membrane sterols and genes of sterol biosynthesis are involved in the response of Triticum aestivum seedlings to cold stress. </w:t>
      </w:r>
      <w:r w:rsidRPr="008F6083">
        <w:rPr>
          <w:i/>
        </w:rPr>
        <w:t>Plant physiology and biochemistry</w:t>
      </w:r>
      <w:r w:rsidRPr="008F6083">
        <w:t xml:space="preserve"> </w:t>
      </w:r>
      <w:r w:rsidRPr="008F6083">
        <w:rPr>
          <w:b/>
        </w:rPr>
        <w:t>142</w:t>
      </w:r>
      <w:r w:rsidRPr="008F6083">
        <w:t>: 452-459.</w:t>
      </w:r>
    </w:p>
    <w:p w14:paraId="42AD8BF9" w14:textId="77777777" w:rsidR="008F6083" w:rsidRPr="008F6083" w:rsidRDefault="008F6083" w:rsidP="008F6083">
      <w:pPr>
        <w:pStyle w:val="EndNoteBibliography"/>
        <w:spacing w:after="0"/>
        <w:ind w:left="720" w:hanging="720"/>
      </w:pPr>
      <w:r w:rsidRPr="008F6083">
        <w:rPr>
          <w:b/>
        </w:rPr>
        <w:t>Von Büren RS, Hiltbrunner E. 2022.</w:t>
      </w:r>
      <w:r w:rsidRPr="008F6083">
        <w:t xml:space="preserve"> Low winter temperatures and divergent freezing resistance set the cold range limit of widespread alpine graminoids. </w:t>
      </w:r>
      <w:r w:rsidRPr="008F6083">
        <w:rPr>
          <w:i/>
        </w:rPr>
        <w:t>Journal of Biogeography</w:t>
      </w:r>
      <w:r w:rsidRPr="008F6083">
        <w:t xml:space="preserve"> </w:t>
      </w:r>
      <w:r w:rsidRPr="008F6083">
        <w:rPr>
          <w:b/>
        </w:rPr>
        <w:t>49</w:t>
      </w:r>
      <w:r w:rsidRPr="008F6083">
        <w:t>(8): 1562-1575.</w:t>
      </w:r>
    </w:p>
    <w:p w14:paraId="4D256836" w14:textId="77777777" w:rsidR="008F6083" w:rsidRPr="008F6083" w:rsidRDefault="008F6083" w:rsidP="008F6083">
      <w:pPr>
        <w:pStyle w:val="EndNoteBibliography"/>
        <w:spacing w:after="0"/>
        <w:ind w:left="720" w:hanging="720"/>
      </w:pPr>
      <w:r w:rsidRPr="008F6083">
        <w:rPr>
          <w:b/>
        </w:rPr>
        <w:t>Wahid A. 2007.</w:t>
      </w:r>
      <w:r w:rsidRPr="008F6083">
        <w:t xml:space="preserve"> Physiological implications of metabolite biosynthesis for net assimilation and heat-stress tolerance of sugarcane (Saccharum officinarum) sprouts. </w:t>
      </w:r>
      <w:r w:rsidRPr="008F6083">
        <w:rPr>
          <w:i/>
        </w:rPr>
        <w:t>Journal of plant research</w:t>
      </w:r>
      <w:r w:rsidRPr="008F6083">
        <w:t xml:space="preserve"> </w:t>
      </w:r>
      <w:r w:rsidRPr="008F6083">
        <w:rPr>
          <w:b/>
        </w:rPr>
        <w:t>120</w:t>
      </w:r>
      <w:r w:rsidRPr="008F6083">
        <w:t>(2): 219-228.</w:t>
      </w:r>
    </w:p>
    <w:p w14:paraId="34E81B0C" w14:textId="77777777" w:rsidR="008F6083" w:rsidRPr="008F6083" w:rsidRDefault="008F6083" w:rsidP="008F6083">
      <w:pPr>
        <w:pStyle w:val="EndNoteBibliography"/>
        <w:spacing w:after="0"/>
        <w:ind w:left="720" w:hanging="720"/>
      </w:pPr>
      <w:r w:rsidRPr="008F6083">
        <w:rPr>
          <w:b/>
        </w:rPr>
        <w:t>Wahid A, Gelani S, Ashraf M, Foolad M. 2007.</w:t>
      </w:r>
      <w:r w:rsidRPr="008F6083">
        <w:t xml:space="preserve"> Heat tolerance in plants: An overview. </w:t>
      </w:r>
      <w:r w:rsidRPr="008F6083">
        <w:rPr>
          <w:i/>
        </w:rPr>
        <w:t>Environmental and Experimental Botany</w:t>
      </w:r>
      <w:r w:rsidRPr="008F6083">
        <w:t xml:space="preserve"> </w:t>
      </w:r>
      <w:r w:rsidRPr="008F6083">
        <w:rPr>
          <w:b/>
        </w:rPr>
        <w:t>61</w:t>
      </w:r>
      <w:r w:rsidRPr="008F6083">
        <w:t>(3): 199-223.</w:t>
      </w:r>
    </w:p>
    <w:p w14:paraId="26F4DA2D" w14:textId="77777777" w:rsidR="008F6083" w:rsidRPr="008F6083" w:rsidRDefault="008F6083" w:rsidP="008F6083">
      <w:pPr>
        <w:pStyle w:val="EndNoteBibliography"/>
        <w:spacing w:after="0"/>
        <w:ind w:left="720" w:hanging="720"/>
      </w:pPr>
      <w:r w:rsidRPr="008F6083">
        <w:rPr>
          <w:b/>
        </w:rPr>
        <w:t>Wahlert GA, Chiarini F, Bohs L. 2014.</w:t>
      </w:r>
      <w:r w:rsidRPr="008F6083">
        <w:t xml:space="preserve"> Phylogeny of the Carolinense Clade of Solanum (Solanaceae) Inferred from Nuclear and Plastid DNA Sequences. </w:t>
      </w:r>
      <w:r w:rsidRPr="008F6083">
        <w:rPr>
          <w:i/>
        </w:rPr>
        <w:t>Systematic botany</w:t>
      </w:r>
      <w:r w:rsidRPr="008F6083">
        <w:t xml:space="preserve"> </w:t>
      </w:r>
      <w:r w:rsidRPr="008F6083">
        <w:rPr>
          <w:b/>
        </w:rPr>
        <w:t>39</w:t>
      </w:r>
      <w:r w:rsidRPr="008F6083">
        <w:t>(4): 1208-1216.</w:t>
      </w:r>
    </w:p>
    <w:p w14:paraId="744A28D8" w14:textId="77777777" w:rsidR="008F6083" w:rsidRPr="008F6083" w:rsidRDefault="008F6083" w:rsidP="008F6083">
      <w:pPr>
        <w:pStyle w:val="EndNoteBibliography"/>
        <w:spacing w:after="0"/>
        <w:ind w:left="720" w:hanging="720"/>
      </w:pPr>
      <w:r w:rsidRPr="008F6083">
        <w:rPr>
          <w:b/>
        </w:rPr>
        <w:t>Willing RP, Mascarenhas JP. 1984.</w:t>
      </w:r>
      <w:r w:rsidRPr="008F6083">
        <w:t xml:space="preserve"> Analysis of the Complexity and Diversity of mRNAs from Pollen and Shoots of Tradescantia. </w:t>
      </w:r>
      <w:r w:rsidRPr="008F6083">
        <w:rPr>
          <w:i/>
        </w:rPr>
        <w:t>Plant physiology (Bethesda)</w:t>
      </w:r>
      <w:r w:rsidRPr="008F6083">
        <w:t xml:space="preserve"> </w:t>
      </w:r>
      <w:r w:rsidRPr="008F6083">
        <w:rPr>
          <w:b/>
        </w:rPr>
        <w:t>75</w:t>
      </w:r>
      <w:r w:rsidRPr="008F6083">
        <w:t>(3): 865-868.</w:t>
      </w:r>
    </w:p>
    <w:p w14:paraId="1D48DE3B" w14:textId="77777777" w:rsidR="008F6083" w:rsidRPr="008F6083" w:rsidRDefault="008F6083" w:rsidP="008F6083">
      <w:pPr>
        <w:pStyle w:val="EndNoteBibliography"/>
        <w:ind w:left="720" w:hanging="720"/>
      </w:pPr>
      <w:r w:rsidRPr="008F6083">
        <w:rPr>
          <w:b/>
        </w:rPr>
        <w:t>Zhu L, Bloomfield KJ, Hocart CH, Egerton JJG, O'Sullivan OS, Penillard A, Weerasinghe LK, Atkin OK. 2018.</w:t>
      </w:r>
      <w:r w:rsidRPr="008F6083">
        <w:t xml:space="preserve"> Plasticity of photosynthetic heat tolerance in plants adapted to thermally contrasting biomes. </w:t>
      </w:r>
      <w:r w:rsidRPr="008F6083">
        <w:rPr>
          <w:i/>
        </w:rPr>
        <w:t>Plant, Cell &amp; Environment</w:t>
      </w:r>
      <w:r w:rsidRPr="008F6083">
        <w:t xml:space="preserve"> </w:t>
      </w:r>
      <w:r w:rsidRPr="008F6083">
        <w:rPr>
          <w:b/>
        </w:rPr>
        <w:t>41</w:t>
      </w:r>
      <w:r w:rsidRPr="008F6083">
        <w:t>(6): 1251-1262.</w:t>
      </w:r>
    </w:p>
    <w:p w14:paraId="191250B2" w14:textId="1C4BA6C0" w:rsidR="00592A2C" w:rsidRPr="00F67671" w:rsidRDefault="007876A2">
      <w:pPr>
        <w:pStyle w:val="Citation"/>
        <w:spacing w:line="360" w:lineRule="auto"/>
        <w:ind w:left="0" w:firstLine="0"/>
        <w:pPrChange w:id="373" w:author="Emma Chandler" w:date="2022-08-31T15:38:00Z">
          <w:pPr>
            <w:spacing w:line="360" w:lineRule="auto"/>
          </w:pPr>
        </w:pPrChange>
      </w:pPr>
      <w:r>
        <w:fldChar w:fldCharType="end"/>
      </w:r>
      <w:bookmarkEnd w:id="4"/>
      <w:bookmarkEnd w:id="370"/>
    </w:p>
    <w:sectPr w:rsidR="00592A2C" w:rsidRPr="00F67671" w:rsidSect="00E322E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Steven Travers" w:date="2022-08-15T15:18:00Z" w:initials="ST">
    <w:p w14:paraId="708BC8FB" w14:textId="77777777" w:rsidR="00A97119" w:rsidRDefault="00A97119" w:rsidP="005175D9">
      <w:pPr>
        <w:pStyle w:val="CommentText"/>
      </w:pPr>
      <w:r>
        <w:rPr>
          <w:rStyle w:val="CommentReference"/>
        </w:rPr>
        <w:annotationRef/>
      </w:r>
      <w:r>
        <w:t xml:space="preserve">This paragraph needs a thesis sentence. What is the point you want to make here?  Think about identifying the gaps in knowledge that exist and that naturally lead to the next section where you start talking about what you did. </w:t>
      </w:r>
    </w:p>
  </w:comment>
  <w:comment w:id="47" w:author="Steven Travers" w:date="2022-08-15T15:16:00Z" w:initials="ST">
    <w:p w14:paraId="4C4D4FC3" w14:textId="77777777" w:rsidR="00A97119" w:rsidRDefault="00A97119">
      <w:pPr>
        <w:pStyle w:val="CommentText"/>
      </w:pPr>
      <w:r>
        <w:rPr>
          <w:rStyle w:val="CommentReference"/>
        </w:rPr>
        <w:annotationRef/>
      </w:r>
      <w:r>
        <w:t>I am not sure what this sentence is trying to say. Do you need it here?</w:t>
      </w:r>
    </w:p>
  </w:comment>
  <w:comment w:id="55" w:author="Steven Travers" w:date="2022-08-15T15:17:00Z" w:initials="ST">
    <w:p w14:paraId="4CF9C23B" w14:textId="77777777" w:rsidR="00A97119" w:rsidRDefault="00A97119">
      <w:pPr>
        <w:pStyle w:val="CommentText"/>
      </w:pPr>
      <w:r>
        <w:rPr>
          <w:rStyle w:val="CommentReference"/>
        </w:rPr>
        <w:annotationRef/>
      </w:r>
      <w:r>
        <w:t>Be specific about what adaptations you are talking about – production of a certain amount of heat shock proteins, certain types?</w:t>
      </w:r>
    </w:p>
  </w:comment>
  <w:comment w:id="60" w:author="Steven Travers" w:date="2022-08-15T15:18:00Z" w:initials="ST">
    <w:p w14:paraId="249D3BD5" w14:textId="77777777" w:rsidR="00A97119" w:rsidRDefault="00A97119">
      <w:pPr>
        <w:pStyle w:val="CommentText"/>
      </w:pPr>
      <w:r>
        <w:rPr>
          <w:rStyle w:val="CommentReference"/>
        </w:rPr>
        <w:annotationRef/>
      </w:r>
      <w:r>
        <w:t xml:space="preserve">This paragraph needs a thesis sentence. What is the point you want to make here?  Think about identifying the gaps in knowledge that exist and that naturally lead to the next section where you start talking about what you did. </w:t>
      </w:r>
    </w:p>
  </w:comment>
  <w:comment w:id="86" w:author="Steven Travers" w:date="2022-09-05T15:12:00Z" w:initials="ST">
    <w:p w14:paraId="2C4C7418" w14:textId="54F5B669" w:rsidR="004458B6" w:rsidRDefault="004458B6">
      <w:pPr>
        <w:pStyle w:val="CommentText"/>
      </w:pPr>
      <w:r>
        <w:rPr>
          <w:rStyle w:val="CommentReference"/>
        </w:rPr>
        <w:annotationRef/>
      </w:r>
      <w:r>
        <w:t xml:space="preserve">The materials and methods </w:t>
      </w:r>
      <w:r>
        <w:t>is the longest section – I think this is where we should cut to get under the limit.</w:t>
      </w:r>
    </w:p>
  </w:comment>
  <w:comment w:id="112" w:author="Steven Travers" w:date="2022-09-05T15:24:00Z" w:initials="ST">
    <w:p w14:paraId="4E209117" w14:textId="443DB650" w:rsidR="00A57A88" w:rsidRDefault="00A57A88">
      <w:pPr>
        <w:pStyle w:val="CommentText"/>
      </w:pPr>
      <w:r>
        <w:rPr>
          <w:rStyle w:val="CommentReference"/>
        </w:rPr>
        <w:annotationRef/>
      </w:r>
      <w:r>
        <w:t>I wonder if these yellow highlighted sections can be cut or put in the appendix to save space</w:t>
      </w:r>
    </w:p>
  </w:comment>
  <w:comment w:id="128" w:author="Steven Travers" w:date="2022-08-25T12:21:00Z" w:initials="ST">
    <w:p w14:paraId="59C31A78" w14:textId="7F66B4F7" w:rsidR="00A97119" w:rsidRDefault="00A97119">
      <w:pPr>
        <w:pStyle w:val="CommentText"/>
      </w:pPr>
      <w:r>
        <w:rPr>
          <w:rStyle w:val="CommentReference"/>
        </w:rPr>
        <w:annotationRef/>
      </w:r>
      <w:r>
        <w:t>When you get to formatting for specific journals, all of the figures and tables will have to be separate at the end.</w:t>
      </w:r>
    </w:p>
  </w:comment>
  <w:comment w:id="129" w:author="Emma Chandler" w:date="2022-08-29T22:04:00Z" w:initials="EC">
    <w:p w14:paraId="2C595AC6" w14:textId="77777777" w:rsidR="00A97119" w:rsidRDefault="00A97119" w:rsidP="00A97119">
      <w:pPr>
        <w:pStyle w:val="CommentText"/>
      </w:pPr>
      <w:r>
        <w:rPr>
          <w:rStyle w:val="CommentReference"/>
        </w:rPr>
        <w:annotationRef/>
      </w:r>
      <w:r>
        <w:t>It's okay in New Phytologist Guidelines</w:t>
      </w:r>
    </w:p>
  </w:comment>
  <w:comment w:id="134" w:author="Steven Travers" w:date="2022-08-19T20:27:00Z" w:initials="ST">
    <w:p w14:paraId="287C3B33" w14:textId="5F754063" w:rsidR="00A97119" w:rsidRDefault="00A97119">
      <w:pPr>
        <w:pStyle w:val="CommentText"/>
      </w:pPr>
      <w:r>
        <w:rPr>
          <w:rStyle w:val="CommentReference"/>
        </w:rPr>
        <w:annotationRef/>
      </w:r>
      <w:r>
        <w:t>These two figs probably don’t add enough to the text and they have color. I am thinking it might be better to not include them.</w:t>
      </w:r>
    </w:p>
  </w:comment>
  <w:comment w:id="136" w:author="Steven Travers" w:date="2022-08-19T20:27:00Z" w:initials="ST">
    <w:p w14:paraId="132582B3" w14:textId="77777777" w:rsidR="00A97119" w:rsidRDefault="00A97119">
      <w:pPr>
        <w:pStyle w:val="CommentText"/>
      </w:pPr>
      <w:r>
        <w:rPr>
          <w:rStyle w:val="CommentReference"/>
        </w:rPr>
        <w:annotationRef/>
      </w:r>
      <w:r>
        <w:t>These two figs probably don’t add enough to the text and they have color. I am thinking it might be better to not include them.</w:t>
      </w:r>
    </w:p>
  </w:comment>
  <w:comment w:id="155" w:author="Steven Travers" w:date="2022-08-24T16:17:00Z" w:initials="ST">
    <w:p w14:paraId="61A8CE57" w14:textId="4680D8DF" w:rsidR="00A97119" w:rsidRDefault="00A97119">
      <w:pPr>
        <w:pStyle w:val="CommentText"/>
      </w:pPr>
      <w:r>
        <w:rPr>
          <w:rStyle w:val="CommentReference"/>
        </w:rPr>
        <w:annotationRef/>
      </w:r>
      <w:r>
        <w:t>How frequently?</w:t>
      </w:r>
    </w:p>
  </w:comment>
  <w:comment w:id="167" w:author="Steven Travers" w:date="2022-08-24T16:34:00Z" w:initials="ST">
    <w:p w14:paraId="48A22706" w14:textId="26B096D3" w:rsidR="00A97119" w:rsidRDefault="00A97119">
      <w:pPr>
        <w:pStyle w:val="CommentText"/>
      </w:pPr>
      <w:r>
        <w:rPr>
          <w:rStyle w:val="CommentReference"/>
        </w:rPr>
        <w:annotationRef/>
      </w:r>
      <w:r>
        <w:t>But not content? And isn’t it fluorescence after you blast it with cold.</w:t>
      </w:r>
    </w:p>
  </w:comment>
  <w:comment w:id="168" w:author="Emma Chandler" w:date="2022-08-31T11:08:00Z" w:initials="EC">
    <w:p w14:paraId="55AA748E" w14:textId="77777777" w:rsidR="00A97119" w:rsidRDefault="00A97119" w:rsidP="00A97119">
      <w:pPr>
        <w:pStyle w:val="CommentText"/>
      </w:pPr>
      <w:r>
        <w:rPr>
          <w:rStyle w:val="CommentReference"/>
        </w:rPr>
        <w:annotationRef/>
      </w:r>
      <w:r>
        <w:t>Both papers used fluorescence, not content. Should I try to find one that uses content?</w:t>
      </w:r>
    </w:p>
  </w:comment>
  <w:comment w:id="169" w:author="Emma Chandler" w:date="2022-08-31T11:09:00Z" w:initials="EC">
    <w:p w14:paraId="20B995FF" w14:textId="77777777" w:rsidR="00A97119" w:rsidRDefault="00A97119" w:rsidP="00A97119">
      <w:pPr>
        <w:pStyle w:val="CommentText"/>
      </w:pPr>
      <w:r>
        <w:rPr>
          <w:rStyle w:val="CommentReference"/>
        </w:rPr>
        <w:annotationRef/>
      </w:r>
      <w:r>
        <w:t>The Mishra paper describes how cold tolerance can be quantified using fluorescence.</w:t>
      </w:r>
    </w:p>
  </w:comment>
  <w:comment w:id="170" w:author="Steven Travers" w:date="2022-09-05T14:59:00Z" w:initials="ST">
    <w:p w14:paraId="458616B9" w14:textId="4AD1ED42" w:rsidR="00A97119" w:rsidRDefault="00A97119">
      <w:pPr>
        <w:pStyle w:val="CommentText"/>
      </w:pPr>
      <w:r>
        <w:rPr>
          <w:rStyle w:val="CommentReference"/>
        </w:rPr>
        <w:annotationRef/>
      </w:r>
      <w:r>
        <w:t xml:space="preserve">I think this is OK as is. Let’s see how the reviewers respond to it. </w:t>
      </w:r>
    </w:p>
  </w:comment>
  <w:comment w:id="171" w:author="Steven Travers" w:date="2022-08-24T16:29:00Z" w:initials="ST">
    <w:p w14:paraId="1CE67678" w14:textId="5010026B" w:rsidR="00A97119" w:rsidRDefault="00A97119">
      <w:pPr>
        <w:pStyle w:val="CommentText"/>
      </w:pPr>
      <w:r>
        <w:rPr>
          <w:rStyle w:val="CommentReference"/>
        </w:rPr>
        <w:annotationRef/>
      </w:r>
      <w:r>
        <w:t>“fluorescence and …”?</w:t>
      </w:r>
    </w:p>
  </w:comment>
  <w:comment w:id="172" w:author="Emma Chandler" w:date="2022-08-31T11:07:00Z" w:initials="EC">
    <w:p w14:paraId="0A673CFB" w14:textId="77777777" w:rsidR="00A97119" w:rsidRDefault="00A97119" w:rsidP="00A97119">
      <w:pPr>
        <w:pStyle w:val="CommentText"/>
      </w:pPr>
      <w:r>
        <w:rPr>
          <w:rStyle w:val="CommentReference"/>
        </w:rPr>
        <w:annotationRef/>
      </w:r>
      <w:r>
        <w:t>Does the next sentence explain this?</w:t>
      </w:r>
    </w:p>
  </w:comment>
  <w:comment w:id="173" w:author="Steven Travers" w:date="2022-09-05T14:59:00Z" w:initials="ST">
    <w:p w14:paraId="35778632" w14:textId="42159522" w:rsidR="00412C57" w:rsidRDefault="00412C57">
      <w:pPr>
        <w:pStyle w:val="CommentText"/>
      </w:pPr>
      <w:r>
        <w:rPr>
          <w:rStyle w:val="CommentReference"/>
        </w:rPr>
        <w:annotationRef/>
      </w:r>
      <w:r>
        <w:t>yes</w:t>
      </w:r>
    </w:p>
  </w:comment>
  <w:comment w:id="176" w:author="Steven Travers" w:date="2022-08-24T16:31:00Z" w:initials="ST">
    <w:p w14:paraId="423535E1" w14:textId="5E7440B1" w:rsidR="00A97119" w:rsidRDefault="00A97119">
      <w:pPr>
        <w:pStyle w:val="CommentText"/>
      </w:pPr>
      <w:r>
        <w:rPr>
          <w:rStyle w:val="CommentReference"/>
        </w:rPr>
        <w:annotationRef/>
      </w:r>
      <w:r>
        <w:t>In a petri dish?</w:t>
      </w:r>
    </w:p>
  </w:comment>
  <w:comment w:id="177" w:author="Steven Travers" w:date="2022-08-24T16:32:00Z" w:initials="ST">
    <w:p w14:paraId="623768C1" w14:textId="347A086E" w:rsidR="00A97119" w:rsidRDefault="00A97119">
      <w:pPr>
        <w:pStyle w:val="CommentText"/>
      </w:pPr>
      <w:r>
        <w:rPr>
          <w:rStyle w:val="CommentReference"/>
        </w:rPr>
        <w:annotationRef/>
      </w:r>
      <w:r>
        <w:t>This sounds like we were measuring all of the chlorophyll in the leaf. We need to think about how to talk about this – we might be measuring chlorophyll content in a standardized area (circle of light) but we do it through fluoresence</w:t>
      </w:r>
    </w:p>
  </w:comment>
  <w:comment w:id="178" w:author="Emma Chandler" w:date="2022-08-31T11:07:00Z" w:initials="EC">
    <w:p w14:paraId="1FB917EC" w14:textId="77777777" w:rsidR="00A97119" w:rsidRDefault="00A97119" w:rsidP="00A97119">
      <w:pPr>
        <w:pStyle w:val="CommentText"/>
      </w:pPr>
      <w:r>
        <w:rPr>
          <w:rStyle w:val="CommentReference"/>
        </w:rPr>
        <w:annotationRef/>
      </w:r>
      <w:r>
        <w:t>Is it enough to describe how chlorophyll content was measured (using fluorescence) up above?</w:t>
      </w:r>
    </w:p>
  </w:comment>
  <w:comment w:id="179" w:author="Steven Travers" w:date="2022-09-05T15:00:00Z" w:initials="ST">
    <w:p w14:paraId="38020D09" w14:textId="48F6D409" w:rsidR="00412C57" w:rsidRDefault="00412C57">
      <w:pPr>
        <w:pStyle w:val="CommentText"/>
      </w:pPr>
      <w:r>
        <w:rPr>
          <w:rStyle w:val="CommentReference"/>
        </w:rPr>
        <w:annotationRef/>
      </w:r>
      <w:r>
        <w:t>yes</w:t>
      </w:r>
    </w:p>
  </w:comment>
  <w:comment w:id="194" w:author="Steven Travers" w:date="2022-08-24T16:35:00Z" w:initials="ST">
    <w:p w14:paraId="5F96E7A7" w14:textId="711B3717" w:rsidR="00A97119" w:rsidRDefault="00A97119">
      <w:pPr>
        <w:pStyle w:val="CommentText"/>
      </w:pPr>
      <w:r>
        <w:rPr>
          <w:rStyle w:val="CommentReference"/>
        </w:rPr>
        <w:annotationRef/>
      </w:r>
      <w:r>
        <w:t>I think the goal is rather to control for different starting conditions of plants and area sampled.</w:t>
      </w:r>
    </w:p>
  </w:comment>
  <w:comment w:id="198" w:author="Emma Chandler" w:date="2022-08-31T14:58:00Z" w:initials="EC">
    <w:p w14:paraId="392892B4" w14:textId="77777777" w:rsidR="00A97119" w:rsidRDefault="00A97119" w:rsidP="00A97119">
      <w:pPr>
        <w:pStyle w:val="CommentText"/>
      </w:pPr>
      <w:r>
        <w:rPr>
          <w:rStyle w:val="CommentReference"/>
        </w:rPr>
        <w:annotationRef/>
      </w:r>
      <w:r>
        <w:t>Do you have a citation for the chlorophyll protocol? I didn't have a paper with it listed anywhere and I didn't include chlorophyll in my proposal (just photosynthesis and CMS). Was it maybe in the grant proposal that you sent me early on?</w:t>
      </w:r>
    </w:p>
  </w:comment>
  <w:comment w:id="199" w:author="Steven Travers" w:date="2022-09-05T15:01:00Z" w:initials="ST">
    <w:p w14:paraId="454188FB" w14:textId="134C9CFC" w:rsidR="00412C57" w:rsidRDefault="00412C57">
      <w:pPr>
        <w:pStyle w:val="CommentText"/>
      </w:pPr>
      <w:r>
        <w:rPr>
          <w:rStyle w:val="CommentReference"/>
        </w:rPr>
        <w:annotationRef/>
      </w:r>
      <w:r>
        <w:t>I am not sure we need to include a citation here. Since we are using content instead of fluorescence I think it is OK to just go without a citation</w:t>
      </w:r>
    </w:p>
  </w:comment>
  <w:comment w:id="207" w:author="Steven Travers" w:date="2022-08-24T16:39:00Z" w:initials="ST">
    <w:p w14:paraId="7AD6D151" w14:textId="7C03EC36" w:rsidR="00A97119" w:rsidRDefault="00A97119">
      <w:pPr>
        <w:pStyle w:val="CommentText"/>
      </w:pPr>
      <w:r>
        <w:rPr>
          <w:rStyle w:val="CommentReference"/>
        </w:rPr>
        <w:annotationRef/>
      </w:r>
      <w:r>
        <w:t>Rate value or ratio value?</w:t>
      </w:r>
    </w:p>
  </w:comment>
  <w:comment w:id="238" w:author="Steven Travers" w:date="2022-08-24T16:58:00Z" w:initials="ST">
    <w:p w14:paraId="715783DB" w14:textId="1477C1D8" w:rsidR="00A97119" w:rsidRDefault="00A97119">
      <w:pPr>
        <w:pStyle w:val="CommentText"/>
      </w:pPr>
      <w:r>
        <w:rPr>
          <w:rStyle w:val="CommentReference"/>
        </w:rPr>
        <w:annotationRef/>
      </w:r>
      <w:r>
        <w:t xml:space="preserve">Stability is a useful term in the context of thermotolerance but below we talk about content. What if we call CHPL a measure of stability instead. I might need to get that temperature response curve before we finalize this section to be clear what we are measuring. </w:t>
      </w:r>
    </w:p>
  </w:comment>
  <w:comment w:id="239" w:author="Emma Chandler" w:date="2022-08-31T15:17:00Z" w:initials="EC">
    <w:p w14:paraId="3EA1F464" w14:textId="77777777" w:rsidR="00A97119" w:rsidRDefault="00A97119" w:rsidP="00A97119">
      <w:pPr>
        <w:pStyle w:val="CommentText"/>
      </w:pPr>
      <w:r>
        <w:rPr>
          <w:rStyle w:val="CommentReference"/>
        </w:rPr>
        <w:annotationRef/>
      </w:r>
      <w:r>
        <w:t>I added stability to a couple spots in the methods. I'm not sure if this is true (just based on what Elizabeth, LICOR said) - since we used such extreme temperatures, I wonder if we are actually getting at how much chlorophyll is degraded, high fluorescence = less degradation and more tolerant. If we used less stressful temperatures then we probably would have had to deal with chlorophyll shifting to a more fluorescent state when stressed, high fluorescence = chlorophyll shift and less tolerant.</w:t>
      </w:r>
    </w:p>
  </w:comment>
  <w:comment w:id="277" w:author="Steven Travers" w:date="2022-08-25T12:19:00Z" w:initials="ST">
    <w:p w14:paraId="32D21112" w14:textId="33A6CAEC" w:rsidR="00A97119" w:rsidRDefault="00A97119">
      <w:pPr>
        <w:pStyle w:val="CommentText"/>
      </w:pPr>
      <w:r>
        <w:rPr>
          <w:rStyle w:val="CommentReference"/>
        </w:rPr>
        <w:annotationRef/>
      </w:r>
      <w:r>
        <w:t>Is there a citation for the technique of curve fitting for pollen performance?</w:t>
      </w:r>
    </w:p>
  </w:comment>
  <w:comment w:id="278" w:author="Steven Travers" w:date="2022-09-05T15:10:00Z" w:initials="ST">
    <w:p w14:paraId="25F85022" w14:textId="791B2EAA" w:rsidR="00793EE2" w:rsidRDefault="00793EE2">
      <w:pPr>
        <w:pStyle w:val="CommentText"/>
      </w:pPr>
      <w:r>
        <w:rPr>
          <w:rStyle w:val="CommentReference"/>
        </w:rPr>
        <w:annotationRef/>
      </w:r>
      <w:r>
        <w:t xml:space="preserve">I think </w:t>
      </w:r>
      <w:r w:rsidRPr="008F6083">
        <w:rPr>
          <w:b/>
        </w:rPr>
        <w:t>Gajanayake</w:t>
      </w:r>
      <w:r>
        <w:rPr>
          <w:b/>
        </w:rPr>
        <w:t xml:space="preserve"> would work for this</w:t>
      </w:r>
    </w:p>
  </w:comment>
  <w:comment w:id="346" w:author="Emma Chandler" w:date="2022-08-31T15:24:00Z" w:initials="EC">
    <w:p w14:paraId="05617827" w14:textId="77777777" w:rsidR="00A97119" w:rsidRDefault="00A97119" w:rsidP="00A97119">
      <w:pPr>
        <w:pStyle w:val="CommentText"/>
      </w:pPr>
      <w:r>
        <w:rPr>
          <w:rStyle w:val="CommentReference"/>
        </w:rPr>
        <w:annotationRef/>
      </w:r>
      <w:r>
        <w:t>What do you think about using the terms active and backup rather than high and low-ROS?</w:t>
      </w:r>
    </w:p>
  </w:comment>
  <w:comment w:id="347" w:author="Steven Travers" w:date="2022-09-05T15:05:00Z" w:initials="ST">
    <w:p w14:paraId="151876EC" w14:textId="4400BFF8" w:rsidR="00412C57" w:rsidRDefault="00412C57">
      <w:pPr>
        <w:pStyle w:val="CommentText"/>
      </w:pPr>
      <w:r>
        <w:rPr>
          <w:rStyle w:val="CommentReference"/>
        </w:rPr>
        <w:annotationRef/>
      </w:r>
      <w:r>
        <w:t>I like it</w:t>
      </w:r>
    </w:p>
  </w:comment>
  <w:comment w:id="353" w:author="Steven Travers" w:date="2022-08-25T12:44:00Z" w:initials="ST">
    <w:p w14:paraId="1CCD35B8" w14:textId="75192A61" w:rsidR="00A97119" w:rsidRDefault="00A97119">
      <w:pPr>
        <w:pStyle w:val="CommentText"/>
      </w:pPr>
      <w:r>
        <w:rPr>
          <w:rStyle w:val="CommentReference"/>
        </w:rPr>
        <w:annotationRef/>
      </w:r>
      <w:r>
        <w:t>Maybe clarify why this is relevant</w:t>
      </w:r>
    </w:p>
  </w:comment>
  <w:comment w:id="354" w:author="Emma Chandler" w:date="2022-08-31T15:22:00Z" w:initials="EC">
    <w:p w14:paraId="0644738A" w14:textId="77777777" w:rsidR="00A97119" w:rsidRDefault="00A97119" w:rsidP="00A97119">
      <w:pPr>
        <w:pStyle w:val="CommentText"/>
      </w:pPr>
      <w:r>
        <w:rPr>
          <w:rStyle w:val="CommentReference"/>
        </w:rPr>
        <w:annotationRef/>
      </w:r>
      <w:r>
        <w:t>Did this fix the problem?</w:t>
      </w:r>
    </w:p>
  </w:comment>
  <w:comment w:id="355" w:author="Steven Travers" w:date="2022-09-05T15:05:00Z" w:initials="ST">
    <w:p w14:paraId="0F627031" w14:textId="42D9D380" w:rsidR="00412C57" w:rsidRDefault="00412C57">
      <w:pPr>
        <w:pStyle w:val="CommentText"/>
      </w:pPr>
      <w:r>
        <w:rPr>
          <w:rStyle w:val="CommentReference"/>
        </w:rPr>
        <w:annotationRef/>
      </w:r>
      <w:r>
        <w:t>Sounds good</w:t>
      </w:r>
    </w:p>
  </w:comment>
  <w:comment w:id="358" w:author="Steven Travers" w:date="2022-08-25T12:44:00Z" w:initials="ST">
    <w:p w14:paraId="7DEFD1FD" w14:textId="77777777" w:rsidR="00A97119" w:rsidRDefault="00A97119">
      <w:pPr>
        <w:pStyle w:val="CommentText"/>
      </w:pPr>
      <w:r>
        <w:rPr>
          <w:rStyle w:val="CommentReference"/>
        </w:rPr>
        <w:annotationRef/>
      </w:r>
      <w:r>
        <w:t>Maybe clarify why this is relevant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8BC8FB" w15:done="1"/>
  <w15:commentEx w15:paraId="4C4D4FC3" w15:done="0"/>
  <w15:commentEx w15:paraId="4CF9C23B" w15:done="0"/>
  <w15:commentEx w15:paraId="249D3BD5" w15:done="0"/>
  <w15:commentEx w15:paraId="2C4C7418" w15:done="0"/>
  <w15:commentEx w15:paraId="4E209117" w15:done="0"/>
  <w15:commentEx w15:paraId="59C31A78" w15:done="1"/>
  <w15:commentEx w15:paraId="2C595AC6" w15:paraIdParent="59C31A78" w15:done="1"/>
  <w15:commentEx w15:paraId="287C3B33" w15:done="1"/>
  <w15:commentEx w15:paraId="132582B3" w15:done="0"/>
  <w15:commentEx w15:paraId="61A8CE57" w15:done="1"/>
  <w15:commentEx w15:paraId="48A22706" w15:done="0"/>
  <w15:commentEx w15:paraId="55AA748E" w15:paraIdParent="48A22706" w15:done="0"/>
  <w15:commentEx w15:paraId="20B995FF" w15:paraIdParent="48A22706" w15:done="0"/>
  <w15:commentEx w15:paraId="458616B9" w15:paraIdParent="48A22706" w15:done="0"/>
  <w15:commentEx w15:paraId="1CE67678" w15:done="0"/>
  <w15:commentEx w15:paraId="0A673CFB" w15:paraIdParent="1CE67678" w15:done="0"/>
  <w15:commentEx w15:paraId="35778632" w15:paraIdParent="1CE67678" w15:done="0"/>
  <w15:commentEx w15:paraId="423535E1" w15:done="1"/>
  <w15:commentEx w15:paraId="623768C1" w15:done="0"/>
  <w15:commentEx w15:paraId="1FB917EC" w15:paraIdParent="623768C1" w15:done="0"/>
  <w15:commentEx w15:paraId="38020D09" w15:paraIdParent="623768C1" w15:done="0"/>
  <w15:commentEx w15:paraId="5F96E7A7" w15:done="0"/>
  <w15:commentEx w15:paraId="392892B4" w15:done="0"/>
  <w15:commentEx w15:paraId="454188FB" w15:paraIdParent="392892B4" w15:done="0"/>
  <w15:commentEx w15:paraId="7AD6D151" w15:done="1"/>
  <w15:commentEx w15:paraId="715783DB" w15:done="0"/>
  <w15:commentEx w15:paraId="3EA1F464" w15:paraIdParent="715783DB" w15:done="0"/>
  <w15:commentEx w15:paraId="32D21112" w15:done="0"/>
  <w15:commentEx w15:paraId="25F85022" w15:paraIdParent="32D21112" w15:done="0"/>
  <w15:commentEx w15:paraId="05617827" w15:done="0"/>
  <w15:commentEx w15:paraId="151876EC" w15:paraIdParent="05617827" w15:done="0"/>
  <w15:commentEx w15:paraId="1CCD35B8" w15:done="0"/>
  <w15:commentEx w15:paraId="0644738A" w15:paraIdParent="1CCD35B8" w15:done="0"/>
  <w15:commentEx w15:paraId="0F627031" w15:paraIdParent="1CCD35B8" w15:done="0"/>
  <w15:commentEx w15:paraId="7DEFD1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7B665" w16cex:dateUtc="2022-08-30T02:04:00Z"/>
  <w16cex:commentExtensible w16cex:durableId="26B9BFC2" w16cex:dateUtc="2022-08-31T15:08:00Z"/>
  <w16cex:commentExtensible w16cex:durableId="26B9BFE8" w16cex:dateUtc="2022-08-31T15:09:00Z"/>
  <w16cex:commentExtensible w16cex:durableId="26B9BF78" w16cex:dateUtc="2022-08-31T15:07:00Z"/>
  <w16cex:commentExtensible w16cex:durableId="26B9BF5F" w16cex:dateUtc="2022-08-31T15:07:00Z"/>
  <w16cex:commentExtensible w16cex:durableId="26B9F57B" w16cex:dateUtc="2022-08-31T18:58:00Z"/>
  <w16cex:commentExtensible w16cex:durableId="26B9FA17" w16cex:dateUtc="2022-08-31T19:17:00Z"/>
  <w16cex:commentExtensible w16cex:durableId="26B9FBA7" w16cex:dateUtc="2022-08-31T19:24:00Z"/>
  <w16cex:commentExtensible w16cex:durableId="26B9FB28" w16cex:dateUtc="2022-08-31T19: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8BC8FB" w16cid:durableId="26A4E25D"/>
  <w16cid:commentId w16cid:paraId="4C4D4FC3" w16cid:durableId="26A4E1BF"/>
  <w16cid:commentId w16cid:paraId="4CF9C23B" w16cid:durableId="26A4E1F2"/>
  <w16cid:commentId w16cid:paraId="249D3BD5" w16cid:durableId="26B9FC17"/>
  <w16cid:commentId w16cid:paraId="2C4C7418" w16cid:durableId="26C09062"/>
  <w16cid:commentId w16cid:paraId="4E209117" w16cid:durableId="26C09322"/>
  <w16cid:commentId w16cid:paraId="59C31A78" w16cid:durableId="26B1E7AD"/>
  <w16cid:commentId w16cid:paraId="2C595AC6" w16cid:durableId="26B7B665"/>
  <w16cid:commentId w16cid:paraId="287C3B33" w16cid:durableId="26AA70AF"/>
  <w16cid:commentId w16cid:paraId="132582B3" w16cid:durableId="26B9FC18"/>
  <w16cid:commentId w16cid:paraId="61A8CE57" w16cid:durableId="26B0CD8C"/>
  <w16cid:commentId w16cid:paraId="48A22706" w16cid:durableId="26B0D19A"/>
  <w16cid:commentId w16cid:paraId="55AA748E" w16cid:durableId="26B9BFC2"/>
  <w16cid:commentId w16cid:paraId="20B995FF" w16cid:durableId="26B9BFE8"/>
  <w16cid:commentId w16cid:paraId="458616B9" w16cid:durableId="26C08D3B"/>
  <w16cid:commentId w16cid:paraId="1CE67678" w16cid:durableId="26B0D055"/>
  <w16cid:commentId w16cid:paraId="0A673CFB" w16cid:durableId="26B9BF78"/>
  <w16cid:commentId w16cid:paraId="35778632" w16cid:durableId="26C08D63"/>
  <w16cid:commentId w16cid:paraId="423535E1" w16cid:durableId="26B0D0EA"/>
  <w16cid:commentId w16cid:paraId="623768C1" w16cid:durableId="26B0D114"/>
  <w16cid:commentId w16cid:paraId="1FB917EC" w16cid:durableId="26B9BF5F"/>
  <w16cid:commentId w16cid:paraId="38020D09" w16cid:durableId="26C08D84"/>
  <w16cid:commentId w16cid:paraId="5F96E7A7" w16cid:durableId="26B0D1D0"/>
  <w16cid:commentId w16cid:paraId="392892B4" w16cid:durableId="26B9F57B"/>
  <w16cid:commentId w16cid:paraId="454188FB" w16cid:durableId="26C08DB1"/>
  <w16cid:commentId w16cid:paraId="7AD6D151" w16cid:durableId="26B0D2B8"/>
  <w16cid:commentId w16cid:paraId="715783DB" w16cid:durableId="26B0D745"/>
  <w16cid:commentId w16cid:paraId="3EA1F464" w16cid:durableId="26B9FA17"/>
  <w16cid:commentId w16cid:paraId="32D21112" w16cid:durableId="26B1E768"/>
  <w16cid:commentId w16cid:paraId="25F85022" w16cid:durableId="26C08FFC"/>
  <w16cid:commentId w16cid:paraId="05617827" w16cid:durableId="26B9FBA7"/>
  <w16cid:commentId w16cid:paraId="151876EC" w16cid:durableId="26C08E9D"/>
  <w16cid:commentId w16cid:paraId="1CCD35B8" w16cid:durableId="26B1ED21"/>
  <w16cid:commentId w16cid:paraId="0644738A" w16cid:durableId="26B9FB28"/>
  <w16cid:commentId w16cid:paraId="0F627031" w16cid:durableId="26C08ECD"/>
  <w16cid:commentId w16cid:paraId="7DEFD1FD" w16cid:durableId="26C0A64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67873"/>
    <w:multiLevelType w:val="hybridMultilevel"/>
    <w:tmpl w:val="5B6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BD2EDB"/>
    <w:multiLevelType w:val="hybridMultilevel"/>
    <w:tmpl w:val="D628507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8EC3C7F"/>
    <w:multiLevelType w:val="hybridMultilevel"/>
    <w:tmpl w:val="0ADCE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B11D5A"/>
    <w:multiLevelType w:val="hybridMultilevel"/>
    <w:tmpl w:val="F4D6397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37A457CD"/>
    <w:multiLevelType w:val="hybridMultilevel"/>
    <w:tmpl w:val="4B24F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5445A77"/>
    <w:multiLevelType w:val="hybridMultilevel"/>
    <w:tmpl w:val="8FDC866C"/>
    <w:lvl w:ilvl="0" w:tplc="FDF2EDFE">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FCB2901"/>
    <w:multiLevelType w:val="hybridMultilevel"/>
    <w:tmpl w:val="8C087602"/>
    <w:lvl w:ilvl="0" w:tplc="B54EEC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76F61539"/>
    <w:multiLevelType w:val="hybridMultilevel"/>
    <w:tmpl w:val="8006E28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7E5018EC"/>
    <w:multiLevelType w:val="hybridMultilevel"/>
    <w:tmpl w:val="AA5040DC"/>
    <w:lvl w:ilvl="0" w:tplc="E768060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630286553">
    <w:abstractNumId w:val="5"/>
  </w:num>
  <w:num w:numId="2" w16cid:durableId="36710675">
    <w:abstractNumId w:val="2"/>
  </w:num>
  <w:num w:numId="3" w16cid:durableId="12335443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79935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88147812">
    <w:abstractNumId w:val="0"/>
  </w:num>
  <w:num w:numId="6" w16cid:durableId="874578319">
    <w:abstractNumId w:val="3"/>
  </w:num>
  <w:num w:numId="7" w16cid:durableId="376859552">
    <w:abstractNumId w:val="1"/>
  </w:num>
  <w:num w:numId="8" w16cid:durableId="21463832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3287767">
    <w:abstractNumId w:val="7"/>
  </w:num>
  <w:num w:numId="10" w16cid:durableId="1543438352">
    <w:abstractNumId w:val="7"/>
    <w:lvlOverride w:ilvl="0">
      <w:startOverride w:val="1"/>
    </w:lvlOverride>
    <w:lvlOverride w:ilvl="1"/>
    <w:lvlOverride w:ilvl="2"/>
    <w:lvlOverride w:ilvl="3"/>
    <w:lvlOverride w:ilvl="4"/>
    <w:lvlOverride w:ilvl="5"/>
    <w:lvlOverride w:ilvl="6"/>
    <w:lvlOverride w:ilvl="7"/>
    <w:lvlOverride w:ilvl="8"/>
  </w:num>
  <w:num w:numId="11" w16cid:durableId="852574385">
    <w:abstractNumId w:val="7"/>
    <w:lvlOverride w:ilvl="0">
      <w:startOverride w:val="1"/>
    </w:lvlOverride>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 Chandler">
    <w15:presenceInfo w15:providerId="Windows Live" w15:userId="2739e033379748ec"/>
  </w15:person>
  <w15:person w15:author="Steven Travers">
    <w15:presenceInfo w15:providerId="AD" w15:userId="S-1-5-21-145012770-2172889430-2296263792-146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ew Phytologis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876A2"/>
    <w:rsid w:val="00041517"/>
    <w:rsid w:val="0006376F"/>
    <w:rsid w:val="00125DD7"/>
    <w:rsid w:val="001679F8"/>
    <w:rsid w:val="001A095B"/>
    <w:rsid w:val="001A291C"/>
    <w:rsid w:val="001C2D9D"/>
    <w:rsid w:val="00250739"/>
    <w:rsid w:val="00284E4C"/>
    <w:rsid w:val="00292032"/>
    <w:rsid w:val="002C5050"/>
    <w:rsid w:val="002D4D4C"/>
    <w:rsid w:val="002E3838"/>
    <w:rsid w:val="00301320"/>
    <w:rsid w:val="00326705"/>
    <w:rsid w:val="00333B38"/>
    <w:rsid w:val="00340DD4"/>
    <w:rsid w:val="00385B96"/>
    <w:rsid w:val="003C4068"/>
    <w:rsid w:val="00412C57"/>
    <w:rsid w:val="004458B6"/>
    <w:rsid w:val="004B1D81"/>
    <w:rsid w:val="005175D9"/>
    <w:rsid w:val="00564E2E"/>
    <w:rsid w:val="00580333"/>
    <w:rsid w:val="00592A2C"/>
    <w:rsid w:val="00626036"/>
    <w:rsid w:val="00631541"/>
    <w:rsid w:val="00634CED"/>
    <w:rsid w:val="006742EB"/>
    <w:rsid w:val="006D6D88"/>
    <w:rsid w:val="006F4FF1"/>
    <w:rsid w:val="00703365"/>
    <w:rsid w:val="00712F32"/>
    <w:rsid w:val="00751FF4"/>
    <w:rsid w:val="00753C33"/>
    <w:rsid w:val="00774470"/>
    <w:rsid w:val="007876A2"/>
    <w:rsid w:val="0079089D"/>
    <w:rsid w:val="00793EE2"/>
    <w:rsid w:val="007A481B"/>
    <w:rsid w:val="007D7754"/>
    <w:rsid w:val="008266BE"/>
    <w:rsid w:val="00876F03"/>
    <w:rsid w:val="008F6083"/>
    <w:rsid w:val="0094665E"/>
    <w:rsid w:val="00977337"/>
    <w:rsid w:val="00A31E52"/>
    <w:rsid w:val="00A57A88"/>
    <w:rsid w:val="00A81280"/>
    <w:rsid w:val="00A8265A"/>
    <w:rsid w:val="00A97119"/>
    <w:rsid w:val="00A977FE"/>
    <w:rsid w:val="00AC39AC"/>
    <w:rsid w:val="00AF3BA9"/>
    <w:rsid w:val="00B60066"/>
    <w:rsid w:val="00B67E21"/>
    <w:rsid w:val="00B74A2E"/>
    <w:rsid w:val="00BA7C23"/>
    <w:rsid w:val="00BD18F9"/>
    <w:rsid w:val="00BD5207"/>
    <w:rsid w:val="00BF0B73"/>
    <w:rsid w:val="00C25081"/>
    <w:rsid w:val="00C337AA"/>
    <w:rsid w:val="00C375DE"/>
    <w:rsid w:val="00CA101E"/>
    <w:rsid w:val="00CF5CDA"/>
    <w:rsid w:val="00D35306"/>
    <w:rsid w:val="00D87921"/>
    <w:rsid w:val="00DC53E3"/>
    <w:rsid w:val="00E106CD"/>
    <w:rsid w:val="00E322E1"/>
    <w:rsid w:val="00E6711F"/>
    <w:rsid w:val="00E83544"/>
    <w:rsid w:val="00E93EBB"/>
    <w:rsid w:val="00EA3F77"/>
    <w:rsid w:val="00ED495A"/>
    <w:rsid w:val="00EF48FE"/>
    <w:rsid w:val="00F67671"/>
    <w:rsid w:val="00FE4D9A"/>
    <w:rsid w:val="00FF4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86939"/>
  <w15:chartTrackingRefBased/>
  <w15:docId w15:val="{5B8B7FE4-297E-4DEC-B3FC-310F2D825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6A2"/>
    <w:pPr>
      <w:spacing w:after="240" w:line="240" w:lineRule="auto"/>
    </w:pPr>
    <w:rPr>
      <w:rFonts w:ascii="Times New Roman" w:eastAsia="Calibri" w:hAnsi="Times New Roman" w:cs="Times New Roman"/>
      <w:sz w:val="24"/>
    </w:rPr>
  </w:style>
  <w:style w:type="paragraph" w:styleId="Heading1">
    <w:name w:val="heading 1"/>
    <w:basedOn w:val="Normal"/>
    <w:next w:val="BodyDoubleSpace05FirstLine"/>
    <w:link w:val="Heading1Char"/>
    <w:uiPriority w:val="9"/>
    <w:qFormat/>
    <w:rsid w:val="007876A2"/>
    <w:pPr>
      <w:keepNext/>
      <w:keepLines/>
      <w:spacing w:after="0" w:line="480" w:lineRule="auto"/>
      <w:jc w:val="center"/>
      <w:outlineLvl w:val="0"/>
    </w:pPr>
    <w:rPr>
      <w:rFonts w:eastAsia="Times New Roman"/>
      <w:b/>
      <w:bCs/>
      <w:szCs w:val="28"/>
    </w:rPr>
  </w:style>
  <w:style w:type="paragraph" w:styleId="Heading2">
    <w:name w:val="heading 2"/>
    <w:basedOn w:val="Normal"/>
    <w:next w:val="BodyDoubleSpace05FirstLine"/>
    <w:link w:val="Heading2Char"/>
    <w:uiPriority w:val="9"/>
    <w:unhideWhenUsed/>
    <w:qFormat/>
    <w:rsid w:val="007876A2"/>
    <w:pPr>
      <w:keepNext/>
      <w:keepLines/>
      <w:spacing w:after="0" w:line="480" w:lineRule="auto"/>
      <w:jc w:val="center"/>
      <w:outlineLvl w:val="1"/>
    </w:pPr>
    <w:rPr>
      <w:rFonts w:eastAsia="Times New Roman"/>
      <w:b/>
      <w:bCs/>
      <w:szCs w:val="26"/>
    </w:rPr>
  </w:style>
  <w:style w:type="paragraph" w:styleId="Heading3">
    <w:name w:val="heading 3"/>
    <w:basedOn w:val="Normal"/>
    <w:next w:val="BodyDoubleSpace05FirstLine"/>
    <w:link w:val="Heading3Char"/>
    <w:uiPriority w:val="9"/>
    <w:unhideWhenUsed/>
    <w:qFormat/>
    <w:rsid w:val="007876A2"/>
    <w:pPr>
      <w:keepNext/>
      <w:keepLines/>
      <w:spacing w:after="0" w:line="480" w:lineRule="auto"/>
      <w:outlineLvl w:val="2"/>
    </w:pPr>
    <w:rPr>
      <w:rFonts w:eastAsia="Times New Roman"/>
      <w:b/>
      <w:bCs/>
    </w:rPr>
  </w:style>
  <w:style w:type="paragraph" w:styleId="Heading4">
    <w:name w:val="heading 4"/>
    <w:basedOn w:val="Normal"/>
    <w:next w:val="BodyDoubleSpace05FirstLine"/>
    <w:link w:val="Heading4Char"/>
    <w:uiPriority w:val="9"/>
    <w:unhideWhenUsed/>
    <w:qFormat/>
    <w:rsid w:val="007876A2"/>
    <w:pPr>
      <w:keepNext/>
      <w:keepLines/>
      <w:spacing w:after="0" w:line="480" w:lineRule="auto"/>
      <w:outlineLvl w:val="3"/>
    </w:pPr>
    <w:rPr>
      <w:rFonts w:eastAsia="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6A2"/>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7876A2"/>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7876A2"/>
    <w:rPr>
      <w:rFonts w:ascii="Times New Roman" w:eastAsia="Times New Roman" w:hAnsi="Times New Roman" w:cs="Times New Roman"/>
      <w:b/>
      <w:bCs/>
      <w:sz w:val="24"/>
    </w:rPr>
  </w:style>
  <w:style w:type="character" w:customStyle="1" w:styleId="Heading4Char">
    <w:name w:val="Heading 4 Char"/>
    <w:basedOn w:val="DefaultParagraphFont"/>
    <w:link w:val="Heading4"/>
    <w:uiPriority w:val="9"/>
    <w:rsid w:val="007876A2"/>
    <w:rPr>
      <w:rFonts w:ascii="Times New Roman" w:eastAsia="Times New Roman" w:hAnsi="Times New Roman" w:cs="Times New Roman"/>
      <w:b/>
      <w:bCs/>
      <w:i/>
      <w:iCs/>
      <w:sz w:val="24"/>
    </w:rPr>
  </w:style>
  <w:style w:type="paragraph" w:customStyle="1" w:styleId="FigureNote">
    <w:name w:val="Figure Note"/>
    <w:basedOn w:val="Normal"/>
    <w:qFormat/>
    <w:rsid w:val="007876A2"/>
  </w:style>
  <w:style w:type="paragraph" w:customStyle="1" w:styleId="Citation">
    <w:name w:val="Citation"/>
    <w:basedOn w:val="Normal"/>
    <w:qFormat/>
    <w:rsid w:val="007876A2"/>
    <w:pPr>
      <w:spacing w:after="0" w:line="480" w:lineRule="auto"/>
      <w:ind w:left="720" w:hanging="720"/>
    </w:pPr>
  </w:style>
  <w:style w:type="paragraph" w:customStyle="1" w:styleId="Figuretitle">
    <w:name w:val="Figure title"/>
    <w:basedOn w:val="Normal"/>
    <w:qFormat/>
    <w:rsid w:val="007876A2"/>
    <w:pPr>
      <w:tabs>
        <w:tab w:val="left" w:pos="1080"/>
      </w:tabs>
    </w:pPr>
  </w:style>
  <w:style w:type="paragraph" w:customStyle="1" w:styleId="Tabletitle">
    <w:name w:val="Table title"/>
    <w:basedOn w:val="Normal"/>
    <w:qFormat/>
    <w:rsid w:val="007876A2"/>
    <w:pPr>
      <w:tabs>
        <w:tab w:val="left" w:pos="1080"/>
      </w:tabs>
    </w:pPr>
  </w:style>
  <w:style w:type="paragraph" w:customStyle="1" w:styleId="Figure">
    <w:name w:val="Figure"/>
    <w:basedOn w:val="Normal"/>
    <w:qFormat/>
    <w:rsid w:val="007876A2"/>
    <w:pPr>
      <w:keepNext/>
      <w:jc w:val="center"/>
    </w:pPr>
  </w:style>
  <w:style w:type="table" w:styleId="TableGrid">
    <w:name w:val="Table Grid"/>
    <w:basedOn w:val="TableNormal"/>
    <w:uiPriority w:val="39"/>
    <w:rsid w:val="007876A2"/>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876A2"/>
    <w:pPr>
      <w:spacing w:after="60"/>
    </w:pPr>
  </w:style>
  <w:style w:type="paragraph" w:customStyle="1" w:styleId="Tablenote">
    <w:name w:val="Table note"/>
    <w:basedOn w:val="Normal"/>
    <w:qFormat/>
    <w:rsid w:val="007876A2"/>
    <w:pPr>
      <w:spacing w:after="360"/>
    </w:pPr>
  </w:style>
  <w:style w:type="paragraph" w:styleId="Header">
    <w:name w:val="header"/>
    <w:basedOn w:val="Normal"/>
    <w:link w:val="HeaderChar"/>
    <w:uiPriority w:val="99"/>
    <w:unhideWhenUsed/>
    <w:rsid w:val="007876A2"/>
    <w:pPr>
      <w:tabs>
        <w:tab w:val="center" w:pos="4680"/>
        <w:tab w:val="right" w:pos="9360"/>
      </w:tabs>
      <w:spacing w:after="0"/>
    </w:pPr>
  </w:style>
  <w:style w:type="character" w:customStyle="1" w:styleId="HeaderChar">
    <w:name w:val="Header Char"/>
    <w:basedOn w:val="DefaultParagraphFont"/>
    <w:link w:val="Header"/>
    <w:uiPriority w:val="99"/>
    <w:rsid w:val="007876A2"/>
    <w:rPr>
      <w:rFonts w:ascii="Times New Roman" w:eastAsia="Calibri" w:hAnsi="Times New Roman" w:cs="Times New Roman"/>
      <w:sz w:val="24"/>
    </w:rPr>
  </w:style>
  <w:style w:type="paragraph" w:styleId="Footer">
    <w:name w:val="footer"/>
    <w:basedOn w:val="Normal"/>
    <w:link w:val="FooterChar"/>
    <w:uiPriority w:val="99"/>
    <w:unhideWhenUsed/>
    <w:rsid w:val="007876A2"/>
    <w:pPr>
      <w:tabs>
        <w:tab w:val="center" w:pos="4680"/>
        <w:tab w:val="right" w:pos="9360"/>
      </w:tabs>
      <w:spacing w:after="0"/>
    </w:pPr>
  </w:style>
  <w:style w:type="character" w:customStyle="1" w:styleId="FooterChar">
    <w:name w:val="Footer Char"/>
    <w:basedOn w:val="DefaultParagraphFont"/>
    <w:link w:val="Footer"/>
    <w:uiPriority w:val="99"/>
    <w:rsid w:val="007876A2"/>
    <w:rPr>
      <w:rFonts w:ascii="Times New Roman" w:eastAsia="Calibri" w:hAnsi="Times New Roman" w:cs="Times New Roman"/>
      <w:sz w:val="24"/>
    </w:rPr>
  </w:style>
  <w:style w:type="character" w:styleId="Hyperlink">
    <w:name w:val="Hyperlink"/>
    <w:uiPriority w:val="99"/>
    <w:unhideWhenUsed/>
    <w:rsid w:val="007876A2"/>
    <w:rPr>
      <w:color w:val="0563C1"/>
      <w:u w:val="single"/>
    </w:rPr>
  </w:style>
  <w:style w:type="paragraph" w:styleId="TOC1">
    <w:name w:val="toc 1"/>
    <w:basedOn w:val="Normal"/>
    <w:next w:val="Normal"/>
    <w:uiPriority w:val="39"/>
    <w:unhideWhenUsed/>
    <w:rsid w:val="007876A2"/>
    <w:pPr>
      <w:tabs>
        <w:tab w:val="right" w:leader="dot" w:pos="9350"/>
      </w:tabs>
      <w:ind w:right="720"/>
    </w:pPr>
  </w:style>
  <w:style w:type="paragraph" w:styleId="TOC2">
    <w:name w:val="toc 2"/>
    <w:basedOn w:val="Normal"/>
    <w:next w:val="Normal"/>
    <w:uiPriority w:val="39"/>
    <w:unhideWhenUsed/>
    <w:rsid w:val="007876A2"/>
    <w:pPr>
      <w:ind w:left="216" w:right="720"/>
    </w:pPr>
  </w:style>
  <w:style w:type="paragraph" w:styleId="TOC3">
    <w:name w:val="toc 3"/>
    <w:basedOn w:val="Normal"/>
    <w:next w:val="Normal"/>
    <w:uiPriority w:val="39"/>
    <w:unhideWhenUsed/>
    <w:rsid w:val="007876A2"/>
    <w:pPr>
      <w:ind w:left="446" w:right="720"/>
    </w:pPr>
  </w:style>
  <w:style w:type="paragraph" w:customStyle="1" w:styleId="BodyDoubleSpace05FirstLine">
    <w:name w:val="Body Double Space 0.5 First Line"/>
    <w:basedOn w:val="Normal"/>
    <w:qFormat/>
    <w:rsid w:val="007876A2"/>
    <w:pPr>
      <w:spacing w:after="0" w:line="480" w:lineRule="auto"/>
      <w:ind w:firstLine="720"/>
    </w:pPr>
  </w:style>
  <w:style w:type="paragraph" w:customStyle="1" w:styleId="ListEntry">
    <w:name w:val="List Entry"/>
    <w:basedOn w:val="Normal"/>
    <w:qFormat/>
    <w:rsid w:val="007876A2"/>
    <w:pPr>
      <w:tabs>
        <w:tab w:val="left" w:leader="dot" w:pos="4320"/>
      </w:tabs>
      <w:ind w:left="4320" w:hanging="4320"/>
    </w:pPr>
    <w:rPr>
      <w:szCs w:val="24"/>
    </w:rPr>
  </w:style>
  <w:style w:type="paragraph" w:customStyle="1" w:styleId="Bullets">
    <w:name w:val="Bullets"/>
    <w:basedOn w:val="Normal"/>
    <w:qFormat/>
    <w:rsid w:val="007876A2"/>
    <w:pPr>
      <w:numPr>
        <w:numId w:val="1"/>
      </w:numPr>
      <w:spacing w:after="0" w:line="480" w:lineRule="auto"/>
    </w:pPr>
  </w:style>
  <w:style w:type="paragraph" w:customStyle="1" w:styleId="AppendixTabletitle">
    <w:name w:val="Appendix Table title"/>
    <w:basedOn w:val="Normal"/>
    <w:qFormat/>
    <w:rsid w:val="007876A2"/>
    <w:pPr>
      <w:tabs>
        <w:tab w:val="left" w:pos="1080"/>
      </w:tabs>
    </w:pPr>
  </w:style>
  <w:style w:type="paragraph" w:customStyle="1" w:styleId="AppendixFiguretitle">
    <w:name w:val="Appendix Figure title"/>
    <w:basedOn w:val="Normal"/>
    <w:qFormat/>
    <w:rsid w:val="007876A2"/>
    <w:pPr>
      <w:tabs>
        <w:tab w:val="left" w:pos="1080"/>
      </w:tabs>
    </w:pPr>
  </w:style>
  <w:style w:type="paragraph" w:styleId="BalloonText">
    <w:name w:val="Balloon Text"/>
    <w:basedOn w:val="Normal"/>
    <w:link w:val="BalloonTextChar"/>
    <w:uiPriority w:val="99"/>
    <w:semiHidden/>
    <w:unhideWhenUsed/>
    <w:rsid w:val="007876A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6A2"/>
    <w:rPr>
      <w:rFonts w:ascii="Segoe UI" w:eastAsia="Calibri" w:hAnsi="Segoe UI" w:cs="Segoe UI"/>
      <w:sz w:val="18"/>
      <w:szCs w:val="18"/>
    </w:rPr>
  </w:style>
  <w:style w:type="paragraph" w:customStyle="1" w:styleId="GS1">
    <w:name w:val="GS1"/>
    <w:basedOn w:val="Normal"/>
    <w:next w:val="BodyDoubleSpace05FirstLine"/>
    <w:qFormat/>
    <w:rsid w:val="007876A2"/>
    <w:pPr>
      <w:keepNext/>
      <w:keepLines/>
      <w:spacing w:after="0" w:line="480" w:lineRule="auto"/>
      <w:jc w:val="center"/>
      <w:outlineLvl w:val="0"/>
    </w:pPr>
    <w:rPr>
      <w:b/>
    </w:rPr>
  </w:style>
  <w:style w:type="paragraph" w:customStyle="1" w:styleId="GS2">
    <w:name w:val="GS2"/>
    <w:basedOn w:val="Normal"/>
    <w:next w:val="BodyDoubleSpace05FirstLine"/>
    <w:qFormat/>
    <w:rsid w:val="00292032"/>
    <w:pPr>
      <w:keepNext/>
      <w:keepLines/>
      <w:spacing w:before="240" w:after="0" w:line="480" w:lineRule="auto"/>
      <w:jc w:val="center"/>
      <w:outlineLvl w:val="1"/>
    </w:pPr>
    <w:rPr>
      <w:b/>
    </w:rPr>
  </w:style>
  <w:style w:type="paragraph" w:customStyle="1" w:styleId="GS3">
    <w:name w:val="GS3"/>
    <w:basedOn w:val="Normal"/>
    <w:next w:val="BodyDoubleSpace05FirstLine"/>
    <w:qFormat/>
    <w:rsid w:val="007876A2"/>
    <w:pPr>
      <w:keepNext/>
      <w:keepLines/>
      <w:spacing w:after="0" w:line="480" w:lineRule="auto"/>
      <w:outlineLvl w:val="2"/>
    </w:pPr>
    <w:rPr>
      <w:b/>
    </w:rPr>
  </w:style>
  <w:style w:type="paragraph" w:customStyle="1" w:styleId="GS4">
    <w:name w:val="GS4"/>
    <w:basedOn w:val="Normal"/>
    <w:next w:val="BodyDoubleSpace05FirstLine"/>
    <w:qFormat/>
    <w:rsid w:val="007876A2"/>
    <w:pPr>
      <w:keepNext/>
      <w:keepLines/>
      <w:spacing w:after="0" w:line="480" w:lineRule="auto"/>
      <w:outlineLvl w:val="3"/>
    </w:pPr>
    <w:rPr>
      <w:b/>
      <w:i/>
    </w:rPr>
  </w:style>
  <w:style w:type="character" w:styleId="FollowedHyperlink">
    <w:name w:val="FollowedHyperlink"/>
    <w:basedOn w:val="DefaultParagraphFont"/>
    <w:uiPriority w:val="99"/>
    <w:semiHidden/>
    <w:unhideWhenUsed/>
    <w:rsid w:val="007876A2"/>
    <w:rPr>
      <w:color w:val="954F72" w:themeColor="followedHyperlink"/>
      <w:u w:val="single"/>
    </w:rPr>
  </w:style>
  <w:style w:type="character" w:styleId="PlaceholderText">
    <w:name w:val="Placeholder Text"/>
    <w:basedOn w:val="DefaultParagraphFont"/>
    <w:uiPriority w:val="99"/>
    <w:semiHidden/>
    <w:rsid w:val="007876A2"/>
    <w:rPr>
      <w:color w:val="808080"/>
    </w:rPr>
  </w:style>
  <w:style w:type="character" w:styleId="CommentReference">
    <w:name w:val="annotation reference"/>
    <w:basedOn w:val="DefaultParagraphFont"/>
    <w:uiPriority w:val="99"/>
    <w:semiHidden/>
    <w:unhideWhenUsed/>
    <w:rsid w:val="007876A2"/>
    <w:rPr>
      <w:sz w:val="16"/>
      <w:szCs w:val="16"/>
    </w:rPr>
  </w:style>
  <w:style w:type="paragraph" w:styleId="CommentText">
    <w:name w:val="annotation text"/>
    <w:basedOn w:val="Normal"/>
    <w:link w:val="CommentTextChar"/>
    <w:uiPriority w:val="99"/>
    <w:unhideWhenUsed/>
    <w:rsid w:val="007876A2"/>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7876A2"/>
    <w:rPr>
      <w:sz w:val="20"/>
      <w:szCs w:val="20"/>
    </w:rPr>
  </w:style>
  <w:style w:type="paragraph" w:styleId="Revision">
    <w:name w:val="Revision"/>
    <w:hidden/>
    <w:uiPriority w:val="99"/>
    <w:semiHidden/>
    <w:rsid w:val="007876A2"/>
    <w:pPr>
      <w:spacing w:after="0" w:line="240" w:lineRule="auto"/>
    </w:pPr>
  </w:style>
  <w:style w:type="paragraph" w:customStyle="1" w:styleId="EndNoteBibliography">
    <w:name w:val="EndNote Bibliography"/>
    <w:basedOn w:val="Normal"/>
    <w:link w:val="EndNoteBibliographyChar"/>
    <w:rsid w:val="00292032"/>
    <w:pPr>
      <w:spacing w:after="160"/>
    </w:pPr>
    <w:rPr>
      <w:rFonts w:eastAsiaTheme="minorHAnsi"/>
      <w:noProof/>
    </w:rPr>
  </w:style>
  <w:style w:type="character" w:customStyle="1" w:styleId="EndNoteBibliographyChar">
    <w:name w:val="EndNote Bibliography Char"/>
    <w:basedOn w:val="DefaultParagraphFont"/>
    <w:link w:val="EndNoteBibliography"/>
    <w:rsid w:val="007876A2"/>
    <w:rPr>
      <w:rFonts w:ascii="Times New Roman" w:hAnsi="Times New Roman" w:cs="Times New Roman"/>
      <w:noProof/>
      <w:sz w:val="24"/>
    </w:rPr>
  </w:style>
  <w:style w:type="paragraph" w:styleId="CommentSubject">
    <w:name w:val="annotation subject"/>
    <w:basedOn w:val="CommentText"/>
    <w:next w:val="CommentText"/>
    <w:link w:val="CommentSubjectChar"/>
    <w:uiPriority w:val="99"/>
    <w:semiHidden/>
    <w:unhideWhenUsed/>
    <w:rsid w:val="007876A2"/>
    <w:rPr>
      <w:b/>
      <w:bCs/>
    </w:rPr>
  </w:style>
  <w:style w:type="character" w:customStyle="1" w:styleId="CommentSubjectChar">
    <w:name w:val="Comment Subject Char"/>
    <w:basedOn w:val="CommentTextChar"/>
    <w:link w:val="CommentSubject"/>
    <w:uiPriority w:val="99"/>
    <w:semiHidden/>
    <w:rsid w:val="007876A2"/>
    <w:rPr>
      <w:b/>
      <w:bCs/>
      <w:sz w:val="20"/>
      <w:szCs w:val="20"/>
    </w:rPr>
  </w:style>
  <w:style w:type="paragraph" w:customStyle="1" w:styleId="EndNoteBibliographyTitle">
    <w:name w:val="EndNote Bibliography Title"/>
    <w:basedOn w:val="Normal"/>
    <w:link w:val="EndNoteBibliographyTitleChar"/>
    <w:rsid w:val="007876A2"/>
    <w:pPr>
      <w:spacing w:after="0" w:line="259" w:lineRule="auto"/>
      <w:jc w:val="center"/>
    </w:pPr>
    <w:rPr>
      <w:rFonts w:eastAsiaTheme="minorHAnsi"/>
      <w:noProof/>
    </w:rPr>
  </w:style>
  <w:style w:type="character" w:customStyle="1" w:styleId="EndNoteBibliographyTitleChar">
    <w:name w:val="EndNote Bibliography Title Char"/>
    <w:basedOn w:val="DefaultParagraphFont"/>
    <w:link w:val="EndNoteBibliographyTitle"/>
    <w:rsid w:val="007876A2"/>
    <w:rPr>
      <w:rFonts w:ascii="Times New Roman" w:hAnsi="Times New Roman" w:cs="Times New Roman"/>
      <w:noProof/>
      <w:sz w:val="24"/>
    </w:rPr>
  </w:style>
  <w:style w:type="character" w:styleId="UnresolvedMention">
    <w:name w:val="Unresolved Mention"/>
    <w:basedOn w:val="DefaultParagraphFont"/>
    <w:uiPriority w:val="99"/>
    <w:semiHidden/>
    <w:unhideWhenUsed/>
    <w:rsid w:val="007876A2"/>
    <w:rPr>
      <w:color w:val="605E5C"/>
      <w:shd w:val="clear" w:color="auto" w:fill="E1DFDD"/>
    </w:rPr>
  </w:style>
  <w:style w:type="paragraph" w:styleId="ListParagraph">
    <w:name w:val="List Paragraph"/>
    <w:basedOn w:val="Normal"/>
    <w:uiPriority w:val="34"/>
    <w:qFormat/>
    <w:rsid w:val="007876A2"/>
    <w:pPr>
      <w:spacing w:after="160" w:line="256" w:lineRule="auto"/>
      <w:ind w:left="720"/>
      <w:contextualSpacing/>
    </w:pPr>
    <w:rPr>
      <w:rFonts w:eastAsiaTheme="minorHAnsi" w:cstheme="minorBidi"/>
    </w:rPr>
  </w:style>
  <w:style w:type="character" w:styleId="LineNumber">
    <w:name w:val="line number"/>
    <w:basedOn w:val="DefaultParagraphFont"/>
    <w:uiPriority w:val="99"/>
    <w:semiHidden/>
    <w:unhideWhenUsed/>
    <w:rsid w:val="007876A2"/>
  </w:style>
  <w:style w:type="paragraph" w:customStyle="1" w:styleId="msonormal0">
    <w:name w:val="msonormal"/>
    <w:basedOn w:val="Normal"/>
    <w:rsid w:val="007876A2"/>
    <w:pPr>
      <w:spacing w:before="100" w:beforeAutospacing="1" w:after="100" w:afterAutospacing="1"/>
    </w:pPr>
    <w:rPr>
      <w:rFonts w:eastAsia="Times New Roman"/>
      <w:szCs w:val="24"/>
    </w:rPr>
  </w:style>
  <w:style w:type="paragraph" w:styleId="FootnoteText">
    <w:name w:val="footnote text"/>
    <w:basedOn w:val="Normal"/>
    <w:link w:val="FootnoteTextChar"/>
    <w:uiPriority w:val="99"/>
    <w:semiHidden/>
    <w:unhideWhenUsed/>
    <w:rsid w:val="007876A2"/>
    <w:pPr>
      <w:spacing w:after="0"/>
    </w:pPr>
    <w:rPr>
      <w:sz w:val="20"/>
      <w:szCs w:val="20"/>
    </w:rPr>
  </w:style>
  <w:style w:type="character" w:customStyle="1" w:styleId="FootnoteTextChar">
    <w:name w:val="Footnote Text Char"/>
    <w:basedOn w:val="DefaultParagraphFont"/>
    <w:link w:val="FootnoteText"/>
    <w:uiPriority w:val="99"/>
    <w:semiHidden/>
    <w:rsid w:val="007876A2"/>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7876A2"/>
    <w:rPr>
      <w:vertAlign w:val="superscript"/>
    </w:rPr>
  </w:style>
  <w:style w:type="paragraph" w:customStyle="1" w:styleId="Body15Space">
    <w:name w:val="Body 1.5 Space"/>
    <w:basedOn w:val="Normal"/>
    <w:qFormat/>
    <w:rsid w:val="008F6083"/>
    <w:pPr>
      <w:spacing w:after="0" w:line="360" w:lineRule="auto"/>
      <w:ind w:firstLine="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8BDE4-C7A9-4784-B872-908E1982F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16991</Words>
  <Characters>96852</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2</cp:revision>
  <dcterms:created xsi:type="dcterms:W3CDTF">2022-09-05T20:46:00Z</dcterms:created>
  <dcterms:modified xsi:type="dcterms:W3CDTF">2022-09-05T20:46:00Z</dcterms:modified>
</cp:coreProperties>
</file>