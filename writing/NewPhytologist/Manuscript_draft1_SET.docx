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1CE6CACD" w:rsidR="007876A2" w:rsidRDefault="007876A2" w:rsidP="00B74A2E">
      <w:pPr>
        <w:pStyle w:val="GS1"/>
        <w:spacing w:line="360" w:lineRule="auto"/>
        <w:pPrChange w:id="0" w:author="Emma Chandler" w:date="2022-08-29T12:52:00Z">
          <w:pPr>
            <w:pStyle w:val="GS1"/>
          </w:pPr>
        </w:pPrChange>
      </w:pPr>
      <w:bookmarkStart w:id="1" w:name="_Toc107827632"/>
      <w:bookmarkStart w:id="2" w:name="_Toc108536993"/>
      <w:bookmarkStart w:id="3" w:name="_Hlk105773280"/>
      <w:bookmarkStart w:id="4" w:name="_Hlk106121246"/>
      <w:bookmarkStart w:id="5" w:name="_Hlk107838754"/>
      <w:r>
        <w:t xml:space="preserve">EVIDENCE OF LOCAL ADAPTATION IN TEMPERATURE TOLERANCE TRAITS OF THE GAMETOPHYTIC AND SPOROPHYTIC STAGES IN </w:t>
      </w:r>
      <w:r>
        <w:rPr>
          <w:i/>
          <w:iCs/>
        </w:rPr>
        <w:t xml:space="preserve">SOLANUM CAROLINENSE </w:t>
      </w:r>
      <w:r>
        <w:t>(HORSENETTLE)</w:t>
      </w:r>
      <w:bookmarkEnd w:id="1"/>
      <w:bookmarkEnd w:id="2"/>
      <w:r>
        <w:t xml:space="preserve"> </w:t>
      </w:r>
    </w:p>
    <w:p w14:paraId="4586115B" w14:textId="77777777" w:rsidR="007876A2" w:rsidRDefault="007876A2" w:rsidP="00B74A2E">
      <w:pPr>
        <w:pStyle w:val="GS2"/>
        <w:spacing w:line="360" w:lineRule="auto"/>
        <w:pPrChange w:id="6" w:author="Emma Chandler" w:date="2022-08-29T12:52:00Z">
          <w:pPr>
            <w:pStyle w:val="GS2"/>
          </w:pPr>
        </w:pPrChange>
      </w:pPr>
      <w:bookmarkStart w:id="7" w:name="_Toc107827633"/>
      <w:bookmarkStart w:id="8" w:name="_Toc108536994"/>
      <w:r>
        <w:t>Abstract</w:t>
      </w:r>
      <w:bookmarkEnd w:id="7"/>
      <w:bookmarkEnd w:id="8"/>
    </w:p>
    <w:p w14:paraId="435498AA" w14:textId="77777777" w:rsidR="007876A2" w:rsidRDefault="007876A2" w:rsidP="00B74A2E">
      <w:pPr>
        <w:pStyle w:val="BodyDoubleSpace05FirstLine"/>
        <w:spacing w:line="360" w:lineRule="auto"/>
        <w:pPrChange w:id="9" w:author="Emma Chandler" w:date="2022-08-29T12:52:00Z">
          <w:pPr>
            <w:pStyle w:val="BodyDoubleSpace05FirstLine"/>
          </w:pPr>
        </w:pPrChange>
      </w:pPr>
      <w:r>
        <w:t xml:space="preserve">Climate change is rapidly altering local temperature regimes and in different ways across the landscape. To cope with these rapid changes, plants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or acclimates to extreme temperature stress. We included traits in both the gametophytic and </w:t>
      </w:r>
      <w:proofErr w:type="spellStart"/>
      <w:r>
        <w:t>sporophytic</w:t>
      </w:r>
      <w:proofErr w:type="spellEnd"/>
      <w:r>
        <w:t xml:space="preserve"> stages to distinguish between these distinct phases of selection. We found that mechanisms in temperature tolerance differ between populations of the south that face extreme heat regularly in Texas and northern populations that do not, in both the sporophyte and gametophyte. Our results are consistent with local adaptation and divergence of thermotolerance traits between northern and southern populations. These findings suggest that populations have the potential to adapt to rising temperatures due to climate change in the future.</w:t>
      </w:r>
    </w:p>
    <w:p w14:paraId="1F718BF9" w14:textId="77777777" w:rsidR="007876A2" w:rsidRDefault="007876A2" w:rsidP="00B74A2E">
      <w:pPr>
        <w:pStyle w:val="GS2"/>
        <w:spacing w:line="360" w:lineRule="auto"/>
        <w:pPrChange w:id="10" w:author="Emma Chandler" w:date="2022-08-29T12:52:00Z">
          <w:pPr>
            <w:pStyle w:val="GS2"/>
          </w:pPr>
        </w:pPrChange>
      </w:pPr>
      <w:bookmarkStart w:id="11" w:name="_Toc107827634"/>
      <w:bookmarkStart w:id="12" w:name="_Toc108536995"/>
      <w:r>
        <w:t>Introduction</w:t>
      </w:r>
      <w:bookmarkEnd w:id="11"/>
      <w:bookmarkEnd w:id="12"/>
    </w:p>
    <w:p w14:paraId="62139D9B" w14:textId="77777777" w:rsidR="007876A2" w:rsidRDefault="007876A2" w:rsidP="00B74A2E">
      <w:pPr>
        <w:pStyle w:val="BodyDoubleSpace05FirstLine"/>
        <w:spacing w:line="360" w:lineRule="auto"/>
        <w:pPrChange w:id="13" w:author="Emma Chandler" w:date="2022-08-29T12:52:00Z">
          <w:pPr>
            <w:pStyle w:val="BodyDoubleSpace05FirstLine"/>
          </w:pPr>
        </w:pPrChange>
      </w:pPr>
      <w:r>
        <w:t xml:space="preserve">Climate change is rapidly altering environmental conditions at the local level and in particular, temperature and precipitation regimes and the severity of weather events. How will plants, a mostly sessile taxonomic group, cope with these rapid changes? Given the rapid change in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eHQ+PERpc3BsYXlUZXh0PihKYW56ZW4gMTk2NzsgTW9saW5hLU1vbnRlbmVncm8gYW5kIE5heWEg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</w:fldData>
        </w:fldChar>
      </w:r>
      <w:r>
        <w:instrText xml:space="preserve"> ADDIN EN.CITE </w:instrText>
      </w:r>
      <w:r>
        <w:fldChar w:fldCharType="begin">
          <w:fldData xml:space="preserve">PEVuZE5vdGU+PENpdGU+PEF1dGhvcj5KYW56ZW48L0F1dGhvcj48WWVhcj4xOTY3PC9ZZWFyPjxJ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</w:fldData>
        </w:fldChar>
      </w:r>
      <w:r>
        <w:instrText xml:space="preserve"> ADDIN EN.CITE.DATA </w:instrText>
      </w:r>
      <w:r>
        <w:fldChar w:fldCharType="end"/>
      </w:r>
      <w:r>
        <w:fldChar w:fldCharType="separate"/>
      </w:r>
      <w:r>
        <w:rPr>
          <w:noProof/>
        </w:rPr>
        <w:t>(Janzen 1967; Molina-Montenegro and Naya 2012; Schlichting 1986)</w:t>
      </w:r>
      <w:r>
        <w:fldChar w:fldCharType="end"/>
      </w:r>
      <w:r>
        <w:t xml:space="preserve">. We conducted a study that focuses on the variation within populations and addresses the potential for the first two of these options in a widespread, weedy species. </w:t>
      </w:r>
    </w:p>
    <w:p w14:paraId="25922E75" w14:textId="5B32F62D" w:rsidR="007876A2" w:rsidRDefault="007876A2" w:rsidP="00B74A2E">
      <w:pPr>
        <w:pStyle w:val="BodyDoubleSpace05FirstLine"/>
        <w:spacing w:line="360" w:lineRule="auto"/>
        <w:pPrChange w:id="14" w:author="Emma Chandler" w:date="2022-08-29T12:52:00Z">
          <w:pPr>
            <w:pStyle w:val="BodyDoubleSpace05FirstLine"/>
          </w:pPr>
        </w:pPrChange>
      </w:pPr>
      <w:r>
        <w:t>The conditions across a species</w:t>
      </w:r>
      <w:ins w:id="15" w:author="Steven Travers" w:date="2022-08-15T13:14:00Z">
        <w:r w:rsidR="00A8265A">
          <w:t>’</w:t>
        </w:r>
      </w:ins>
      <w:r>
        <w:t xml:space="preserve"> range are almost always heterogeneous and can have a variety of selective pressures that act on the populations differently. Divergent selection in two different locations can result in differing trait optima in separate populations, leading to local adaptation </w:t>
      </w:r>
      <w:r>
        <w:fldChar w:fldCharType="begin"/>
      </w:r>
      <w:r>
        <w:instrText xml:space="preserve"> ADDIN EN.CITE &lt;EndNote&gt;&lt;Cite&gt;&lt;Author&gt;Kawecki&lt;/Author&gt;&lt;Year&gt;2004&lt;/Year&gt;&lt;IDText&gt;Conceptual issues in local adaptation&lt;/IDText&gt;&lt;DisplayText&gt;(Kawecki and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Pr>
          <w:noProof/>
        </w:rPr>
        <w:t>(Kawecki and Ebert 2004)</w:t>
      </w:r>
      <w:r>
        <w:fldChar w:fldCharType="end"/>
      </w:r>
      <w:r>
        <w:t>. How a species adapts or acclimates to separate locations provides a clue to how a species in one location might respond as global warming changes local conditions. Temperature is a variable that can determine species distributions and can vary greatly in both severity and consistency with geographic region</w:t>
      </w:r>
      <w:ins w:id="16" w:author="Steven Travers" w:date="2022-08-15T13:40:00Z">
        <w:r w:rsidR="00E106CD">
          <w:t xml:space="preserve"> (e.g. von </w:t>
        </w:r>
        <w:proofErr w:type="spellStart"/>
        <w:r w:rsidR="00E106CD">
          <w:t>B</w:t>
        </w:r>
      </w:ins>
      <w:ins w:id="17" w:author="Steven Travers" w:date="2022-08-15T13:41:00Z">
        <w:r w:rsidR="00E106CD">
          <w:rPr>
            <w:rFonts w:ascii="Calibri" w:hAnsi="Calibri" w:cs="Calibri"/>
          </w:rPr>
          <w:t>ϋ</w:t>
        </w:r>
        <w:r w:rsidR="00E106CD">
          <w:t>ren</w:t>
        </w:r>
        <w:proofErr w:type="spellEnd"/>
        <w:r w:rsidR="00E106CD">
          <w:t xml:space="preserve"> and </w:t>
        </w:r>
        <w:proofErr w:type="spellStart"/>
        <w:r w:rsidR="00E106CD">
          <w:t>Hiltbrunner</w:t>
        </w:r>
        <w:proofErr w:type="spellEnd"/>
        <w:r w:rsidR="00E106CD">
          <w:t xml:space="preserve">, </w:t>
        </w:r>
        <w:r w:rsidR="00E106CD">
          <w:lastRenderedPageBreak/>
          <w:t>2022)</w:t>
        </w:r>
      </w:ins>
      <w:r>
        <w:t xml:space="preserve">.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t>
      </w:r>
    </w:p>
    <w:p w14:paraId="740D0E99" w14:textId="3597492D" w:rsidR="007876A2" w:rsidRDefault="007876A2" w:rsidP="00B74A2E">
      <w:pPr>
        <w:pStyle w:val="BodyDoubleSpace05FirstLine"/>
        <w:spacing w:line="360" w:lineRule="auto"/>
        <w:pPrChange w:id="18" w:author="Emma Chandler" w:date="2022-08-29T12:52:00Z">
          <w:pPr>
            <w:pStyle w:val="BodyDoubleSpace05FirstLine"/>
          </w:pPr>
        </w:pPrChange>
      </w:pPr>
      <w:r>
        <w:t xml:space="preserve">Temperature can impact plant physiology and cell structure in a few ways. Temperature stress changes the fluidity of phospholipid bilayers. Heat increases fluidity and dissociation of membrane components from one another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while cold decreases lipid adhesion and increases rigidity </w:t>
      </w:r>
      <w:r>
        <w:fldChar w:fldCharType="begin"/>
      </w:r>
      <w: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fldChar w:fldCharType="separate"/>
      </w:r>
      <w:r>
        <w:rPr>
          <w:noProof/>
        </w:rPr>
        <w:t>(Valitova et al. 2019)</w:t>
      </w:r>
      <w:r>
        <w:fldChar w:fldCharType="end"/>
      </w:r>
      <w:r>
        <w:t xml:space="preserve">. Both heat and cold stress results in cytoplasm leaking from the cell membrane. Plants that are more tolerant of temperature stress </w:t>
      </w:r>
      <w:del w:id="19" w:author="Steven Travers" w:date="2022-08-15T15:09:00Z">
        <w:r w:rsidDel="00BD18F9">
          <w:delText xml:space="preserve">would </w:delText>
        </w:r>
      </w:del>
      <w:ins w:id="20" w:author="Steven Travers" w:date="2022-08-15T15:09:00Z">
        <w:r w:rsidR="00BD18F9">
          <w:t xml:space="preserve">should </w:t>
        </w:r>
      </w:ins>
      <w:r>
        <w:t>have the capacity to maintain optimal cell membrane fluidity and reduce cytoplasm leakage</w:t>
      </w:r>
      <w:ins w:id="21" w:author="Steven Travers" w:date="2022-08-15T15:09:00Z">
        <w:r w:rsidR="00BD18F9">
          <w:t xml:space="preserve"> across a wider range of temperatures</w:t>
        </w:r>
      </w:ins>
      <w:r>
        <w:t xml:space="preserve">. </w:t>
      </w:r>
      <w:r w:rsidRPr="00700807">
        <w:t xml:space="preserve">The incorporation of sterols in membranes can maintain fluidity and expand temperature range for plants </w: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bmdzIHRvIGNvbGQgc3RyZXNzPC9JRFRleHQ+PERpc3BsYXlUZXh0PihEdWZvdXJjIDIwMDhhLCAy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</w:fldData>
        </w:fldChar>
      </w:r>
      <w:r w:rsidRPr="00700807">
        <w:instrText xml:space="preserve"> ADDIN EN.CITE </w:instrTex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bmdzIHRvIGNvbGQgc3RyZXNzPC9JRFRleHQ+PERpc3BsYXlUZXh0PihEdWZvdXJjIDIwMDhhLCAy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</w:fldData>
        </w:fldChar>
      </w:r>
      <w:r w:rsidRPr="00700807">
        <w:instrText xml:space="preserve"> ADDIN EN.CITE.DATA </w:instrText>
      </w:r>
      <w:r w:rsidRPr="00700807">
        <w:fldChar w:fldCharType="end"/>
      </w:r>
      <w:r w:rsidRPr="00700807">
        <w:fldChar w:fldCharType="separate"/>
      </w:r>
      <w:r w:rsidRPr="00700807">
        <w:rPr>
          <w:noProof/>
        </w:rPr>
        <w:t>(Dufourc 2008a, 2008b; Valitova et al. 2019)</w:t>
      </w:r>
      <w:r w:rsidRPr="00700807">
        <w:fldChar w:fldCharType="end"/>
      </w:r>
      <w:r w:rsidRPr="00700807">
        <w:t xml:space="preserve">. On the other hand, saturated fatty acids can be incorporated in the cell membrane to reduce fluidity and are often associated heat tolerance </w: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RGlzcGxheVRleHQ+KEtuaWdodCBhbmQgQWNrZXJseSAyMDAxOyBaaHUgZXQgYWwuIDIwMTgpPC9E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==
</w:fldData>
        </w:fldChar>
      </w:r>
      <w:r w:rsidRPr="00700807">
        <w:instrText xml:space="preserve"> ADDIN EN.CITE </w:instrTex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RGlzcGxheVRleHQ+KEtuaWdodCBhbmQgQWNrZXJseSAyMDAxOyBaaHUgZXQgYWwuIDIwMTgpPC9E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==
</w:fldData>
        </w:fldChar>
      </w:r>
      <w:r w:rsidRPr="00700807">
        <w:instrText xml:space="preserve"> ADDIN EN.CITE.DATA </w:instrText>
      </w:r>
      <w:r w:rsidRPr="00700807">
        <w:fldChar w:fldCharType="end"/>
      </w:r>
      <w:r w:rsidRPr="00700807">
        <w:fldChar w:fldCharType="separate"/>
      </w:r>
      <w:r w:rsidRPr="00700807">
        <w:rPr>
          <w:noProof/>
        </w:rPr>
        <w:t>(Knight and Ackerly 2001; Zhu et al. 2018)</w:t>
      </w:r>
      <w:r w:rsidRPr="00700807">
        <w:fldChar w:fldCharType="end"/>
      </w:r>
      <w:r w:rsidRPr="00700807">
        <w:t>.</w:t>
      </w:r>
      <w:r>
        <w:t xml:space="preserve"> </w:t>
      </w:r>
    </w:p>
    <w:p w14:paraId="33F60A74" w14:textId="07DF177F" w:rsidR="007876A2" w:rsidRDefault="007876A2" w:rsidP="00B74A2E">
      <w:pPr>
        <w:pStyle w:val="BodyDoubleSpace05FirstLine"/>
        <w:spacing w:line="360" w:lineRule="auto"/>
        <w:pPrChange w:id="22" w:author="Emma Chandler" w:date="2022-08-29T12:52:00Z">
          <w:pPr>
            <w:pStyle w:val="BodyDoubleSpace05FirstLine"/>
          </w:pPr>
        </w:pPrChange>
      </w:pPr>
      <w:r w:rsidRPr="00700807">
        <w:t>High</w:t>
      </w:r>
      <w:r>
        <w:t xml:space="preserve"> temperatures also affect photosynthesis via the decreased affinity of Rubisco (enzyme responsible for carbon fixation in photosynthesis) to CO</w:t>
      </w:r>
      <w:r>
        <w:rPr>
          <w:vertAlign w:val="subscript"/>
        </w:rPr>
        <w:t>2</w:t>
      </w:r>
      <w:r>
        <w:t xml:space="preserve"> and increase in its affinity to O</w:t>
      </w:r>
      <w:r>
        <w:rPr>
          <w:vertAlign w:val="subscript"/>
        </w:rPr>
        <w:t>2</w:t>
      </w:r>
      <w:r>
        <w:t xml:space="preserve"> </w: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ZXh0PihCYXV3ZSBldCBhbC4gMjAxMDsgWmh1IGV0IGFsLiAyMDE4KTwvRGlzcGxheVRleHQ+PHJl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instrText xml:space="preserve"> ADDIN EN.CITE </w:instrTex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ZXh0PihCYXV3ZSBldCBhbC4gMjAxMDsgWmh1IGV0IGFsLiAyMDE4KTwvRGlzcGxheVRleHQ+PHJl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instrText xml:space="preserve"> ADDIN EN.CITE.DATA </w:instrText>
      </w:r>
      <w:r>
        <w:fldChar w:fldCharType="end"/>
      </w:r>
      <w:r>
        <w:fldChar w:fldCharType="separate"/>
      </w:r>
      <w:r>
        <w:rPr>
          <w:noProof/>
        </w:rPr>
        <w:t>(Bauwe et al. 2010; Zhu et al. 2018)</w:t>
      </w:r>
      <w:r>
        <w:fldChar w:fldCharType="end"/>
      </w:r>
      <w:r>
        <w:t>. The fixation of O</w:t>
      </w:r>
      <w:r>
        <w:rPr>
          <w:vertAlign w:val="subscript"/>
        </w:rPr>
        <w:t>2</w:t>
      </w:r>
      <w:r>
        <w:t xml:space="preserve"> produces compounds that are needless and requires photorespiration to recycle components necessary for photosynthesis, in the process, reducing the efficiency of photosynthesis </w:t>
      </w:r>
      <w:r>
        <w:fldChar w:fldCharType="begin"/>
      </w:r>
      <w: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fldChar w:fldCharType="separate"/>
      </w:r>
      <w:r>
        <w:rPr>
          <w:noProof/>
        </w:rPr>
        <w:t>(Bauwe et al. 2010)</w:t>
      </w:r>
      <w:r>
        <w:fldChar w:fldCharType="end"/>
      </w:r>
      <w:r>
        <w:t xml:space="preserve">. In extreme temperatures, hot and cold, proteins and enzymes can be damaged or rendered inactive. This can have an immense effect on photosynthesis because the protein complexes in photosystem II and the electron transport chain can unfold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The degradation of integral proteins and enzymes can also lead to the production of reactive oxygen species (ROS) through the excess absorption of light energy and prolonged excitation of chlorophyll molecules </w: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ZSBtZWFzdXJlbWVudHM8L0lEVGV4dD48RGlzcGxheVRleHQ+KE1pc2hyYSBldCBhbC4gMjAxOTsg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</w:fldData>
        </w:fldChar>
      </w:r>
      <w:r>
        <w:instrText xml:space="preserve"> ADDIN EN.CITE </w:instrTex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ZSBtZWFzdXJlbWVudHM8L0lEVGV4dD48RGlzcGxheVRleHQ+KE1pc2hyYSBldCBhbC4gMjAxOTsg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</w:fldData>
        </w:fldChar>
      </w:r>
      <w:r>
        <w:instrText xml:space="preserve"> ADDIN EN.CITE.DATA </w:instrText>
      </w:r>
      <w:r>
        <w:fldChar w:fldCharType="end"/>
      </w:r>
      <w:r>
        <w:fldChar w:fldCharType="separate"/>
      </w:r>
      <w:r>
        <w:rPr>
          <w:noProof/>
        </w:rPr>
        <w:t>(Mishra et al. 2019; Wahid 2007; Wahid et al. 2007)</w:t>
      </w:r>
      <w:r>
        <w:fldChar w:fldCharType="end"/>
      </w:r>
      <w:r>
        <w: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cellular components. Plants typically degrade free chlorophyll or transform chlorophyll into </w:t>
      </w:r>
      <w:r>
        <w:lastRenderedPageBreak/>
        <w:t xml:space="preserve">alternative configurations quickly, and as a result chlorophyll fluorescence </w:t>
      </w:r>
      <w:proofErr w:type="gramStart"/>
      <w:r>
        <w:t>decreases</w:t>
      </w:r>
      <w:proofErr w:type="gramEnd"/>
      <w:r>
        <w:t xml:space="preserve"> </w: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instrText xml:space="preserve"> ADDIN EN.CITE </w:instrTex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instrText xml:space="preserve"> ADDIN EN.CITE.DATA </w:instrText>
      </w:r>
      <w:r>
        <w:fldChar w:fldCharType="end"/>
      </w:r>
      <w:r>
        <w:fldChar w:fldCharType="separate"/>
      </w:r>
      <w:r>
        <w:rPr>
          <w:noProof/>
        </w:rPr>
        <w:t>(Kariola et al. 2005)</w:t>
      </w:r>
      <w:r>
        <w:fldChar w:fldCharType="end"/>
      </w:r>
      <w:r>
        <w:t>.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w:t>
      </w:r>
      <w:ins w:id="23" w:author="Steven Travers" w:date="2022-08-15T15:13:00Z">
        <w:r w:rsidR="00BD18F9">
          <w:t>s</w:t>
        </w:r>
      </w:ins>
      <w:r>
        <w:t xml:space="preserve">). Extreme temperatures can limit pollen production, tube growth rate, and viability </w: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czwvSURUZXh0PjxEaXNwbGF5VGV4dD4oR2FqYW5heWFrZSBldCBhbC4gMjAxMTsgS2FrYW5pIGV0
IGFsLiAyMDAyOyBTaW5naCBldCBhbC4gMjAwOCk8L0Rpc3BsYXlUZXh0PjxyZWNvcmQ+PGlzYm4+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instrText xml:space="preserve"> ADDIN EN.CITE </w:instrTex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czwvSURUZXh0PjxEaXNwbGF5VGV4dD4oR2FqYW5heWFrZSBldCBhbC4gMjAxMTsgS2FrYW5pIGV0
IGFsLiAyMDAyOyBTaW5naCBldCBhbC4gMjAwOCk8L0Rpc3BsYXlUZXh0PjxyZWNvcmQ+PGlzYm4+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instrText xml:space="preserve"> ADDIN EN.CITE.DATA </w:instrText>
      </w:r>
      <w:r>
        <w:fldChar w:fldCharType="end"/>
      </w:r>
      <w:r>
        <w:fldChar w:fldCharType="separate"/>
      </w:r>
      <w:r>
        <w:rPr>
          <w:noProof/>
        </w:rPr>
        <w:t>(Gajanayake et al. 2011; Kakani et al. 2002; Singh et al. 2008)</w:t>
      </w:r>
      <w:r>
        <w:fldChar w:fldCharType="end"/>
      </w:r>
      <w:r>
        <w:t>.</w:t>
      </w:r>
    </w:p>
    <w:p w14:paraId="7C2CC54F" w14:textId="77777777" w:rsidR="0079089D" w:rsidRDefault="007876A2" w:rsidP="00B74A2E">
      <w:pPr>
        <w:pStyle w:val="BodyDoubleSpace05FirstLine"/>
        <w:spacing w:line="360" w:lineRule="auto"/>
        <w:rPr>
          <w:ins w:id="24" w:author="Steven Travers" w:date="2022-08-15T15:17:00Z"/>
        </w:rPr>
        <w:pPrChange w:id="25" w:author="Emma Chandler" w:date="2022-08-29T12:52:00Z">
          <w:pPr>
            <w:pStyle w:val="BodyDoubleSpace05FirstLine"/>
          </w:pPr>
        </w:pPrChange>
      </w:pPr>
      <w:commentRangeStart w:id="26"/>
      <w:r>
        <w:t xml:space="preserve">There is variation in the sensitivity to temperature stress and thus adaptations do lead to populations that are less sensitive. </w:t>
      </w:r>
      <w:commentRangeEnd w:id="26"/>
      <w:r w:rsidR="0079089D">
        <w:rPr>
          <w:rStyle w:val="CommentReference"/>
          <w:rFonts w:asciiTheme="minorHAnsi" w:eastAsiaTheme="minorHAnsi" w:hAnsiTheme="minorHAnsi" w:cstheme="minorBidi"/>
        </w:rPr>
        <w:commentReference w:id="26"/>
      </w:r>
      <w:r>
        <w:t xml:space="preserve">For example, cell membrane stability can be maintained in high or low temperature stress with the incorporation of fatty acids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or sterols </w:t>
      </w:r>
      <w:r>
        <w:fldChar w:fldCharType="begin">
          <w:fldData xml:space="preserve">PEVuZE5vdGU+PENpdGU+PEF1dGhvcj5EdWZvdXJjPC9BdXRob3I+PFllYXI+MjAwODwvWWVhcj48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</w:fldData>
        </w:fldChar>
      </w:r>
      <w:r>
        <w:instrText xml:space="preserve"> ADDIN EN.CITE </w:instrText>
      </w:r>
      <w:r>
        <w:fldChar w:fldCharType="begin">
          <w:fldData xml:space="preserve">PEVuZE5vdGU+PENpdGU+PEF1dGhvcj5EdWZvdXJjPC9BdXRob3I+PFllYXI+MjAwODwvWWVhcj48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</w:fldData>
        </w:fldChar>
      </w:r>
      <w:r>
        <w:instrText xml:space="preserve"> ADDIN EN.CITE.DATA </w:instrText>
      </w:r>
      <w:r>
        <w:fldChar w:fldCharType="end"/>
      </w:r>
      <w:r>
        <w:fldChar w:fldCharType="separate"/>
      </w:r>
      <w:r>
        <w:rPr>
          <w:noProof/>
        </w:rPr>
        <w:t>(Dufourc 2008a, 2008b; Valitova et al. 2019)</w:t>
      </w:r>
      <w:r>
        <w:fldChar w:fldCharType="end"/>
      </w:r>
      <w:r>
        <w:t xml:space="preserve">. The production of heat shock proteins, a chaperone protein, also reduces temperature stress by preserving the shape of other proteins and enzymes required for normal function </w: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IGV0IGFsLiAyMDA5OyBHb3N3YW1pIGV0IGFsLiAyMDEwOyBLbmlnaHQgYW5kIEFja2VybHkgMjAw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</w:fldData>
        </w:fldChar>
      </w:r>
      <w:r>
        <w:instrText xml:space="preserve"> ADDIN EN.CITE </w:instrTex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IGV0IGFsLiAyMDA5OyBHb3N3YW1pIGV0IGFsLiAyMDEwOyBLbmlnaHQgYW5kIEFja2VybHkgMjAw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</w:fldData>
        </w:fldChar>
      </w:r>
      <w:r>
        <w:instrText xml:space="preserve"> ADDIN EN.CITE.DATA </w:instrText>
      </w:r>
      <w:r>
        <w:fldChar w:fldCharType="end"/>
      </w:r>
      <w:r>
        <w:fldChar w:fldCharType="separate"/>
      </w:r>
      <w:r>
        <w:rPr>
          <w:noProof/>
        </w:rPr>
        <w:t>(Frank et al. 2009; Goswami et al. 2010; Knight and Ackerly 2001; Lin et al. 2018; Liu et al. 2016; Nurminsky et al. 2018; Rhoads et al. 2005)</w:t>
      </w:r>
      <w:r>
        <w:fldChar w:fldCharType="end"/>
      </w:r>
      <w:r>
        <w:t xml:space="preserve">. For </w:t>
      </w:r>
      <w:commentRangeStart w:id="27"/>
      <w:r>
        <w:t xml:space="preserve">these adaptations </w:t>
      </w:r>
      <w:commentRangeEnd w:id="27"/>
      <w:r w:rsidR="0079089D">
        <w:rPr>
          <w:rStyle w:val="CommentReference"/>
          <w:rFonts w:asciiTheme="minorHAnsi" w:eastAsiaTheme="minorHAnsi" w:hAnsiTheme="minorHAnsi" w:cstheme="minorBidi"/>
        </w:rPr>
        <w:commentReference w:id="27"/>
      </w:r>
      <w:r>
        <w:t xml:space="preserve">to occur, temperature must be a selective pressure that influences the survival or reproduction of the species. </w:t>
      </w:r>
    </w:p>
    <w:p w14:paraId="00FBDC2F" w14:textId="215CB231" w:rsidR="007876A2" w:rsidRDefault="007876A2" w:rsidP="00B74A2E">
      <w:pPr>
        <w:pStyle w:val="BodyDoubleSpace05FirstLine"/>
        <w:spacing w:line="360" w:lineRule="auto"/>
        <w:pPrChange w:id="28" w:author="Emma Chandler" w:date="2022-08-29T12:52:00Z">
          <w:pPr>
            <w:pStyle w:val="BodyDoubleSpace05FirstLine"/>
          </w:pPr>
        </w:pPrChange>
      </w:pPr>
      <w:r>
        <w:t xml:space="preserve">In angiosperms, selection can act independently in the two life stages, the sporophyte (diploid; full plants, vegetation) and the gametophyte (haploid; ovules, pollen). It has been shown that there is a substantial overlap in genes and gene expression between the two stages </w:t>
      </w:r>
      <w:r>
        <w:fldChar w:fldCharType="begin">
          <w:fldData xml:space="preserve">PEVuZE5vdGU+PENpdGU+PEF1dGhvcj5CZWF1ZHJ5PC9BdXRob3I+PFllYXI+MjAyMDwvWWVhcj48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NzU8L3ZvbHVtZT48L3JlY29yZD48L0NpdGU+PC9FbmROb3RlPgB=
</w:fldData>
        </w:fldChar>
      </w:r>
      <w:r>
        <w:instrText xml:space="preserve"> ADDIN EN.CITE </w:instrText>
      </w:r>
      <w:r>
        <w:fldChar w:fldCharType="begin">
          <w:fldData xml:space="preserve">PEVuZE5vdGU+PENpdGU+PEF1dGhvcj5CZWF1ZHJ5PC9BdXRob3I+PFllYXI+MjAyMDwvWWVhcj48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NzU8L3ZvbHVtZT48L3JlY29yZD48L0NpdGU+PC9FbmROb3RlPgB=
</w:fldData>
        </w:fldChar>
      </w:r>
      <w:r>
        <w:instrText xml:space="preserve"> ADDIN EN.CITE.DATA </w:instrText>
      </w:r>
      <w:r>
        <w:fldChar w:fldCharType="end"/>
      </w:r>
      <w:r>
        <w:fldChar w:fldCharType="separate"/>
      </w:r>
      <w:r>
        <w:rPr>
          <w:noProof/>
        </w:rPr>
        <w:t>(Beaudry et al. 2020; Pedersen et al. 1987; Tanksley et al. 1981; Willing and Mascarenhas 1984)</w:t>
      </w:r>
      <w:r>
        <w:fldChar w:fldCharType="end"/>
      </w:r>
      <w:r>
        <w:t xml:space="preserve">. There is also evidence of a correlation between the gametophytic and </w:t>
      </w:r>
      <w:proofErr w:type="spellStart"/>
      <w:r>
        <w:t>sporophytic</w:t>
      </w:r>
      <w:proofErr w:type="spellEnd"/>
      <w:r>
        <w:t xml:space="preserve"> stages in temperature tolerance traits </w:t>
      </w:r>
      <w:commentRangeStart w:id="29"/>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instrText xml:space="preserve"> ADDIN EN.CITE </w:instrTex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instrText xml:space="preserve"> ADDIN EN.CITE.DATA </w:instrText>
      </w:r>
      <w:r>
        <w:fldChar w:fldCharType="end"/>
      </w:r>
      <w:r>
        <w:fldChar w:fldCharType="separate"/>
      </w:r>
      <w:r>
        <w:rPr>
          <w:noProof/>
        </w:rPr>
        <w:t>(Hedhly et al. 2005; Poudyal et al. 2019)</w:t>
      </w:r>
      <w:r>
        <w:fldChar w:fldCharType="end"/>
      </w:r>
      <w:commentRangeEnd w:id="29"/>
      <w:r w:rsidR="0079089D">
        <w:rPr>
          <w:rStyle w:val="CommentReference"/>
          <w:rFonts w:asciiTheme="minorHAnsi" w:eastAsiaTheme="minorHAnsi" w:hAnsiTheme="minorHAnsi" w:cstheme="minorBidi"/>
        </w:rPr>
        <w:commentReference w:id="29"/>
      </w:r>
      <w:r>
        <w:t>.</w:t>
      </w:r>
    </w:p>
    <w:p w14:paraId="593ABAF5" w14:textId="71D1DC92" w:rsidR="007876A2" w:rsidRDefault="007876A2" w:rsidP="00B74A2E">
      <w:pPr>
        <w:pStyle w:val="BodyDoubleSpace05FirstLine"/>
        <w:spacing w:line="360" w:lineRule="auto"/>
        <w:pPrChange w:id="30" w:author="Emma Chandler" w:date="2022-08-29T12:52:00Z">
          <w:pPr>
            <w:pStyle w:val="BodyDoubleSpace05FirstLine"/>
          </w:pPr>
        </w:pPrChange>
      </w:pPr>
      <w:r>
        <w:t xml:space="preserve">In this study, we compared plants from Minnesota and Texas </w:t>
      </w:r>
      <w:del w:id="31" w:author="Steven Travers" w:date="2022-08-19T20:13:00Z">
        <w:r w:rsidDel="001A291C">
          <w:delText xml:space="preserve">for </w:delText>
        </w:r>
      </w:del>
      <w:ins w:id="32" w:author="Steven Travers" w:date="2022-08-19T20:13:00Z">
        <w:r w:rsidR="001A291C">
          <w:t xml:space="preserve">and estimated </w:t>
        </w:r>
      </w:ins>
      <w:r>
        <w:t xml:space="preserve">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w:t>
      </w:r>
      <w:ins w:id="33" w:author="Steven Travers" w:date="2022-08-19T20:14:00Z">
        <w:r w:rsidR="001A291C">
          <w:t>(</w:t>
        </w:r>
      </w:ins>
      <w:del w:id="34" w:author="Steven Travers" w:date="2022-08-19T20:14:00Z">
        <w:r w:rsidDel="001A291C">
          <w:delText>such as</w:delText>
        </w:r>
      </w:del>
      <w:r>
        <w:t xml:space="preserve"> net photosynthesis, chlorophyll content, and cell membrane stability</w:t>
      </w:r>
      <w:ins w:id="35" w:author="Steven Travers" w:date="2022-08-19T20:14:00Z">
        <w:r w:rsidR="001A291C">
          <w:t>)</w:t>
        </w:r>
      </w:ins>
      <w:r>
        <w:t xml:space="preserve">. The gametophytic variables were pollen germination (viability) and pollen tube growth rate. The first objective was to </w:t>
      </w:r>
      <w:r>
        <w:lastRenderedPageBreak/>
        <w:t xml:space="preserve">determine if local thermal conditions have divergently selected for temperature tolerance traits </w:t>
      </w:r>
      <w:ins w:id="36" w:author="Steven Travers" w:date="2022-08-19T20:16:00Z">
        <w:r w:rsidR="001A291C">
          <w:t xml:space="preserve">and led to </w:t>
        </w:r>
      </w:ins>
      <w:ins w:id="37" w:author="Steven Travers" w:date="2022-08-19T20:17:00Z">
        <w:r w:rsidR="001A291C">
          <w:t>adaptations reflecting</w:t>
        </w:r>
      </w:ins>
      <w:del w:id="38" w:author="Steven Travers" w:date="2022-08-19T20:16:00Z">
        <w:r w:rsidDel="001A291C">
          <w:delText>to</w:delText>
        </w:r>
      </w:del>
      <w:del w:id="39" w:author="Steven Travers" w:date="2022-08-19T20:17:00Z">
        <w:r w:rsidDel="001A291C">
          <w:delText xml:space="preserve"> fit</w:delText>
        </w:r>
      </w:del>
      <w:r>
        <w:t xml:space="preserve"> regional climate regimes.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gene expression patterns in the gametophyte and sporophyte overlap, then there </w:t>
      </w:r>
      <w:del w:id="40" w:author="Steven Travers" w:date="2022-08-19T20:19:00Z">
        <w:r w:rsidDel="001A291C">
          <w:delText>would be a</w:delText>
        </w:r>
      </w:del>
      <w:ins w:id="41" w:author="Steven Travers" w:date="2022-08-19T20:19:00Z">
        <w:r w:rsidR="001A291C">
          <w:t>is the potential for</w:t>
        </w:r>
      </w:ins>
      <w:r>
        <w:t xml:space="preserve"> positive correlation for temperature tolerance in the two life stages. </w:t>
      </w:r>
    </w:p>
    <w:p w14:paraId="3D233893" w14:textId="77777777" w:rsidR="007876A2" w:rsidRDefault="007876A2" w:rsidP="00B74A2E">
      <w:pPr>
        <w:pStyle w:val="GS2"/>
        <w:spacing w:line="360" w:lineRule="auto"/>
        <w:rPr>
          <w:szCs w:val="24"/>
        </w:rPr>
        <w:pPrChange w:id="42" w:author="Emma Chandler" w:date="2022-08-29T12:52:00Z">
          <w:pPr>
            <w:pStyle w:val="GS2"/>
          </w:pPr>
        </w:pPrChange>
      </w:pPr>
      <w:bookmarkStart w:id="43" w:name="_Toc107827635"/>
      <w:bookmarkStart w:id="44" w:name="_Toc108536996"/>
      <w:r>
        <w:t>Methods</w:t>
      </w:r>
      <w:bookmarkEnd w:id="43"/>
      <w:bookmarkEnd w:id="44"/>
    </w:p>
    <w:p w14:paraId="0B3E301B" w14:textId="77777777" w:rsidR="007876A2" w:rsidRDefault="007876A2" w:rsidP="00B74A2E">
      <w:pPr>
        <w:pStyle w:val="GS3"/>
        <w:spacing w:line="360" w:lineRule="auto"/>
        <w:pPrChange w:id="45" w:author="Emma Chandler" w:date="2022-08-29T12:52:00Z">
          <w:pPr>
            <w:pStyle w:val="GS3"/>
          </w:pPr>
        </w:pPrChange>
      </w:pPr>
      <w:bookmarkStart w:id="46" w:name="_Toc107827636"/>
      <w:bookmarkStart w:id="47" w:name="_Toc108536997"/>
      <w:r>
        <w:t>Species Description</w:t>
      </w:r>
      <w:bookmarkEnd w:id="46"/>
      <w:bookmarkEnd w:id="47"/>
    </w:p>
    <w:p w14:paraId="6BC820F8" w14:textId="77777777" w:rsidR="007876A2" w:rsidRDefault="007876A2" w:rsidP="00B74A2E">
      <w:pPr>
        <w:pStyle w:val="BodyDoubleSpace05FirstLine"/>
        <w:spacing w:line="360" w:lineRule="auto"/>
        <w:rPr>
          <w:i/>
          <w:iCs/>
        </w:rPr>
        <w:pPrChange w:id="48" w:author="Emma Chandler" w:date="2022-08-29T12:52:00Z">
          <w:pPr>
            <w:pStyle w:val="BodyDoubleSpace05FirstLine"/>
          </w:pPr>
        </w:pPrChange>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Pr>
          <w:noProof/>
        </w:rPr>
        <w:t>(Wahlert et al.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1.1).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Sexual reproduction in </w:t>
      </w:r>
      <w:r>
        <w:rPr>
          <w:i/>
          <w:iCs/>
        </w:rPr>
        <w:t xml:space="preserve">Solanum </w:t>
      </w:r>
      <w:proofErr w:type="spellStart"/>
      <w:r>
        <w:rPr>
          <w:i/>
          <w:iCs/>
        </w:rPr>
        <w:t>carolinense</w:t>
      </w:r>
      <w:proofErr w:type="spellEnd"/>
      <w:r>
        <w:rPr>
          <w:i/>
          <w:iCs/>
        </w:rPr>
        <w:t xml:space="preserve"> </w:t>
      </w:r>
      <w:r>
        <w:t xml:space="preserve">is complex. First, </w:t>
      </w:r>
      <w:r>
        <w:rPr>
          <w:i/>
          <w:iCs/>
        </w:rPr>
        <w:t xml:space="preserve">Solanum </w:t>
      </w:r>
      <w:proofErr w:type="spellStart"/>
      <w:r>
        <w:rPr>
          <w:i/>
          <w:iCs/>
        </w:rPr>
        <w:t>carolinense</w:t>
      </w:r>
      <w:proofErr w:type="spellEnd"/>
      <w:r>
        <w:rPr>
          <w:i/>
          <w:iCs/>
        </w:rPr>
        <w:t xml:space="preserve"> </w:t>
      </w:r>
      <w:r>
        <w:t xml:space="preserve">is indeterminate and andromonoecious, producing mostly hermaphroditic flowers with some staminate flowers </w:t>
      </w:r>
      <w:r>
        <w:fldChar w:fldCharType="begin"/>
      </w:r>
      <w:r>
        <w:instrText xml:space="preserve"> ADDIN EN.CITE &lt;EndNote&gt;&lt;Cite&gt;&lt;Author&gt;Connolly&lt;/Author&gt;&lt;Year&gt;2003&lt;/Year&gt;&lt;IDText&gt;Functional significance of the androecium in staminate and hermaphroditic flowers of Solanum carolinense (Solanaceae)&lt;/IDText&gt;&lt;DisplayText&gt;(Connolly and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fldChar w:fldCharType="separate"/>
      </w:r>
      <w:r>
        <w:rPr>
          <w:noProof/>
        </w:rPr>
        <w:t>(Connolly and Anderson 2003)</w:t>
      </w:r>
      <w:r>
        <w:fldChar w:fldCharType="end"/>
      </w:r>
      <w:r>
        <w:t xml:space="preserve">. Second, </w:t>
      </w:r>
      <w:r>
        <w:rPr>
          <w:i/>
          <w:iCs/>
        </w:rPr>
        <w:t xml:space="preserve">Solanum </w:t>
      </w:r>
      <w:proofErr w:type="spellStart"/>
      <w:r>
        <w:rPr>
          <w:i/>
          <w:iCs/>
        </w:rPr>
        <w:t>carolinense</w:t>
      </w:r>
      <w:proofErr w:type="spellEnd"/>
      <w:r>
        <w:t xml:space="preserve"> has a self-incompatibility system that reduces the occurrence of self-fertilization through multiple alleles at the S-locus </w: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ZXBoZW5zb24gMjAwNzsgTWVuYS1BbGkgZXQgYWwuIDIwMDkpPC9EaXNwbGF5VGV4dD48cmVjb3Jk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</w:fldData>
        </w:fldChar>
      </w:r>
      <w:r>
        <w:instrText xml:space="preserve"> ADDIN EN.CITE </w:instrTex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ZXBoZW5zb24gMjAwNzsgTWVuYS1BbGkgZXQgYWwuIDIwMDkpPC9EaXNwbGF5VGV4dD48cmVjb3Jk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</w:fldData>
        </w:fldChar>
      </w:r>
      <w:r>
        <w:instrText xml:space="preserve"> ADDIN EN.CITE.DATA </w:instrText>
      </w:r>
      <w:r>
        <w:fldChar w:fldCharType="end"/>
      </w:r>
      <w:r>
        <w:fldChar w:fldCharType="separate"/>
      </w:r>
      <w:r>
        <w:rPr>
          <w:noProof/>
        </w:rPr>
        <w:t>(Mena-Ali and Stephenson 2007; Mena-Ali et al. 2009)</w:t>
      </w:r>
      <w:r>
        <w:fldChar w:fldCharType="end"/>
      </w:r>
      <w:r>
        <w:t xml:space="preserve">. S-RNases are produced within the style of a flower in accordance with the S-allele and degrade RNA of pollen tubes with like S-alleles. However, the self-incompatibility system is plastic and degrades with flower age </w:t>
      </w:r>
      <w:r>
        <w:fldChar w:fldCharType="begin"/>
      </w:r>
      <w:r>
        <w:instrText xml:space="preserve"> ADDIN EN.CITE &lt;EndNote&gt;&lt;Cite&gt;&lt;Author&gt;Travers&lt;/Author&gt;&lt;Year&gt;2004&lt;/Year&gt;&lt;IDText&gt;Plasticity in the self-incompatibility system of Solanum carolinense&lt;/IDText&gt;&lt;DisplayText&gt;(Travers et al.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fldChar w:fldCharType="separate"/>
      </w:r>
      <w:r>
        <w:rPr>
          <w:noProof/>
        </w:rPr>
        <w:t>(Travers et al. 2004)</w:t>
      </w:r>
      <w:r>
        <w:fldChar w:fldCharType="end"/>
      </w:r>
      <w:r>
        <w:t xml:space="preserve">. 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instrText xml:space="preserve"> ADDIN EN.CITE &lt;EndNote&gt;&lt;Cite&gt;&lt;Author&gt;Cipollini&lt;/Author&gt;&lt;Year&gt;1997&lt;/Year&gt;&lt;IDText&gt;Why are Some Fruits Toxic? Glycoalkaloids in Solanum and Fruit Choice by Vertebrates&lt;/IDText&gt;&lt;DisplayText&gt;(Cipollini and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Pr>
          <w:noProof/>
        </w:rPr>
        <w:t>(Cipollini and Levey 1997)</w:t>
      </w:r>
      <w:r>
        <w:fldChar w:fldCharType="end"/>
      </w:r>
      <w:r>
        <w:t>.</w:t>
      </w:r>
    </w:p>
    <w:p w14:paraId="77A5CDE4" w14:textId="77777777" w:rsidR="007876A2" w:rsidRDefault="007876A2" w:rsidP="00B74A2E">
      <w:pPr>
        <w:pStyle w:val="GS3"/>
        <w:spacing w:line="360" w:lineRule="auto"/>
        <w:pPrChange w:id="49" w:author="Emma Chandler" w:date="2022-08-29T12:52:00Z">
          <w:pPr>
            <w:pStyle w:val="GS3"/>
          </w:pPr>
        </w:pPrChange>
      </w:pPr>
      <w:bookmarkStart w:id="50" w:name="_Toc107827637"/>
      <w:bookmarkStart w:id="51" w:name="_Toc108536998"/>
      <w:r>
        <w:lastRenderedPageBreak/>
        <w:t>Plant Collection</w:t>
      </w:r>
      <w:bookmarkEnd w:id="50"/>
      <w:bookmarkEnd w:id="51"/>
    </w:p>
    <w:p w14:paraId="2ED89126" w14:textId="77777777" w:rsidR="007876A2" w:rsidRDefault="007876A2" w:rsidP="00B74A2E">
      <w:pPr>
        <w:pStyle w:val="BodyDoubleSpace05FirstLine"/>
        <w:spacing w:line="360" w:lineRule="auto"/>
        <w:pPrChange w:id="52" w:author="Emma Chandler" w:date="2022-08-29T12:52:00Z">
          <w:pPr>
            <w:pStyle w:val="BodyDoubleSpace05FirstLine"/>
          </w:pPr>
        </w:pPrChange>
      </w:pPr>
      <w:r>
        <w:rPr>
          <w:i/>
          <w:iCs/>
        </w:rPr>
        <w:t xml:space="preserve">Solanum </w:t>
      </w:r>
      <w:proofErr w:type="spellStart"/>
      <w:r>
        <w:rPr>
          <w:i/>
          <w:iCs/>
        </w:rPr>
        <w:t>carolinense</w:t>
      </w:r>
      <w:proofErr w:type="spellEnd"/>
      <w:r>
        <w:rPr>
          <w:i/>
          <w:iCs/>
        </w:rPr>
        <w:t xml:space="preserve"> </w:t>
      </w:r>
      <w:r>
        <w:t>plants from three populations in Texas and two populations in Minnesota were collected between October 2019 and August 2020 (Figure 1.1). The three southern populations were from Collin County, Texas near McKinney (</w:t>
      </w:r>
      <w:bookmarkStart w:id="53" w:name="_Hlk103520803"/>
      <w:r>
        <w:rPr>
          <w:u w:val="single"/>
        </w:rPr>
        <w:t>Oil Patch</w:t>
      </w:r>
      <w:r>
        <w:t xml:space="preserve">: 33.173465 N, -96.615402 W; </w:t>
      </w:r>
      <w:r>
        <w:rPr>
          <w:u w:val="single"/>
        </w:rPr>
        <w:t>Reserve</w:t>
      </w:r>
      <w:r>
        <w:t xml:space="preserve">: 33.159962 N, -96.619011 W; and </w:t>
      </w:r>
      <w:r>
        <w:rPr>
          <w:u w:val="single"/>
        </w:rPr>
        <w:t>Cemetery</w:t>
      </w:r>
      <w:r>
        <w:t>: 33.173672 N, -96.615096 W)</w:t>
      </w:r>
      <w:bookmarkEnd w:id="53"/>
      <w:r>
        <w:t xml:space="preserve">.  At the time of collection, each population consisted of between 10 and 50 mature plants. The Reserve population was located approximately 1.5 km from the Oil Patch and Cemetery populations which were adjacent to each other (Figure 1.2). The two populations from the north were from Houston County, Minnesota and from here on will be referred to as plants from the northern region or </w:t>
      </w:r>
      <w:r>
        <w:rPr>
          <w:u w:val="single"/>
        </w:rPr>
        <w:t>Prairie Island</w:t>
      </w:r>
      <w:r>
        <w:t xml:space="preserve"> </w:t>
      </w:r>
      <w:bookmarkStart w:id="54" w:name="_Hlk103519879"/>
      <w:r>
        <w:t xml:space="preserve">(44.07959 N, -91.684545 W) and </w:t>
      </w:r>
      <w:r>
        <w:rPr>
          <w:u w:val="single"/>
        </w:rPr>
        <w:t>Frontenac</w:t>
      </w:r>
      <w:r>
        <w:t xml:space="preserve"> (44.523056 N, -92.338611 W)</w:t>
      </w:r>
      <w:bookmarkEnd w:id="54"/>
      <w:r>
        <w:t xml:space="preserve">.  These populations are separated by approximately 80 Km (Figure 1.3). </w:t>
      </w:r>
      <w:bookmarkStart w:id="55" w:name="_Hlk103521603"/>
      <w:r>
        <w:t>In Colin County TX, the average monthly low temperature is 18°C (65°F) and the average monthly high is 43°C (111°F).</w:t>
      </w:r>
      <w:bookmarkEnd w:id="55"/>
      <w:r>
        <w:t xml:space="preserve"> </w:t>
      </w:r>
      <w:bookmarkStart w:id="56" w:name="_Hlk103521589"/>
      <w:r>
        <w:t>In Houston County, MN, the average monthly low temperature is -14°C (7°F) and the average monthly high is 29°C (85°F).</w:t>
      </w:r>
      <w:bookmarkEnd w:id="56"/>
    </w:p>
    <w:p w14:paraId="4545393E" w14:textId="6CA8F2EC" w:rsidR="007876A2" w:rsidRDefault="007876A2" w:rsidP="00B74A2E">
      <w:pPr>
        <w:pStyle w:val="BodyDoubleSpace05FirstLine"/>
        <w:spacing w:line="360" w:lineRule="auto"/>
        <w:pPrChange w:id="57" w:author="Emma Chandler" w:date="2022-08-29T12:52:00Z">
          <w:pPr>
            <w:pStyle w:val="BodyDoubleSpace05FirstLine"/>
          </w:pPr>
        </w:pPrChange>
      </w:pPr>
      <w:r>
        <w:t xml:space="preserve">Since </w:t>
      </w:r>
      <w:r>
        <w:rPr>
          <w:i/>
          <w:iCs/>
        </w:rPr>
        <w:t xml:space="preserve">Solanum </w:t>
      </w:r>
      <w:proofErr w:type="spellStart"/>
      <w:r>
        <w:rPr>
          <w:i/>
          <w:iCs/>
        </w:rPr>
        <w:t>carolinense</w:t>
      </w:r>
      <w:proofErr w:type="spellEnd"/>
      <w:r>
        <w:rPr>
          <w:i/>
          <w:iCs/>
        </w:rPr>
        <w:t xml:space="preserve"> </w:t>
      </w:r>
      <w:r>
        <w:t xml:space="preserve">reproduces asexually by growing individual plants from rhizome material, plants in close proximity may be genetically identical or ramets of the same genet. To avoid sampling two plants of the same genotype, plants with a minimum inter-plant distance of 1 meter were collected. Collections involved digging up and cutting rhizome of at least 10 cm in length and placing them in </w:t>
      </w:r>
      <w:proofErr w:type="spellStart"/>
      <w:r>
        <w:t>ziplock</w:t>
      </w:r>
      <w:proofErr w:type="spellEnd"/>
      <w:r>
        <w:t xml:space="preserve"> bags. Rhizomes were stored in a cooler with blue ice and shipped to Fargo</w:t>
      </w:r>
      <w:ins w:id="58" w:author="Steven Travers" w:date="2022-08-19T20:24:00Z">
        <w:r w:rsidR="0094665E">
          <w:t>, ND</w:t>
        </w:r>
      </w:ins>
      <w:r>
        <w:t xml:space="preserve">,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commentRangeStart w:id="59"/>
    <w:p w14:paraId="0BB1E295" w14:textId="77777777" w:rsidR="007876A2" w:rsidRDefault="007876A2" w:rsidP="00B74A2E">
      <w:pPr>
        <w:pStyle w:val="Figure"/>
        <w:spacing w:line="360" w:lineRule="auto"/>
        <w:rPr>
          <w:szCs w:val="24"/>
        </w:rPr>
        <w:pPrChange w:id="60" w:author="Emma Chandler" w:date="2022-08-29T12:52:00Z">
          <w:pPr>
            <w:pStyle w:val="Figure"/>
          </w:pPr>
        </w:pPrChange>
      </w:pPr>
      <w:r>
        <w:rPr>
          <w:noProof/>
        </w:rPr>
        <w:lastRenderedPageBreak/>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13"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4"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5"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5"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6" o:title="Chart, map, scatter chart&#10;&#10;Description automatically generated" croptop="55995f" cropbottom="6062f" cropleft="15292f" cropright="38565f"/>
                </v:shape>
                <w10:anchorlock/>
              </v:group>
            </w:pict>
          </mc:Fallback>
        </mc:AlternateContent>
      </w:r>
      <w:commentRangeEnd w:id="59"/>
      <w:r w:rsidR="00FE4D9A">
        <w:rPr>
          <w:rStyle w:val="CommentReference"/>
          <w:rFonts w:asciiTheme="minorHAnsi" w:eastAsiaTheme="minorHAnsi" w:hAnsiTheme="minorHAnsi" w:cstheme="minorBidi"/>
        </w:rPr>
        <w:commentReference w:id="59"/>
      </w:r>
    </w:p>
    <w:p w14:paraId="424E268D" w14:textId="77777777" w:rsidR="007876A2" w:rsidRDefault="007876A2" w:rsidP="00B74A2E">
      <w:pPr>
        <w:pStyle w:val="Figuretitle"/>
        <w:spacing w:line="360" w:lineRule="auto"/>
        <w:rPr>
          <w:noProof/>
        </w:rPr>
        <w:pPrChange w:id="61" w:author="Emma Chandler" w:date="2022-08-29T12:52:00Z">
          <w:pPr>
            <w:pStyle w:val="Figuretitle"/>
          </w:pPr>
        </w:pPrChange>
      </w:pPr>
      <w:bookmarkStart w:id="62" w:name="_Toc106122482"/>
      <w:bookmarkStart w:id="63" w:name="_Toc107910257"/>
      <w:r>
        <w:t xml:space="preserve">Figure 1.1. Map with collection site. Northern sites in blue and southern sites in red. Grey points indicate sites where </w:t>
      </w:r>
      <w:r>
        <w:rPr>
          <w:i/>
          <w:iCs/>
        </w:rPr>
        <w:t xml:space="preserve">Solanum </w:t>
      </w:r>
      <w:proofErr w:type="spellStart"/>
      <w:r>
        <w:rPr>
          <w:i/>
          <w:iCs/>
        </w:rPr>
        <w:t>carolinense</w:t>
      </w:r>
      <w:proofErr w:type="spellEnd"/>
      <w:r>
        <w:rPr>
          <w:i/>
          <w:iCs/>
        </w:rPr>
        <w:t xml:space="preserve"> </w:t>
      </w:r>
      <w:r>
        <w:t xml:space="preserve">was observed </w:t>
      </w:r>
      <w:bookmarkEnd w:id="62"/>
      <w:r>
        <w:rPr>
          <w:noProof/>
        </w:rPr>
        <w:fldChar w:fldCharType="begin"/>
      </w:r>
      <w:r>
        <w:rPr>
          <w:noProof/>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Pr>
          <w:noProof/>
        </w:rPr>
        <w:fldChar w:fldCharType="separate"/>
      </w:r>
      <w:r>
        <w:rPr>
          <w:noProof/>
        </w:rPr>
        <w:t>(EDDMapS 2022)</w:t>
      </w:r>
      <w:r>
        <w:rPr>
          <w:noProof/>
        </w:rPr>
        <w:fldChar w:fldCharType="end"/>
      </w:r>
      <w:r>
        <w:rPr>
          <w:noProof/>
        </w:rPr>
        <w:t>.</w:t>
      </w:r>
      <w:bookmarkEnd w:id="63"/>
    </w:p>
    <w:commentRangeStart w:id="64"/>
    <w:p w14:paraId="4B29C072" w14:textId="77777777" w:rsidR="007876A2" w:rsidRDefault="007876A2" w:rsidP="00B74A2E">
      <w:pPr>
        <w:pStyle w:val="Figure"/>
        <w:spacing w:line="360" w:lineRule="auto"/>
        <w:rPr>
          <w:szCs w:val="24"/>
        </w:rPr>
        <w:pPrChange w:id="65" w:author="Emma Chandler" w:date="2022-08-29T12:52:00Z">
          <w:pPr>
            <w:pStyle w:val="Figure"/>
          </w:pPr>
        </w:pPrChange>
      </w:pPr>
      <w:r>
        <w:rPr>
          <w:noProof/>
        </w:rPr>
        <w:lastRenderedPageBreak/>
        <mc:AlternateContent>
          <mc:Choice Requires="wpg">
            <w:drawing>
              <wp:inline distT="0" distB="0" distL="0" distR="0" wp14:anchorId="26ADED11" wp14:editId="796C71AD">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21"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22"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23"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4" o:title="Diagram, map&#10;&#10;Description automatically generated" croptop="54255f" cropbottom="5845f" cropleft="10670f" cropright="39994f"/>
                  </v:shape>
                </v:group>
                <w10:anchorlock/>
              </v:group>
            </w:pict>
          </mc:Fallback>
        </mc:AlternateContent>
      </w:r>
      <w:commentRangeEnd w:id="64"/>
      <w:r w:rsidR="0094665E">
        <w:rPr>
          <w:rStyle w:val="CommentReference"/>
          <w:rFonts w:asciiTheme="minorHAnsi" w:eastAsiaTheme="minorHAnsi" w:hAnsiTheme="minorHAnsi" w:cstheme="minorBidi"/>
        </w:rPr>
        <w:commentReference w:id="64"/>
      </w:r>
    </w:p>
    <w:p w14:paraId="1BC8AB5C" w14:textId="77777777" w:rsidR="007876A2" w:rsidRDefault="007876A2" w:rsidP="00B74A2E">
      <w:pPr>
        <w:pStyle w:val="Figuretitle"/>
        <w:spacing w:line="360" w:lineRule="auto"/>
        <w:pPrChange w:id="66" w:author="Emma Chandler" w:date="2022-08-29T12:52:00Z">
          <w:pPr>
            <w:pStyle w:val="Figuretitle"/>
          </w:pPr>
        </w:pPrChange>
      </w:pPr>
      <w:bookmarkStart w:id="67" w:name="_Toc106122483"/>
      <w:bookmarkStart w:id="68" w:name="_Toc107910258"/>
      <w:r>
        <w:t>Figure 1.2. Populations in the southern region. Cemetery in red, Oil Patch in orange, and Reserve in green.</w:t>
      </w:r>
      <w:bookmarkEnd w:id="67"/>
      <w:bookmarkEnd w:id="68"/>
    </w:p>
    <w:p w14:paraId="7C62A902" w14:textId="77777777" w:rsidR="007876A2" w:rsidRDefault="007876A2" w:rsidP="00B74A2E">
      <w:pPr>
        <w:pStyle w:val="Figure"/>
        <w:spacing w:line="360" w:lineRule="auto"/>
        <w:rPr>
          <w:szCs w:val="24"/>
        </w:rPr>
        <w:pPrChange w:id="69" w:author="Emma Chandler" w:date="2022-08-29T12:52:00Z">
          <w:pPr>
            <w:pStyle w:val="Figure"/>
          </w:pPr>
        </w:pPrChange>
      </w:pPr>
      <w:r>
        <w:rPr>
          <w:noProof/>
        </w:rPr>
        <w:lastRenderedPageBreak/>
        <mc:AlternateContent>
          <mc:Choice Requires="wpg">
            <w:drawing>
              <wp:inline distT="0" distB="0" distL="0" distR="0" wp14:anchorId="5051E525" wp14:editId="70D09A79">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8"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29"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30"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8" o:title="Map&#10;&#10;Description automatically generated" croptop="55995f" cropbottom="4213f" cropleft="2688f" cropright="54362f"/>
                  </v:shape>
                </v:group>
                <w10:anchorlock/>
              </v:group>
            </w:pict>
          </mc:Fallback>
        </mc:AlternateContent>
      </w:r>
    </w:p>
    <w:p w14:paraId="6FFAA198" w14:textId="77777777" w:rsidR="007876A2" w:rsidRDefault="007876A2" w:rsidP="00B74A2E">
      <w:pPr>
        <w:pStyle w:val="Figuretitle"/>
        <w:spacing w:line="360" w:lineRule="auto"/>
        <w:pPrChange w:id="70" w:author="Emma Chandler" w:date="2022-08-29T12:52:00Z">
          <w:pPr>
            <w:pStyle w:val="Figuretitle"/>
          </w:pPr>
        </w:pPrChange>
      </w:pPr>
      <w:bookmarkStart w:id="71" w:name="_Toc106122484"/>
      <w:bookmarkStart w:id="72" w:name="_Toc107910259"/>
      <w:r>
        <w:t>Figure 1.3. Populations in the northern region. Frontenac in blue and Prairie Island in purple.</w:t>
      </w:r>
      <w:bookmarkEnd w:id="71"/>
      <w:bookmarkEnd w:id="72"/>
    </w:p>
    <w:p w14:paraId="7D162566" w14:textId="77777777" w:rsidR="007876A2" w:rsidRDefault="007876A2" w:rsidP="00B74A2E">
      <w:pPr>
        <w:pStyle w:val="GS3"/>
        <w:spacing w:line="360" w:lineRule="auto"/>
        <w:pPrChange w:id="73" w:author="Emma Chandler" w:date="2022-08-29T12:52:00Z">
          <w:pPr>
            <w:pStyle w:val="GS3"/>
          </w:pPr>
        </w:pPrChange>
      </w:pPr>
      <w:bookmarkStart w:id="74" w:name="_Toc107827638"/>
      <w:bookmarkStart w:id="75" w:name="_Toc108536999"/>
      <w:r>
        <w:t>Greenhouse Experiment</w:t>
      </w:r>
      <w:bookmarkEnd w:id="74"/>
      <w:bookmarkEnd w:id="75"/>
    </w:p>
    <w:p w14:paraId="55A5AA85" w14:textId="1757E18A" w:rsidR="007876A2" w:rsidRDefault="007876A2" w:rsidP="00B74A2E">
      <w:pPr>
        <w:pStyle w:val="BodyDoubleSpace05FirstLine"/>
        <w:spacing w:line="360" w:lineRule="auto"/>
        <w:pPrChange w:id="76" w:author="Emma Chandler" w:date="2022-08-29T12:52:00Z">
          <w:pPr>
            <w:pStyle w:val="BodyDoubleSpace05FirstLine"/>
          </w:pPr>
        </w:pPrChange>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w:t>
      </w:r>
      <w:proofErr w:type="spellStart"/>
      <w:r>
        <w:t>genet</w:t>
      </w:r>
      <w:del w:id="77" w:author="Steven Travers" w:date="2022-08-24T16:13:00Z">
        <w:r w:rsidDel="00977337">
          <w:delText xml:space="preserve"> (genetically independent)</w:delText>
        </w:r>
      </w:del>
      <w:del w:id="78" w:author="Steven Travers" w:date="2022-08-24T16:14:00Z">
        <w:r w:rsidDel="00977337">
          <w:delText>, separated temporally</w:delText>
        </w:r>
      </w:del>
      <w:ins w:id="79" w:author="Steven Travers" w:date="2022-08-24T16:14:00Z">
        <w:r w:rsidR="00977337">
          <w:t>at</w:t>
        </w:r>
        <w:proofErr w:type="spellEnd"/>
        <w:r w:rsidR="00977337">
          <w:t xml:space="preserve"> separate times</w:t>
        </w:r>
      </w:ins>
      <w:r>
        <w:t xml:space="preserve">.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w:t>
      </w:r>
      <w:del w:id="80" w:author="Steven Travers" w:date="2022-08-24T16:15:00Z">
        <w:r w:rsidDel="00977337">
          <w:delText>The northern ramets were randomly assigned to either the left or right side of the respective southern pair within the tray that held the cone-shaped containers</w:delText>
        </w:r>
      </w:del>
      <w:ins w:id="81" w:author="Steven Travers" w:date="2022-08-24T16:15:00Z">
        <w:r w:rsidR="00977337">
          <w:t>Nort</w:t>
        </w:r>
      </w:ins>
      <w:ins w:id="82" w:author="Steven Travers" w:date="2022-08-24T16:16:00Z">
        <w:r w:rsidR="00977337">
          <w:t>hern plants were paired with a southern plant and these pairs were randomly located on greenhouse benche</w:t>
        </w:r>
      </w:ins>
      <w:ins w:id="83" w:author="Steven Travers" w:date="2022-08-24T16:17:00Z">
        <w:r w:rsidR="00977337">
          <w:t>s</w:t>
        </w:r>
      </w:ins>
      <w:r>
        <w:t xml:space="preserve">. The plants were fertilized regularly with 10-10-10 fertilizer </w:t>
      </w:r>
      <w:commentRangeStart w:id="84"/>
      <w:r>
        <w:t>and</w:t>
      </w:r>
      <w:commentRangeEnd w:id="84"/>
      <w:r w:rsidR="00977337">
        <w:rPr>
          <w:rStyle w:val="CommentReference"/>
          <w:rFonts w:asciiTheme="minorHAnsi" w:eastAsiaTheme="minorHAnsi" w:hAnsiTheme="minorHAnsi" w:cstheme="minorBidi"/>
        </w:rPr>
        <w:commentReference w:id="84"/>
      </w:r>
      <w:r>
        <w:t xml:space="preserve"> transplanted to larger, 4.5 L containers when they outgrew the small cone-shaped containers. </w:t>
      </w:r>
      <w:del w:id="85" w:author="Steven Travers" w:date="2022-08-24T16:17:00Z">
        <w:r w:rsidDel="00977337">
          <w:delText>Once the plants had leaves of a reasonable size</w:delText>
        </w:r>
      </w:del>
      <w:ins w:id="86" w:author="Steven Travers" w:date="2022-08-24T16:17:00Z">
        <w:r w:rsidR="00977337">
          <w:t>After approximately X weeks</w:t>
        </w:r>
      </w:ins>
      <w:r>
        <w:t xml:space="preserve">, we began collecting </w:t>
      </w:r>
      <w:proofErr w:type="spellStart"/>
      <w:r>
        <w:t>sporophytic</w:t>
      </w:r>
      <w:proofErr w:type="spellEnd"/>
      <w:r>
        <w:t xml:space="preserve"> measurements from one sub-block </w:t>
      </w:r>
      <w:del w:id="87" w:author="Steven Travers" w:date="2022-08-24T16:18:00Z">
        <w:r w:rsidDel="00977337">
          <w:delText xml:space="preserve">each </w:delText>
        </w:r>
      </w:del>
      <w:ins w:id="88" w:author="Steven Travers" w:date="2022-08-24T16:18:00Z">
        <w:r w:rsidR="00977337">
          <w:t xml:space="preserve">per </w:t>
        </w:r>
      </w:ins>
      <w:r>
        <w:t>week. Gametophytic data were measured when plants began flowering.</w:t>
      </w:r>
    </w:p>
    <w:p w14:paraId="4F8BA2E2" w14:textId="77777777" w:rsidR="007876A2" w:rsidRDefault="007876A2" w:rsidP="00B74A2E">
      <w:pPr>
        <w:pStyle w:val="GS3"/>
        <w:spacing w:line="360" w:lineRule="auto"/>
        <w:pPrChange w:id="89" w:author="Emma Chandler" w:date="2022-08-29T12:52:00Z">
          <w:pPr>
            <w:pStyle w:val="GS3"/>
          </w:pPr>
        </w:pPrChange>
      </w:pPr>
      <w:bookmarkStart w:id="90" w:name="_Toc107827639"/>
      <w:bookmarkStart w:id="91" w:name="_Toc108537000"/>
      <w:proofErr w:type="spellStart"/>
      <w:r>
        <w:lastRenderedPageBreak/>
        <w:t>Sporophytic</w:t>
      </w:r>
      <w:proofErr w:type="spellEnd"/>
      <w:r>
        <w:t xml:space="preserve"> Traits</w:t>
      </w:r>
      <w:bookmarkEnd w:id="90"/>
      <w:bookmarkEnd w:id="91"/>
    </w:p>
    <w:p w14:paraId="3AF48787" w14:textId="77777777" w:rsidR="007876A2" w:rsidRDefault="007876A2" w:rsidP="00B74A2E">
      <w:pPr>
        <w:pStyle w:val="GS4"/>
        <w:spacing w:line="360" w:lineRule="auto"/>
        <w:pPrChange w:id="92" w:author="Emma Chandler" w:date="2022-08-29T12:52:00Z">
          <w:pPr>
            <w:pStyle w:val="GS4"/>
          </w:pPr>
        </w:pPrChange>
      </w:pPr>
      <w:r>
        <w:t>Cell Membrane Stability</w:t>
      </w:r>
    </w:p>
    <w:p w14:paraId="52000E33" w14:textId="3BCFB231" w:rsidR="007876A2" w:rsidRDefault="00977337" w:rsidP="00B74A2E">
      <w:pPr>
        <w:pStyle w:val="BodyDoubleSpace05FirstLine"/>
        <w:spacing w:line="360" w:lineRule="auto"/>
        <w:pPrChange w:id="93" w:author="Emma Chandler" w:date="2022-08-29T12:52:00Z">
          <w:pPr>
            <w:pStyle w:val="BodyDoubleSpace05FirstLine"/>
          </w:pPr>
        </w:pPrChange>
      </w:pPr>
      <w:ins w:id="94" w:author="Steven Travers" w:date="2022-08-24T16:19:00Z">
        <w:r>
          <w:t>In order to estimate tolerance of leaves to both heat and cold, we examined the cellular stability of leaf material when exp</w:t>
        </w:r>
      </w:ins>
      <w:ins w:id="95" w:author="Steven Travers" w:date="2022-08-24T16:20:00Z">
        <w:r>
          <w:t xml:space="preserve">osed to relatively high and low temperatures.  </w:t>
        </w:r>
      </w:ins>
      <w:r w:rsidR="007876A2">
        <w:t xml:space="preserve">We used a handheld conductivity meter to measure cell membrane stability (CMS) of leaves after a temperature treatment following the protocol of </w:t>
      </w:r>
      <w:proofErr w:type="spellStart"/>
      <w:r w:rsidR="007876A2">
        <w:t>Gajanayake</w:t>
      </w:r>
      <w:proofErr w:type="spellEnd"/>
      <w:r w:rsidR="007876A2">
        <w:t xml:space="preserve"> et al. </w:t>
      </w:r>
      <w:r w:rsidR="007876A2">
        <w:fldChar w:fldCharType="begin"/>
      </w:r>
      <w:r w:rsidR="007876A2">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7876A2">
        <w:fldChar w:fldCharType="separate"/>
      </w:r>
      <w:r w:rsidR="007876A2">
        <w:rPr>
          <w:noProof/>
        </w:rPr>
        <w:t>(2011)</w:t>
      </w:r>
      <w:r w:rsidR="007876A2">
        <w:fldChar w:fldCharType="end"/>
      </w:r>
      <w:r w:rsidR="007876A2">
        <w:t xml:space="preserve"> and Fang and To </w:t>
      </w:r>
      <w:r w:rsidR="007876A2">
        <w:fldChar w:fldCharType="begin"/>
      </w:r>
      <w:r w:rsidR="007876A2">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7876A2">
        <w:fldChar w:fldCharType="separate"/>
      </w:r>
      <w:r w:rsidR="007876A2">
        <w:rPr>
          <w:noProof/>
        </w:rPr>
        <w:t>(2016)</w:t>
      </w:r>
      <w:r w:rsidR="007876A2">
        <w:fldChar w:fldCharType="end"/>
      </w:r>
      <w:r w:rsidR="007876A2">
        <w:t xml:space="preserve">. Two large, intact leaves were removed from the middle of a plant and rinsed with deionized water. One leaf was used for the high temperature treatment and the second leaf was used for the cold temperature treatment. Twenty </w:t>
      </w:r>
      <w:del w:id="96" w:author="Steven Travers" w:date="2022-08-24T16:21:00Z">
        <w:r w:rsidR="007876A2" w:rsidDel="00977337">
          <w:delText xml:space="preserve">leaf </w:delText>
        </w:r>
      </w:del>
      <w:r w:rsidR="007876A2">
        <w:t xml:space="preserve">rounds </w:t>
      </w:r>
      <w:ins w:id="97" w:author="Steven Travers" w:date="2022-08-24T16:21:00Z">
        <w:r>
          <w:t>p</w:t>
        </w:r>
      </w:ins>
      <w:ins w:id="98" w:author="Steven Travers" w:date="2022-08-24T16:22:00Z">
        <w:r>
          <w:t xml:space="preserve">er leaf </w:t>
        </w:r>
      </w:ins>
      <w:r w:rsidR="007876A2">
        <w:t xml:space="preserve">were punched from each leaf with a hole puncher. Ten of the 20 leaf rounds were placed in a test tube for </w:t>
      </w:r>
      <w:del w:id="99" w:author="Steven Travers" w:date="2022-08-24T16:21:00Z">
        <w:r w:rsidR="007876A2" w:rsidDel="00977337">
          <w:delText xml:space="preserve">the </w:delText>
        </w:r>
      </w:del>
      <w:ins w:id="100" w:author="Steven Travers" w:date="2022-08-24T16:21:00Z">
        <w:r>
          <w:t xml:space="preserve">each </w:t>
        </w:r>
      </w:ins>
      <w:r w:rsidR="007876A2">
        <w:t xml:space="preserve">temperature treatment (high or low) and 10 were placed in a test tube for a control treatment. </w:t>
      </w:r>
    </w:p>
    <w:p w14:paraId="672D914B" w14:textId="1F5F980D" w:rsidR="007876A2" w:rsidRDefault="007876A2" w:rsidP="00B74A2E">
      <w:pPr>
        <w:pStyle w:val="BodyDoubleSpace05FirstLine"/>
        <w:spacing w:line="360" w:lineRule="auto"/>
        <w:pPrChange w:id="101" w:author="Emma Chandler" w:date="2022-08-29T12:52:00Z">
          <w:pPr>
            <w:pStyle w:val="BodyDoubleSpace05FirstLine"/>
          </w:pPr>
        </w:pPrChange>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w:t>
      </w:r>
      <w:ins w:id="102" w:author="Steven Travers" w:date="2022-08-24T16:22:00Z">
        <w:r w:rsidR="00BF0B73">
          <w:t xml:space="preserve">After exposure to heat, </w:t>
        </w:r>
      </w:ins>
      <w:del w:id="103" w:author="Steven Travers" w:date="2022-08-24T16:22:00Z">
        <w:r w:rsidDel="00BF0B73">
          <w:delText>B</w:delText>
        </w:r>
      </w:del>
      <w:del w:id="104" w:author="Steven Travers" w:date="2022-08-24T16:23:00Z">
        <w:r w:rsidDel="00BF0B73">
          <w:delText>oth tubes</w:delText>
        </w:r>
      </w:del>
      <w:r>
        <w:t xml:space="preserve"> </w:t>
      </w:r>
      <w:ins w:id="105" w:author="Steven Travers" w:date="2022-08-24T16:23:00Z">
        <w:r w:rsidR="00BF0B73">
          <w:t xml:space="preserve">the heat treatment tube was </w:t>
        </w:r>
      </w:ins>
      <w:del w:id="106" w:author="Steven Travers" w:date="2022-08-24T16:23:00Z">
        <w:r w:rsidDel="00BF0B73">
          <w:delText>were</w:delText>
        </w:r>
      </w:del>
      <w:r>
        <w:t xml:space="preserve"> moved to room temperature for 10 minutes prior to the first conductivity measurement. </w:t>
      </w:r>
    </w:p>
    <w:p w14:paraId="5A2BD11F" w14:textId="0C380E7D" w:rsidR="007876A2" w:rsidRDefault="007876A2" w:rsidP="00B74A2E">
      <w:pPr>
        <w:pStyle w:val="BodyDoubleSpace05FirstLine"/>
        <w:spacing w:line="360" w:lineRule="auto"/>
        <w:pPrChange w:id="107" w:author="Emma Chandler" w:date="2022-08-29T12:52:00Z">
          <w:pPr>
            <w:pStyle w:val="BodyDoubleSpace05FirstLine"/>
          </w:pPr>
        </w:pPrChange>
      </w:pPr>
      <w:r>
        <w:t>The low temperature treatment test tubes were placed</w:t>
      </w:r>
      <w:ins w:id="108" w:author="Steven Travers" w:date="2022-08-24T16:25:00Z">
        <w:r w:rsidR="00BF0B73">
          <w:t xml:space="preserve"> without water</w:t>
        </w:r>
      </w:ins>
      <w:r>
        <w:t xml:space="preserve"> at 10°C for 24 hours followed by 24 hours at 4°C to acclimate the leaf rounds to cooler temperatures. The treatment tubes were then placed at -18°C for 1 hour. The control treatment tubes remained at room temperature</w:t>
      </w:r>
      <w:ins w:id="109" w:author="Steven Travers" w:date="2022-08-24T16:24:00Z">
        <w:r w:rsidR="00BF0B73">
          <w:t xml:space="preserve"> for the total 49 hours</w:t>
        </w:r>
      </w:ins>
      <w:r>
        <w:t xml:space="preserve">. After the temperature treatment, 10 mL of deionized water were added to all tubes for both the treatment and control. The tubes were placed at room temperature for 1 hour prior to the first conductivity measurement. </w:t>
      </w:r>
    </w:p>
    <w:p w14:paraId="5E027B29" w14:textId="24A3F14A" w:rsidR="007876A2" w:rsidRDefault="007876A2" w:rsidP="00B74A2E">
      <w:pPr>
        <w:pStyle w:val="BodyDoubleSpace05FirstLine"/>
        <w:spacing w:line="360" w:lineRule="auto"/>
        <w:pPrChange w:id="110" w:author="Emma Chandler" w:date="2022-08-29T12:52:00Z">
          <w:pPr>
            <w:pStyle w:val="BodyDoubleSpace05FirstLine"/>
          </w:pPr>
        </w:pPrChange>
      </w:pPr>
      <w:r>
        <w:t xml:space="preserve">All tubes </w:t>
      </w:r>
      <w:del w:id="111" w:author="Steven Travers" w:date="2022-08-24T16:26:00Z">
        <w:r w:rsidDel="001A095B">
          <w:delText xml:space="preserve">previously measured after treatments </w:delText>
        </w:r>
      </w:del>
      <w:r>
        <w:t xml:space="preserve">were </w:t>
      </w:r>
      <w:ins w:id="112" w:author="Steven Travers" w:date="2022-08-24T16:26:00Z">
        <w:r w:rsidR="001A095B">
          <w:t xml:space="preserve">then </w:t>
        </w:r>
      </w:ins>
      <w:r>
        <w:t xml:space="preserve">subjected to a maximum damage treatment after the first conductivity measurements to </w:t>
      </w:r>
      <w:del w:id="113" w:author="Steven Travers" w:date="2022-08-24T16:26:00Z">
        <w:r w:rsidDel="001A095B">
          <w:delText xml:space="preserve">control </w:delText>
        </w:r>
      </w:del>
      <w:ins w:id="114" w:author="Steven Travers" w:date="2022-08-24T16:26:00Z">
        <w:r w:rsidR="001A095B">
          <w:t>quantify maximum conductivity for each sample</w:t>
        </w:r>
      </w:ins>
      <w:del w:id="115" w:author="Steven Travers" w:date="2022-08-24T16:26:00Z">
        <w:r w:rsidDel="001A095B">
          <w:delText>for</w:delText>
        </w:r>
      </w:del>
      <w:del w:id="116" w:author="Steven Travers" w:date="2022-08-24T16:27:00Z">
        <w:r w:rsidDel="001A095B">
          <w:delText xml:space="preserve"> absolute amounts of leaf material</w:delText>
        </w:r>
      </w:del>
      <w:r>
        <w:t>. All test tubes were placed in a water bath at 98°C for 1 hour and then left to cool at room temperature for 15 minutes before the second conductivity measurement.</w:t>
      </w:r>
    </w:p>
    <w:p w14:paraId="203BB920" w14:textId="0E17685B" w:rsidR="007876A2" w:rsidRDefault="007876A2" w:rsidP="00B74A2E">
      <w:pPr>
        <w:pStyle w:val="BodyDoubleSpace05FirstLine"/>
        <w:spacing w:line="360" w:lineRule="auto"/>
        <w:pPrChange w:id="117" w:author="Emma Chandler" w:date="2022-08-29T12:52:00Z">
          <w:pPr>
            <w:pStyle w:val="BodyDoubleSpace05FirstLine"/>
          </w:pPr>
        </w:pPrChange>
      </w:pPr>
      <w:r>
        <w:t xml:space="preserve">The cell membrane stability value (CMS) used for data analysis was calculated as one minus the proportion of treatment final conductivity to treatment group maximum conductivity divided by one minus the proportion of control final conductivity to control group maximum </w:t>
      </w:r>
      <w:r>
        <w:lastRenderedPageBreak/>
        <w:t>conductivity. Thus, larger values correspond with higher tolerance to temperature stress</w:t>
      </w:r>
      <w:ins w:id="118" w:author="Steven Travers" w:date="2022-08-24T16:55:00Z">
        <w:r w:rsidR="002E3838">
          <w:t xml:space="preserve"> </w:t>
        </w:r>
        <w:r w:rsidR="002E3838">
          <w:rPr>
            <w:noProof/>
          </w:rPr>
          <w:t>(Gajanayake et al. 2011</w:t>
        </w:r>
        <w:r w:rsidR="00C375DE">
          <w:rPr>
            <w:noProof/>
          </w:rPr>
          <w:t>)</w:t>
        </w:r>
      </w:ins>
      <w:r>
        <w:t>.</w:t>
      </w:r>
    </w:p>
    <w:p w14:paraId="2E39C350" w14:textId="77777777" w:rsidR="007876A2" w:rsidRPr="002D1B0F" w:rsidRDefault="007876A2" w:rsidP="00B74A2E">
      <w:pPr>
        <w:pStyle w:val="Figure"/>
        <w:spacing w:line="360" w:lineRule="auto"/>
        <w:rPr>
          <w:iCs/>
        </w:rPr>
        <w:pPrChange w:id="119" w:author="Emma Chandler" w:date="2022-08-29T12:52:00Z">
          <w:pPr>
            <w:pStyle w:val="Figure"/>
          </w:pPr>
        </w:pPrChange>
      </w:pPr>
      <m:oMathPara>
        <m:oMath>
          <m:r>
            <m:rPr>
              <m:sty m:val="p"/>
            </m:rPr>
            <w:rPr>
              <w:rFonts w:ascii="Cambria Math" w:eastAsiaTheme="minorEastAsia" w:hAnsi="Cambria Math"/>
            </w:rPr>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77777777" w:rsidR="007876A2" w:rsidRDefault="007876A2" w:rsidP="00B74A2E">
      <w:pPr>
        <w:pStyle w:val="GS4"/>
        <w:spacing w:line="360" w:lineRule="auto"/>
        <w:pPrChange w:id="120" w:author="Emma Chandler" w:date="2022-08-29T12:52:00Z">
          <w:pPr>
            <w:pStyle w:val="GS4"/>
          </w:pPr>
        </w:pPrChange>
      </w:pPr>
      <w:r>
        <w:t>Chlorophyll Content</w:t>
      </w:r>
    </w:p>
    <w:p w14:paraId="0E561F19" w14:textId="6CA2F245" w:rsidR="007876A2" w:rsidRDefault="007876A2" w:rsidP="00B74A2E">
      <w:pPr>
        <w:pStyle w:val="BodyDoubleSpace05FirstLine"/>
        <w:spacing w:line="360" w:lineRule="auto"/>
        <w:pPrChange w:id="121" w:author="Emma Chandler" w:date="2022-08-29T12:52:00Z">
          <w:pPr>
            <w:pStyle w:val="BodyDoubleSpace05FirstLine"/>
          </w:pPr>
        </w:pPrChange>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w:t>
      </w:r>
      <w:commentRangeStart w:id="122"/>
      <w:r>
        <w:t xml:space="preserve">fluorescence </w:t>
      </w:r>
      <w:commentRangeEnd w:id="122"/>
      <w:r w:rsidR="00703365">
        <w:rPr>
          <w:rStyle w:val="CommentReference"/>
          <w:rFonts w:asciiTheme="minorHAnsi" w:eastAsiaTheme="minorHAnsi" w:hAnsiTheme="minorHAnsi" w:cstheme="minorBidi"/>
        </w:rPr>
        <w:commentReference w:id="122"/>
      </w:r>
      <w:r>
        <w:t xml:space="preserve">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w:t>
      </w:r>
      <w:commentRangeStart w:id="123"/>
      <w:r>
        <w:t>content</w:t>
      </w:r>
      <w:commentRangeEnd w:id="123"/>
      <w:r w:rsidR="001A095B">
        <w:rPr>
          <w:rStyle w:val="CommentReference"/>
          <w:rFonts w:asciiTheme="minorHAnsi" w:eastAsiaTheme="minorHAnsi" w:hAnsiTheme="minorHAnsi" w:cstheme="minorBidi"/>
        </w:rPr>
        <w:commentReference w:id="123"/>
      </w:r>
      <w:r>
        <w:t xml:space="preserve">. The chlorophyll meter measures the fluorescence emitted at 735nm/700nm 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Two intact leaves were removed from the middle of the plant. One leaf was used for the heat treatment and the other was used for the cold treatment. Each leaf was cut in half</w:t>
      </w:r>
      <w:ins w:id="124" w:author="Steven Travers" w:date="2022-08-24T16:31:00Z">
        <w:r w:rsidR="001A095B">
          <w:t xml:space="preserve">. </w:t>
        </w:r>
      </w:ins>
      <w:del w:id="125" w:author="Steven Travers" w:date="2022-08-24T16:31:00Z">
        <w:r w:rsidDel="001A095B">
          <w:delText xml:space="preserve"> and o</w:delText>
        </w:r>
      </w:del>
      <w:ins w:id="126" w:author="Steven Travers" w:date="2022-08-24T16:31:00Z">
        <w:r w:rsidR="001A095B">
          <w:t>O</w:t>
        </w:r>
      </w:ins>
      <w:r>
        <w:t xml:space="preserve">ne half was placed in the treatment </w:t>
      </w:r>
      <w:commentRangeStart w:id="127"/>
      <w:r>
        <w:t xml:space="preserve">temperature </w:t>
      </w:r>
      <w:commentRangeEnd w:id="127"/>
      <w:r w:rsidR="001A095B">
        <w:rPr>
          <w:rStyle w:val="CommentReference"/>
          <w:rFonts w:asciiTheme="minorHAnsi" w:eastAsiaTheme="minorHAnsi" w:hAnsiTheme="minorHAnsi" w:cstheme="minorBidi"/>
        </w:rPr>
        <w:commentReference w:id="127"/>
      </w:r>
      <w:r>
        <w:t xml:space="preserve">and the other half was placed in a control setting at room temperature. The </w:t>
      </w:r>
      <w:commentRangeStart w:id="128"/>
      <w:r>
        <w:t xml:space="preserve">chlorophyll content was measured for both halves </w:t>
      </w:r>
      <w:commentRangeEnd w:id="128"/>
      <w:r w:rsidR="00703365">
        <w:rPr>
          <w:rStyle w:val="CommentReference"/>
          <w:rFonts w:asciiTheme="minorHAnsi" w:eastAsiaTheme="minorHAnsi" w:hAnsiTheme="minorHAnsi" w:cstheme="minorBidi"/>
        </w:rPr>
        <w:commentReference w:id="128"/>
      </w:r>
      <w:r>
        <w:t xml:space="preserve">before and after the temperature treatment. </w:t>
      </w:r>
    </w:p>
    <w:p w14:paraId="18F3A946" w14:textId="77777777" w:rsidR="007876A2" w:rsidRDefault="007876A2" w:rsidP="00B74A2E">
      <w:pPr>
        <w:pStyle w:val="BodyDoubleSpace05FirstLine"/>
        <w:spacing w:line="360" w:lineRule="auto"/>
        <w:pPrChange w:id="129" w:author="Emma Chandler" w:date="2022-08-29T12:52:00Z">
          <w:pPr>
            <w:pStyle w:val="BodyDoubleSpace05FirstLine"/>
          </w:pPr>
        </w:pPrChange>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15DE8FC7" w:rsidR="007876A2" w:rsidRDefault="007876A2" w:rsidP="00B74A2E">
      <w:pPr>
        <w:pStyle w:val="BodyDoubleSpace05FirstLine"/>
        <w:spacing w:line="360" w:lineRule="auto"/>
        <w:pPrChange w:id="130" w:author="Emma Chandler" w:date="2022-08-29T12:52:00Z">
          <w:pPr>
            <w:pStyle w:val="BodyDoubleSpace05FirstLine"/>
          </w:pPr>
        </w:pPrChange>
      </w:pPr>
      <w:r>
        <w:t xml:space="preserve">To </w:t>
      </w:r>
      <w:commentRangeStart w:id="131"/>
      <w:r>
        <w:t>incorporate the control and treatment groups in one measurement</w:t>
      </w:r>
      <w:commentRangeEnd w:id="131"/>
      <w:r w:rsidR="00703365">
        <w:rPr>
          <w:rStyle w:val="CommentReference"/>
          <w:rFonts w:asciiTheme="minorHAnsi" w:eastAsiaTheme="minorHAnsi" w:hAnsiTheme="minorHAnsi" w:cstheme="minorBidi"/>
        </w:rPr>
        <w:commentReference w:id="131"/>
      </w:r>
      <w:r>
        <w:t>, the chlorophyll content ratio (CHPL) was calculated as the compliment of the difference between the proportions of the final treatment chlorophyll content to the initial treatment chlorophyll content and final control chlorophyll content to initial control chlorophyll content. Thus, larger values correspond with higher temperature tolerance</w:t>
      </w:r>
      <w:ins w:id="132" w:author="Steven Travers" w:date="2022-08-24T16:36:00Z">
        <w:r w:rsidR="00703365">
          <w:t xml:space="preserve"> (citation)</w:t>
        </w:r>
      </w:ins>
      <w:r>
        <w:t>.</w:t>
      </w:r>
    </w:p>
    <w:p w14:paraId="75CDD714" w14:textId="77777777" w:rsidR="007876A2" w:rsidRPr="002D1B0F" w:rsidRDefault="007876A2" w:rsidP="00B74A2E">
      <w:pPr>
        <w:pStyle w:val="Figure"/>
        <w:spacing w:line="360" w:lineRule="auto"/>
        <w:rPr>
          <w:iCs/>
        </w:rPr>
        <w:pPrChange w:id="133" w:author="Emma Chandler" w:date="2022-08-29T12:52:00Z">
          <w:pPr>
            <w:pStyle w:val="Figure"/>
          </w:pPr>
        </w:pPrChange>
      </w:pPr>
      <m:oMathPara>
        <m:oMath>
          <m:r>
            <m:rPr>
              <m:sty m:val="p"/>
            </m:rPr>
            <w:rPr>
              <w:rFonts w:ascii="Cambria Math" w:hAnsi="Cambria Math"/>
            </w:rPr>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B74A2E">
      <w:pPr>
        <w:pStyle w:val="GS4"/>
        <w:spacing w:line="360" w:lineRule="auto"/>
        <w:pPrChange w:id="134" w:author="Emma Chandler" w:date="2022-08-29T12:52:00Z">
          <w:pPr>
            <w:pStyle w:val="GS4"/>
          </w:pPr>
        </w:pPrChange>
      </w:pPr>
      <w:r>
        <w:t>Photosynthesis</w:t>
      </w:r>
    </w:p>
    <w:p w14:paraId="2FAE18EE" w14:textId="77777777" w:rsidR="007876A2" w:rsidRDefault="007876A2" w:rsidP="00B74A2E">
      <w:pPr>
        <w:pStyle w:val="BodyDoubleSpace05FirstLine"/>
        <w:spacing w:line="360" w:lineRule="auto"/>
        <w:pPrChange w:id="135" w:author="Emma Chandler" w:date="2022-08-29T12:52:00Z">
          <w:pPr>
            <w:pStyle w:val="BodyDoubleSpace05FirstLine"/>
          </w:pPr>
        </w:pPrChange>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the temperature treatment. The following settings were used for photosynthesis measurements: </w:t>
      </w:r>
      <w:r>
        <w:lastRenderedPageBreak/>
        <w:t xml:space="preserve">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3CC208C2" w:rsidR="007876A2" w:rsidRDefault="007876A2" w:rsidP="00B74A2E">
      <w:pPr>
        <w:pStyle w:val="BodyDoubleSpace05FirstLine"/>
        <w:spacing w:line="360" w:lineRule="auto"/>
        <w:pPrChange w:id="136" w:author="Emma Chandler" w:date="2022-08-29T12:52:00Z">
          <w:pPr>
            <w:pStyle w:val="BodyDoubleSpace05FirstLine"/>
          </w:pPr>
        </w:pPrChange>
      </w:pPr>
      <w:r>
        <w:t>The high temperature treatment was 33°C and the low temperature treatment was 10°C.</w:t>
      </w:r>
      <w:del w:id="137" w:author="Steven Travers" w:date="2022-08-24T16:37:00Z">
        <w:r w:rsidDel="00703365">
          <w:delText xml:space="preserve"> Since full plants were placed in the temperature treatments, measurements were taken later in the fall after data were collected for all other sporophytic and gametophytic traits</w:delText>
        </w:r>
      </w:del>
      <w:r>
        <w:t xml:space="preserve">. All four ramets, if alive, for the 52 genets were subjected to both treatments with a rest period of one week between </w:t>
      </w:r>
      <w:del w:id="138" w:author="Steven Travers" w:date="2022-08-24T16:37:00Z">
        <w:r w:rsidDel="00703365">
          <w:delText>the temperature treatments</w:delText>
        </w:r>
      </w:del>
      <w:ins w:id="139" w:author="Steven Travers" w:date="2022-08-24T16:37:00Z">
        <w:r w:rsidR="00703365">
          <w:t>them</w:t>
        </w:r>
      </w:ins>
      <w:r>
        <w:t>. Several plants died or lost leaves by the time net photosynthetic rate was measured and thus were not included. Ramets A and C were subjected to the high temperature treatment first</w:t>
      </w:r>
      <w:ins w:id="140" w:author="Steven Travers" w:date="2022-08-24T16:38:00Z">
        <w:r w:rsidR="00703365">
          <w:t>;</w:t>
        </w:r>
      </w:ins>
      <w:del w:id="141" w:author="Steven Travers" w:date="2022-08-24T16:38:00Z">
        <w:r w:rsidDel="00703365">
          <w:delText xml:space="preserve"> and</w:delText>
        </w:r>
      </w:del>
      <w:r>
        <w:t xml:space="preserve"> ramets B and D were subjected to the low temperature treatment first. The proportion of the photosynthetic rate measurement after the treatment to before was calculated as our measure of photosynthetic temperature tolerance (PS). Any </w:t>
      </w:r>
      <w:commentRangeStart w:id="142"/>
      <w:r>
        <w:t xml:space="preserve">value </w:t>
      </w:r>
      <w:commentRangeEnd w:id="142"/>
      <w:r w:rsidR="00703365">
        <w:rPr>
          <w:rStyle w:val="CommentReference"/>
          <w:rFonts w:asciiTheme="minorHAnsi" w:eastAsiaTheme="minorHAnsi" w:hAnsiTheme="minorHAnsi" w:cstheme="minorBidi"/>
        </w:rPr>
        <w:commentReference w:id="142"/>
      </w:r>
      <w:r>
        <w:t>below zero and above one was omitted prior to analysis.</w:t>
      </w:r>
    </w:p>
    <w:p w14:paraId="0D26B9C1" w14:textId="77777777" w:rsidR="007876A2" w:rsidRPr="002D1B0F" w:rsidRDefault="007876A2" w:rsidP="00B74A2E">
      <w:pPr>
        <w:pStyle w:val="Figure"/>
        <w:spacing w:line="360" w:lineRule="auto"/>
        <w:rPr>
          <w:iCs/>
        </w:rPr>
        <w:pPrChange w:id="143" w:author="Emma Chandler" w:date="2022-08-29T12:52:00Z">
          <w:pPr>
            <w:pStyle w:val="Figure"/>
          </w:pPr>
        </w:pPrChange>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B74A2E">
      <w:pPr>
        <w:pStyle w:val="GS3"/>
        <w:spacing w:line="360" w:lineRule="auto"/>
        <w:pPrChange w:id="144" w:author="Emma Chandler" w:date="2022-08-29T12:52:00Z">
          <w:pPr>
            <w:pStyle w:val="GS3"/>
          </w:pPr>
        </w:pPrChange>
      </w:pPr>
      <w:bookmarkStart w:id="145" w:name="_Toc107827640"/>
      <w:bookmarkStart w:id="146" w:name="_Toc108537001"/>
      <w:r>
        <w:t>Gametophytic Traits</w:t>
      </w:r>
      <w:bookmarkEnd w:id="145"/>
      <w:bookmarkEnd w:id="146"/>
    </w:p>
    <w:p w14:paraId="1800B4B8" w14:textId="7D8EA44A" w:rsidR="007876A2" w:rsidRDefault="007876A2" w:rsidP="00B74A2E">
      <w:pPr>
        <w:pStyle w:val="BodyDoubleSpace05FirstLine"/>
        <w:spacing w:line="360" w:lineRule="auto"/>
        <w:pPrChange w:id="147" w:author="Emma Chandler" w:date="2022-08-29T12:52:00Z">
          <w:pPr>
            <w:pStyle w:val="BodyDoubleSpace05FirstLine"/>
          </w:pPr>
        </w:pPrChange>
      </w:pPr>
      <w:r>
        <w:t>We measured two pollen traits as estimates of male thermotolerance during the gametophytic stage: 1) the propensity for pollen grains to germinate (pollen germination) and 2) the growth rate of pollen tubes while exposed to a range of temperatures. Once a plant from the north and from the south flowered</w:t>
      </w:r>
      <w:del w:id="148" w:author="Steven Travers" w:date="2022-08-24T16:41:00Z">
        <w:r w:rsidDel="00703365">
          <w:delText xml:space="preserve"> (not necessarily the established pairings within the same sub-block)</w:delText>
        </w:r>
      </w:del>
      <w:r>
        <w:t xml:space="preserve">, we removed a mature flower from both plants. Since </w:t>
      </w:r>
      <w:r>
        <w:rPr>
          <w:i/>
          <w:iCs/>
        </w:rPr>
        <w:t xml:space="preserve">Solanum </w:t>
      </w:r>
      <w:proofErr w:type="spellStart"/>
      <w:r>
        <w:rPr>
          <w:i/>
          <w:iCs/>
        </w:rPr>
        <w:t>carolinense</w:t>
      </w:r>
      <w:proofErr w:type="spellEnd"/>
      <w:r>
        <w:rPr>
          <w:i/>
          <w:iCs/>
        </w:rPr>
        <w:t xml:space="preserve"> </w:t>
      </w:r>
      <w:r>
        <w:t xml:space="preserve">is buzz-pollinated, a device crafted from a nose hair trimmer and a paper clip was used to mimic the vibrations needed to release pollen from the anther. Pollen from each flower was thus dispersed over five petri dishes containing 3% </w:t>
      </w:r>
      <w:proofErr w:type="spellStart"/>
      <w:r>
        <w:t>Bacto</w:t>
      </w:r>
      <w:proofErr w:type="spellEnd"/>
      <w:r>
        <w:t>-Agar based growth medium (</w:t>
      </w:r>
      <w:bookmarkStart w:id="149"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149"/>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w:t>
      </w:r>
      <w:del w:id="150" w:author="Steven Travers" w:date="2022-08-24T16:41:00Z">
        <w:r w:rsidDel="00703365">
          <w:delText xml:space="preserve">and </w:delText>
        </w:r>
      </w:del>
      <w:ins w:id="151" w:author="Steven Travers" w:date="2022-08-24T16:41:00Z">
        <w:r w:rsidR="00703365">
          <w:t xml:space="preserve">or </w:t>
        </w:r>
      </w:ins>
      <w:r>
        <w:t xml:space="preserve">three drying ovens (25°C, 30°C, 40°C). After the temperature 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Pollen did not evenly cover petri dishes; therefore, pictures were taken in locations where pollen was visible. The petri </w:t>
      </w:r>
      <w:r>
        <w:lastRenderedPageBreak/>
        <w:t>dish was positioned so pollen visible to the naked eye (miniscule white spots) was under the objective. The petri dish was not repositioned once pollen grains were viewed magnified to avoid sampling bias when taking the pictures.</w:t>
      </w:r>
    </w:p>
    <w:p w14:paraId="6E21BCE6" w14:textId="4B389CB9" w:rsidR="007876A2" w:rsidRDefault="007876A2" w:rsidP="00B74A2E">
      <w:pPr>
        <w:pStyle w:val="BodyDoubleSpace05FirstLine"/>
        <w:spacing w:line="360" w:lineRule="auto"/>
        <w:pPrChange w:id="152" w:author="Emma Chandler" w:date="2022-08-29T12:52:00Z">
          <w:pPr>
            <w:pStyle w:val="BodyDoubleSpace05FirstLine"/>
          </w:pPr>
        </w:pPrChange>
      </w:pPr>
      <w:r>
        <w:t xml:space="preserve">Pollen germination (Germ) was measured by counting the number of pollen grains that produced pollen tubes </w:t>
      </w:r>
      <w:del w:id="153" w:author="Steven Travers" w:date="2022-08-24T16:43:00Z">
        <w:r w:rsidDel="00385B96">
          <w:delText>and the number of pollen grains that did not produce pollen tubes in a picture</w:delText>
        </w:r>
      </w:del>
      <w:ins w:id="154" w:author="Steven Travers" w:date="2022-08-24T16:43:00Z">
        <w:r w:rsidR="00385B96">
          <w:t>and dividing that by the total number of pollen grains observed</w:t>
        </w:r>
      </w:ins>
      <w:r>
        <w:t>. All pollen grains in a</w:t>
      </w:r>
      <w:ins w:id="155" w:author="Steven Travers" w:date="2022-08-24T16:43:00Z">
        <w:r w:rsidR="00385B96">
          <w:t>n</w:t>
        </w:r>
      </w:ins>
      <w:r>
        <w:t xml:space="preserve"> </w:t>
      </w:r>
      <w:ins w:id="156" w:author="Steven Travers" w:date="2022-08-24T16:44:00Z">
        <w:r w:rsidR="00385B96">
          <w:t>image</w:t>
        </w:r>
      </w:ins>
      <w:del w:id="157" w:author="Steven Travers" w:date="2022-08-24T16:44:00Z">
        <w:r w:rsidDel="00385B96">
          <w:delText>picture</w:delText>
        </w:r>
      </w:del>
      <w:r>
        <w:t xml:space="preserve"> were counted until at least 100 pollen grains were observed</w:t>
      </w:r>
      <w:del w:id="158" w:author="Steven Travers" w:date="2022-08-24T16:44:00Z">
        <w:r w:rsidDel="00385B96">
          <w:delText xml:space="preserve"> starting with the first picture taken</w:delText>
        </w:r>
      </w:del>
      <w:r>
        <w:t xml:space="preserve">. Pollen was considered germinated if it produced a tube that was at least half the diameter of the pollen grain. We used the percent of pollen grains with tubes out of the total number of pollen grains as our measure of pollen germination. </w:t>
      </w:r>
    </w:p>
    <w:p w14:paraId="1F58BD64" w14:textId="59C71815" w:rsidR="007876A2" w:rsidRDefault="007876A2" w:rsidP="00B74A2E">
      <w:pPr>
        <w:pStyle w:val="BodyDoubleSpace05FirstLine"/>
        <w:spacing w:line="360" w:lineRule="auto"/>
        <w:pPrChange w:id="159" w:author="Emma Chandler" w:date="2022-08-29T12:52:00Z">
          <w:pPr>
            <w:pStyle w:val="BodyDoubleSpace05FirstLine"/>
          </w:pPr>
        </w:pPrChange>
      </w:pPr>
      <w:r>
        <w:t xml:space="preserve">Pollen tube growth rate (PTGR) was determined by first measuring the 10 longest pollen tubes in each of the 4 </w:t>
      </w:r>
      <w:del w:id="160" w:author="Steven Travers" w:date="2022-08-24T16:45:00Z">
        <w:r w:rsidDel="00385B96">
          <w:delText xml:space="preserve">pictures </w:delText>
        </w:r>
      </w:del>
      <w:ins w:id="161" w:author="Steven Travers" w:date="2022-08-24T16:45:00Z">
        <w:r w:rsidR="00385B96">
          <w:t xml:space="preserve">images </w:t>
        </w:r>
      </w:ins>
      <w:r>
        <w:t xml:space="preserve">using the software ImageJ </w:t>
      </w:r>
      <w:r>
        <w:fldChar w:fldCharType="begin"/>
      </w:r>
      <w:r>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fldChar w:fldCharType="separate"/>
      </w:r>
      <w:r>
        <w:rPr>
          <w:noProof/>
        </w:rPr>
        <w:t>(Schneider et al. 2012)</w:t>
      </w:r>
      <w:r>
        <w:fldChar w:fldCharType="end"/>
      </w:r>
      <w:r>
        <w:t xml:space="preserve">. Pollen tubes were only included if they were completely visible in the picture. The actual length of each tube was calculated by </w:t>
      </w:r>
      <w:ins w:id="162" w:author="Steven Travers" w:date="2022-08-24T16:46:00Z">
        <w:r w:rsidR="00385B96">
          <w:t xml:space="preserve">tracing the length of each tube, calculating length in pixels and then </w:t>
        </w:r>
      </w:ins>
      <w:r>
        <w:t xml:space="preserve">calibrating each </w:t>
      </w:r>
      <w:del w:id="163" w:author="Steven Travers" w:date="2022-08-24T16:46:00Z">
        <w:r w:rsidDel="00385B96">
          <w:delText xml:space="preserve">photo with a </w:delText>
        </w:r>
      </w:del>
      <w:r>
        <w:t xml:space="preserve">measurement </w:t>
      </w:r>
      <w:del w:id="164" w:author="Steven Travers" w:date="2022-08-24T16:46:00Z">
        <w:r w:rsidDel="00385B96">
          <w:delText xml:space="preserve">of </w:delText>
        </w:r>
      </w:del>
      <w:ins w:id="165" w:author="Steven Travers" w:date="2022-08-24T16:46:00Z">
        <w:r w:rsidR="00385B96">
          <w:t xml:space="preserve">with </w:t>
        </w:r>
      </w:ins>
      <w:r>
        <w:t xml:space="preserve">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B74A2E">
      <w:pPr>
        <w:pStyle w:val="GS3"/>
        <w:spacing w:line="360" w:lineRule="auto"/>
        <w:pPrChange w:id="166" w:author="Emma Chandler" w:date="2022-08-29T12:52:00Z">
          <w:pPr>
            <w:pStyle w:val="GS3"/>
          </w:pPr>
        </w:pPrChange>
      </w:pPr>
      <w:bookmarkStart w:id="167" w:name="_Toc107827641"/>
      <w:bookmarkStart w:id="168" w:name="_Toc108537002"/>
      <w:r>
        <w:t>Data Analysis</w:t>
      </w:r>
      <w:bookmarkEnd w:id="167"/>
      <w:bookmarkEnd w:id="168"/>
    </w:p>
    <w:p w14:paraId="356F113B" w14:textId="7A174B3D" w:rsidR="007876A2" w:rsidRDefault="007876A2" w:rsidP="00B74A2E">
      <w:pPr>
        <w:pStyle w:val="BodyDoubleSpace05FirstLine"/>
        <w:spacing w:line="360" w:lineRule="auto"/>
        <w:pPrChange w:id="169" w:author="Emma Chandler" w:date="2022-08-29T12:52:00Z">
          <w:pPr>
            <w:pStyle w:val="BodyDoubleSpace05FirstLine"/>
          </w:pPr>
        </w:pPrChange>
      </w:pPr>
      <w:r>
        <w:t xml:space="preserve">All data were analyzed in R 4.1.2 </w:t>
      </w:r>
      <w:r>
        <w:fldChar w:fldCharType="begin"/>
      </w:r>
      <w: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Pr>
          <w:noProof/>
        </w:rPr>
        <w:t>(R Core Team 2020)</w:t>
      </w:r>
      <w:r>
        <w:fldChar w:fldCharType="end"/>
      </w:r>
      <w:r>
        <w:t xml:space="preserve">. In order to measure differences in </w:t>
      </w:r>
      <w:proofErr w:type="spellStart"/>
      <w:r>
        <w:t>sporophytic</w:t>
      </w:r>
      <w:proofErr w:type="spellEnd"/>
      <w:r>
        <w:t xml:space="preserve"> traits between</w:t>
      </w:r>
      <w:ins w:id="170" w:author="Steven Travers" w:date="2022-08-24T16:48:00Z">
        <w:r w:rsidR="007D7754">
          <w:t xml:space="preserve"> </w:t>
        </w:r>
      </w:ins>
      <w:del w:id="171" w:author="Steven Travers" w:date="2022-08-24T16:48:00Z">
        <w:r w:rsidDel="007D7754">
          <w:delText xml:space="preserve"> regions </w:delText>
        </w:r>
      </w:del>
      <w:ins w:id="172" w:author="Steven Travers" w:date="2022-08-24T16:48:00Z">
        <w:r w:rsidR="007D7754">
          <w:t xml:space="preserve">plant origins </w:t>
        </w:r>
      </w:ins>
      <w:r>
        <w:t xml:space="preserve">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Pr>
          <w:noProof/>
        </w:rPr>
        <w:t>(Kuznetsova et al. 2017)</w:t>
      </w:r>
      <w:r>
        <w:fldChar w:fldCharType="end"/>
      </w:r>
      <w:r>
        <w:t>. Region (north vs. south) was considered the fixed effect and block (A, B, C, D) and genet nested in population as random effects. We dropped the genet nested in population term for cell membrane stability and both random effects terms for h</w:t>
      </w:r>
      <w:ins w:id="173" w:author="Steven Travers" w:date="2022-08-24T16:49:00Z">
        <w:r w:rsidR="007D7754">
          <w:t>eat,</w:t>
        </w:r>
      </w:ins>
      <w:del w:id="174" w:author="Steven Travers" w:date="2022-08-24T16:49:00Z">
        <w:r w:rsidDel="007D7754">
          <w:delText>ot</w:delText>
        </w:r>
      </w:del>
      <w:r>
        <w:t xml:space="preserve"> net photosynthetic rate to avoid overfitting the model. Since the genet nested in population term was significant for some variables, we compared population and genets independently. Populations were compared using a linear mixed effects model (</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xml:space="preserve">). To determine if variation </w:t>
      </w:r>
      <w:r>
        <w:lastRenderedPageBreak/>
        <w:t>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77777777" w:rsidR="007876A2" w:rsidRDefault="007876A2" w:rsidP="00B74A2E">
      <w:pPr>
        <w:pStyle w:val="BodyDoubleSpace05FirstLine"/>
        <w:spacing w:line="360" w:lineRule="auto"/>
        <w:pPrChange w:id="175" w:author="Emma Chandler" w:date="2022-08-29T12:52:00Z">
          <w:pPr>
            <w:pStyle w:val="BodyDoubleSpace05FirstLine"/>
          </w:pPr>
        </w:pPrChange>
      </w:pPr>
      <w:r>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instrText xml:space="preserve"> ADDIN EN.CITE &lt;EndNote&gt;&lt;Cite&gt;&lt;Author&gt;Daniel&lt;/Author&gt;&lt;Year&gt;2021&lt;/Year&gt;&lt;IDText&gt;rTPC: Functions for Fitting Thermal Performance Curves&lt;/IDText&gt;&lt;DisplayText&gt;(Padfield and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Pr>
          <w:noProof/>
        </w:rPr>
        <w:t>(Padfield and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Pr>
          <w:noProof/>
        </w:rPr>
        <w:t>(Komsta 2011)</w:t>
      </w:r>
      <w:r>
        <w:fldChar w:fldCharType="end"/>
      </w:r>
      <w:r>
        <w:t>, and subsequently dropped from the analysis.</w:t>
      </w:r>
    </w:p>
    <w:p w14:paraId="4B004C1F" w14:textId="77777777" w:rsidR="007876A2" w:rsidRDefault="007876A2" w:rsidP="00B74A2E">
      <w:pPr>
        <w:pStyle w:val="BodyDoubleSpace05FirstLine"/>
        <w:spacing w:line="360" w:lineRule="auto"/>
        <w:pPrChange w:id="176" w:author="Emma Chandler" w:date="2022-08-29T12:52:00Z">
          <w:pPr>
            <w:pStyle w:val="BodyDoubleSpace05FirstLine"/>
          </w:pPr>
        </w:pPrChange>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B74A2E">
      <w:pPr>
        <w:pStyle w:val="GS2"/>
        <w:spacing w:line="360" w:lineRule="auto"/>
        <w:pPrChange w:id="177" w:author="Emma Chandler" w:date="2022-08-29T12:52:00Z">
          <w:pPr>
            <w:pStyle w:val="GS2"/>
          </w:pPr>
        </w:pPrChange>
      </w:pPr>
      <w:bookmarkStart w:id="178" w:name="_Toc107827642"/>
      <w:bookmarkStart w:id="179" w:name="_Toc108537003"/>
      <w:r>
        <w:t>Results</w:t>
      </w:r>
      <w:bookmarkEnd w:id="178"/>
      <w:bookmarkEnd w:id="179"/>
    </w:p>
    <w:p w14:paraId="593E8A56" w14:textId="77777777" w:rsidR="007876A2" w:rsidRDefault="007876A2" w:rsidP="00B74A2E">
      <w:pPr>
        <w:pStyle w:val="GS3"/>
        <w:spacing w:line="360" w:lineRule="auto"/>
        <w:pPrChange w:id="180" w:author="Emma Chandler" w:date="2022-08-29T12:52:00Z">
          <w:pPr>
            <w:pStyle w:val="GS3"/>
          </w:pPr>
        </w:pPrChange>
      </w:pPr>
      <w:bookmarkStart w:id="181" w:name="_Toc108537004"/>
      <w:proofErr w:type="spellStart"/>
      <w:r>
        <w:t>Sporophytic</w:t>
      </w:r>
      <w:proofErr w:type="spellEnd"/>
      <w:r>
        <w:t xml:space="preserve"> Variables</w:t>
      </w:r>
      <w:bookmarkEnd w:id="181"/>
    </w:p>
    <w:p w14:paraId="4F4DFC61" w14:textId="77777777" w:rsidR="007876A2" w:rsidRDefault="007876A2" w:rsidP="00B74A2E">
      <w:pPr>
        <w:pStyle w:val="GS4"/>
        <w:spacing w:line="360" w:lineRule="auto"/>
        <w:pPrChange w:id="182" w:author="Emma Chandler" w:date="2022-08-29T12:52:00Z">
          <w:pPr>
            <w:pStyle w:val="GS4"/>
          </w:pPr>
        </w:pPrChange>
      </w:pPr>
      <w:r>
        <w:t>Cell Membrane Stability</w:t>
      </w:r>
    </w:p>
    <w:p w14:paraId="7DD7E7BB" w14:textId="7CDE25A7" w:rsidR="007876A2" w:rsidRDefault="007876A2" w:rsidP="00B74A2E">
      <w:pPr>
        <w:pStyle w:val="BodyDoubleSpace05FirstLine"/>
        <w:spacing w:line="360" w:lineRule="auto"/>
        <w:pPrChange w:id="183" w:author="Emma Chandler" w:date="2022-08-29T12:52:00Z">
          <w:pPr>
            <w:pStyle w:val="BodyDoubleSpace05FirstLine"/>
          </w:pPr>
        </w:pPrChange>
      </w:pPr>
      <w:del w:id="184" w:author="Steven Travers" w:date="2022-08-24T16:55:00Z">
        <w:r w:rsidDel="00C375DE">
          <w:delText xml:space="preserve">Cell membrane stability (CMS) equals the ratio of a conductivity measurement after a temperature treatment to a conductivity measurement after a maximum damage treatment. An </w:delText>
        </w:r>
        <w:r w:rsidDel="00C375DE">
          <w:lastRenderedPageBreak/>
          <w:delText xml:space="preserve">increased CMS ratio indicates higher tolerance of the temperature treatment </w:delText>
        </w:r>
        <w:r w:rsidDel="00C375DE">
          <w:fldChar w:fldCharType="begin"/>
        </w:r>
        <w:r w:rsidDel="00C375DE">
          <w:del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delInstrText>
        </w:r>
        <w:r w:rsidDel="00C375DE">
          <w:fldChar w:fldCharType="separate"/>
        </w:r>
        <w:r w:rsidDel="00C375DE">
          <w:rPr>
            <w:noProof/>
          </w:rPr>
          <w:delText>(Gajanayake et al. 2011)</w:delText>
        </w:r>
        <w:r w:rsidDel="00C375DE">
          <w:fldChar w:fldCharType="end"/>
        </w:r>
        <w:r w:rsidDel="00C375DE">
          <w:delText xml:space="preserve">. </w:delText>
        </w:r>
      </w:del>
      <w:r>
        <w:t xml:space="preserve">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w:t>
      </w:r>
      <w:ins w:id="185" w:author="Steven Travers" w:date="2022-08-24T16:55:00Z">
        <w:r w:rsidR="00C375DE">
          <w:t xml:space="preserve"> cell membrane stability following</w:t>
        </w:r>
      </w:ins>
      <w:r>
        <w:t xml:space="preserve"> the hot treatment (HCMS), but there was a significant difference in the cold treatment (CCMS; Figure 1.4, Table 1.1). Southern plants had significantly higher CCMS values than northern plants. We found a significant difference among genotypes in the hot treatment, but not in the cold treatment (Figure 1.5, Table 1.1). For both the hot and cold treatments, there were significant differences between the populations. Population differences mostly followed the regional patterns in CCMS. For HCMS, one population (Oil Patch) from the southern region was less tolerant than all other populations (Appendix Figure A1, Table A1).</w:t>
      </w:r>
    </w:p>
    <w:p w14:paraId="5EE1F09C" w14:textId="77777777" w:rsidR="007876A2" w:rsidRDefault="007876A2" w:rsidP="00B74A2E">
      <w:pPr>
        <w:pStyle w:val="BodyDoubleSpace05FirstLine"/>
        <w:spacing w:line="360" w:lineRule="auto"/>
        <w:pPrChange w:id="186" w:author="Emma Chandler" w:date="2022-08-29T12:52:00Z">
          <w:pPr>
            <w:pStyle w:val="BodyDoubleSpace05FirstLine"/>
          </w:pPr>
        </w:pPrChange>
      </w:pPr>
      <w: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1.6). Plants grown at different times in the greenhouse had different CMS ratios. We started growing the plants in the winter and early spring and outside temperatures gradually rose during that time (Appendix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1.6) but only in the first block. In that block, northern plants had a higher HCMS than those from the south. For CCMS, there was a significant difference between regions for blocks B and C (Figure 1.6). In both cases, southern plants were more tolerant of the cold temperatures than northern plants.</w:t>
      </w:r>
    </w:p>
    <w:p w14:paraId="1CD87E4B" w14:textId="77777777" w:rsidR="007876A2" w:rsidRDefault="007876A2" w:rsidP="00B74A2E">
      <w:pPr>
        <w:pStyle w:val="GS4"/>
        <w:spacing w:line="360" w:lineRule="auto"/>
        <w:pPrChange w:id="187" w:author="Emma Chandler" w:date="2022-08-29T12:52:00Z">
          <w:pPr>
            <w:pStyle w:val="GS4"/>
          </w:pPr>
        </w:pPrChange>
      </w:pPr>
      <w:bookmarkStart w:id="188" w:name="_Hlk102658068"/>
      <w:r>
        <w:t xml:space="preserve">Chlorophyll Content </w:t>
      </w:r>
      <w:commentRangeStart w:id="189"/>
      <w:r>
        <w:t>Stability</w:t>
      </w:r>
      <w:commentRangeEnd w:id="189"/>
      <w:r w:rsidR="00C375DE">
        <w:rPr>
          <w:rStyle w:val="CommentReference"/>
          <w:rFonts w:asciiTheme="minorHAnsi" w:eastAsiaTheme="minorHAnsi" w:hAnsiTheme="minorHAnsi" w:cstheme="minorBidi"/>
          <w:b w:val="0"/>
          <w:i w:val="0"/>
        </w:rPr>
        <w:commentReference w:id="189"/>
      </w:r>
    </w:p>
    <w:bookmarkEnd w:id="188"/>
    <w:p w14:paraId="3871D31F" w14:textId="77777777" w:rsidR="007876A2" w:rsidRDefault="007876A2" w:rsidP="00B74A2E">
      <w:pPr>
        <w:pStyle w:val="BodyDoubleSpace05FirstLine"/>
        <w:spacing w:line="360" w:lineRule="auto"/>
        <w:pPrChange w:id="190" w:author="Emma Chandler" w:date="2022-08-29T12:52:00Z">
          <w:pPr>
            <w:pStyle w:val="BodyDoubleSpace05FirstLine"/>
          </w:pPr>
        </w:pPrChange>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tolerant of the temperature treatment </w:t>
      </w:r>
      <w:r>
        <w:fldChar w:fldCharType="begin"/>
      </w:r>
      <w: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Pr>
          <w:noProof/>
        </w:rPr>
        <w:t>(Gajanayake et al. 2011)</w:t>
      </w:r>
      <w:r>
        <w:fldChar w:fldCharType="end"/>
      </w:r>
      <w:r>
        <w:t xml:space="preserve">. There was a significant difference between plants originating in the north and south for both the hot and cold treatments (Figure </w:t>
      </w:r>
      <w:r>
        <w:lastRenderedPageBreak/>
        <w:t xml:space="preserve">1.4). Northern plants were more tolerant of both heat and cold than were southern plants regardless of block (Table 1.1). We found a significant difference among individual genotypes (Figure 1.5, Table 1.1) and populations (Appendix Figure A1, Table A1) for the cold treatment, but not for the hot treatment. The two regions also differed in variation for HCHPL. In the hot treatment, northern plants had significantly more variation than southern plants (Bartlett’s test p-value = 1.68E-4; Figure 1.7). </w:t>
      </w:r>
    </w:p>
    <w:p w14:paraId="01BD17DE" w14:textId="77777777" w:rsidR="007876A2" w:rsidRDefault="007876A2" w:rsidP="00B74A2E">
      <w:pPr>
        <w:pStyle w:val="GS4"/>
        <w:spacing w:line="360" w:lineRule="auto"/>
        <w:pPrChange w:id="191" w:author="Emma Chandler" w:date="2022-08-29T12:52:00Z">
          <w:pPr>
            <w:pStyle w:val="GS4"/>
          </w:pPr>
        </w:pPrChange>
      </w:pPr>
      <w:r>
        <w:t>Net Photosynthetic Rate</w:t>
      </w:r>
    </w:p>
    <w:p w14:paraId="4E495DB0" w14:textId="0EE9B714" w:rsidR="007876A2" w:rsidRDefault="007876A2" w:rsidP="00B74A2E">
      <w:pPr>
        <w:pStyle w:val="BodyDoubleSpace05FirstLine"/>
        <w:spacing w:line="360" w:lineRule="auto"/>
        <w:pPrChange w:id="192" w:author="Emma Chandler" w:date="2022-08-29T12:52:00Z">
          <w:pPr>
            <w:pStyle w:val="BodyDoubleSpace05FirstLine"/>
          </w:pPr>
        </w:pPrChange>
      </w:pPr>
      <w:r>
        <w:t xml:space="preserve">We used net photosynthetic rate after thermal stress as a physiological indicator of temperature tolerance. PS is the </w:t>
      </w:r>
      <w:del w:id="193" w:author="Steven Travers" w:date="2022-08-25T12:12:00Z">
        <w:r w:rsidDel="00C337AA">
          <w:delText xml:space="preserve">proportion </w:delText>
        </w:r>
      </w:del>
      <w:ins w:id="194" w:author="Steven Travers" w:date="2022-08-25T12:12:00Z">
        <w:r w:rsidR="00C337AA">
          <w:t xml:space="preserve">ratio </w:t>
        </w:r>
      </w:ins>
      <w:r>
        <w:t xml:space="preserve">of </w:t>
      </w:r>
      <w:del w:id="195" w:author="Steven Travers" w:date="2022-08-25T12:12:00Z">
        <w:r w:rsidDel="00C337AA">
          <w:delText>the</w:delText>
        </w:r>
      </w:del>
      <w:r>
        <w:t xml:space="preserve"> net photosynthetic rate after the treatment (heat </w:t>
      </w:r>
      <w:del w:id="196" w:author="Steven Travers" w:date="2022-08-25T12:13:00Z">
        <w:r w:rsidDel="00C337AA">
          <w:delText xml:space="preserve">and </w:delText>
        </w:r>
      </w:del>
      <w:ins w:id="197" w:author="Steven Travers" w:date="2022-08-25T12:13:00Z">
        <w:r w:rsidR="00C337AA">
          <w:t xml:space="preserve">or </w:t>
        </w:r>
      </w:ins>
      <w:r>
        <w:t xml:space="preserve">cold) </w:t>
      </w:r>
      <w:ins w:id="198" w:author="Steven Travers" w:date="2022-08-25T12:12:00Z">
        <w:r w:rsidR="00C337AA">
          <w:t>divided by</w:t>
        </w:r>
      </w:ins>
      <w:del w:id="199" w:author="Steven Travers" w:date="2022-08-25T12:12:00Z">
        <w:r w:rsidDel="00C337AA">
          <w:delText>to the</w:delText>
        </w:r>
      </w:del>
      <w:r>
        <w:t xml:space="preserve"> net photosynthetic rate before the treatment. Increas</w:t>
      </w:r>
      <w:ins w:id="200" w:author="Steven Travers" w:date="2022-08-25T12:13:00Z">
        <w:r w:rsidR="00C337AA">
          <w:t>ing</w:t>
        </w:r>
      </w:ins>
      <w:del w:id="201" w:author="Steven Travers" w:date="2022-08-25T12:13:00Z">
        <w:r w:rsidDel="00C337AA">
          <w:delText>ed</w:delText>
        </w:r>
      </w:del>
      <w:r>
        <w:t xml:space="preserve"> PS indicates </w:t>
      </w:r>
      <w:ins w:id="202" w:author="Steven Travers" w:date="2022-08-25T12:13:00Z">
        <w:r w:rsidR="00C337AA">
          <w:t>increasing</w:t>
        </w:r>
      </w:ins>
      <w:del w:id="203" w:author="Steven Travers" w:date="2022-08-25T12:13:00Z">
        <w:r w:rsidDel="00C337AA">
          <w:delText>higher</w:delText>
        </w:r>
      </w:del>
      <w:r>
        <w:t xml:space="preserve">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instrText xml:space="preserve"> ADDIN EN.CITE </w:instrTex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instrText xml:space="preserve"> ADDIN EN.CITE.DATA </w:instrText>
      </w:r>
      <w:r>
        <w:fldChar w:fldCharType="end"/>
      </w:r>
      <w:r>
        <w:fldChar w:fldCharType="separate"/>
      </w:r>
      <w:r>
        <w:rPr>
          <w:noProof/>
        </w:rPr>
        <w:t>(Poudyal et al. 2019)</w:t>
      </w:r>
      <w:r>
        <w:fldChar w:fldCharType="end"/>
      </w:r>
      <w:r>
        <w:t>. For both the cold (CPS) and hot (HPS) treatments, there was no significant difference between north and south (Figure 1.4, Table 1.1). There were also no significant differences among blocks and genotypes for both the hot and cold treatments. There was a significant difference between populations for CPS (Appendix Figure A1, Table A1).</w:t>
      </w:r>
    </w:p>
    <w:p w14:paraId="6F9C1210" w14:textId="77777777" w:rsidR="007876A2" w:rsidRDefault="007876A2" w:rsidP="00B74A2E">
      <w:pPr>
        <w:pStyle w:val="BodyDoubleSpace05FirstLine"/>
        <w:spacing w:line="360" w:lineRule="auto"/>
        <w:pPrChange w:id="204" w:author="Emma Chandler" w:date="2022-08-29T12:52:00Z">
          <w:pPr>
            <w:pStyle w:val="BodyDoubleSpace05FirstLine"/>
          </w:pPr>
        </w:pPrChange>
      </w:pPr>
    </w:p>
    <w:p w14:paraId="516DDA96" w14:textId="77777777" w:rsidR="007876A2" w:rsidRDefault="007876A2" w:rsidP="00B74A2E">
      <w:pPr>
        <w:pStyle w:val="BodyDoubleSpace05FirstLine"/>
        <w:spacing w:line="360" w:lineRule="auto"/>
        <w:pPrChange w:id="205" w:author="Emma Chandler" w:date="2022-08-29T12:52:00Z">
          <w:pPr>
            <w:pStyle w:val="BodyDoubleSpace05FirstLine"/>
          </w:pPr>
        </w:pPrChange>
      </w:pPr>
    </w:p>
    <w:p w14:paraId="7E67802F" w14:textId="77777777" w:rsidR="007876A2" w:rsidRDefault="007876A2" w:rsidP="00B74A2E">
      <w:pPr>
        <w:pStyle w:val="Tabletitle"/>
        <w:spacing w:line="360" w:lineRule="auto"/>
        <w:pPrChange w:id="206" w:author="Emma Chandler" w:date="2022-08-29T12:52:00Z">
          <w:pPr>
            <w:pStyle w:val="Tabletitle"/>
          </w:pPr>
        </w:pPrChange>
      </w:pPr>
      <w:bookmarkStart w:id="207" w:name="_Toc107598001"/>
      <w:bookmarkStart w:id="208" w:name="_Toc107910112"/>
      <w:r>
        <w:t>Table 1.1.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Appendix (Table A2), as well as results from a mixed model using only control values (Appendix Table A3).</w:t>
      </w:r>
      <w:bookmarkEnd w:id="207"/>
      <w:bookmarkEnd w:id="208"/>
    </w:p>
    <w:tbl>
      <w:tblPr>
        <w:tblW w:w="9360" w:type="dxa"/>
        <w:jc w:val="center"/>
        <w:tblLook w:val="04A0" w:firstRow="1" w:lastRow="0" w:firstColumn="1" w:lastColumn="0" w:noHBand="0" w:noVBand="1"/>
      </w:tblPr>
      <w:tblGrid>
        <w:gridCol w:w="536"/>
        <w:gridCol w:w="3102"/>
        <w:gridCol w:w="1390"/>
        <w:gridCol w:w="1094"/>
        <w:gridCol w:w="1016"/>
        <w:gridCol w:w="1164"/>
        <w:gridCol w:w="1058"/>
      </w:tblGrid>
      <w:tr w:rsidR="007876A2" w:rsidRPr="00C25461" w14:paraId="1BDE4F5F" w14:textId="77777777" w:rsidTr="00A8265A">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B74A2E">
            <w:pPr>
              <w:spacing w:after="0" w:line="360" w:lineRule="auto"/>
              <w:jc w:val="center"/>
              <w:rPr>
                <w:rFonts w:eastAsia="Times New Roman"/>
                <w:color w:val="000000"/>
                <w:sz w:val="20"/>
                <w:szCs w:val="20"/>
              </w:rPr>
              <w:pPrChange w:id="209" w:author="Emma Chandler" w:date="2022-08-29T12:52:00Z">
                <w:pPr>
                  <w:spacing w:after="0"/>
                  <w:jc w:val="center"/>
                </w:pPr>
              </w:pPrChange>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B74A2E">
            <w:pPr>
              <w:spacing w:after="0" w:line="360" w:lineRule="auto"/>
              <w:jc w:val="center"/>
              <w:rPr>
                <w:rFonts w:eastAsia="Times New Roman"/>
                <w:color w:val="000000"/>
                <w:sz w:val="20"/>
                <w:szCs w:val="20"/>
              </w:rPr>
              <w:pPrChange w:id="210" w:author="Emma Chandler" w:date="2022-08-29T12:52:00Z">
                <w:pPr>
                  <w:spacing w:after="0"/>
                  <w:jc w:val="center"/>
                </w:pPr>
              </w:pPrChange>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B74A2E">
            <w:pPr>
              <w:spacing w:after="0" w:line="360" w:lineRule="auto"/>
              <w:jc w:val="center"/>
              <w:rPr>
                <w:rFonts w:eastAsia="Times New Roman"/>
                <w:color w:val="000000"/>
                <w:sz w:val="20"/>
                <w:szCs w:val="20"/>
              </w:rPr>
              <w:pPrChange w:id="211" w:author="Emma Chandler" w:date="2022-08-29T12:52:00Z">
                <w:pPr>
                  <w:spacing w:after="0"/>
                  <w:jc w:val="center"/>
                </w:pPr>
              </w:pPrChange>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B74A2E">
            <w:pPr>
              <w:spacing w:after="0" w:line="360" w:lineRule="auto"/>
              <w:jc w:val="center"/>
              <w:rPr>
                <w:rFonts w:eastAsia="Times New Roman"/>
                <w:color w:val="000000"/>
                <w:sz w:val="20"/>
                <w:szCs w:val="20"/>
              </w:rPr>
              <w:pPrChange w:id="212" w:author="Emma Chandler" w:date="2022-08-29T12:52:00Z">
                <w:pPr>
                  <w:spacing w:after="0"/>
                  <w:jc w:val="center"/>
                </w:pPr>
              </w:pPrChange>
            </w:pPr>
            <w:r w:rsidRPr="00C25461">
              <w:rPr>
                <w:rFonts w:eastAsia="Times New Roman"/>
                <w:color w:val="000000"/>
                <w:sz w:val="20"/>
                <w:szCs w:val="20"/>
              </w:rPr>
              <w:t>Genet</w:t>
            </w:r>
          </w:p>
        </w:tc>
      </w:tr>
      <w:tr w:rsidR="007876A2" w:rsidRPr="00C25461" w14:paraId="70D483D3" w14:textId="77777777" w:rsidTr="00A8265A">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B74A2E">
            <w:pPr>
              <w:spacing w:after="0" w:line="360" w:lineRule="auto"/>
              <w:jc w:val="center"/>
              <w:rPr>
                <w:rFonts w:eastAsia="Times New Roman"/>
                <w:color w:val="000000"/>
                <w:sz w:val="20"/>
                <w:szCs w:val="20"/>
              </w:rPr>
              <w:pPrChange w:id="213" w:author="Emma Chandler" w:date="2022-08-29T12:52:00Z">
                <w:pPr>
                  <w:spacing w:after="0"/>
                  <w:jc w:val="center"/>
                </w:pPr>
              </w:pPrChange>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B74A2E">
            <w:pPr>
              <w:spacing w:after="0" w:line="360" w:lineRule="auto"/>
              <w:jc w:val="center"/>
              <w:rPr>
                <w:rFonts w:eastAsia="Times New Roman"/>
                <w:color w:val="000000"/>
                <w:sz w:val="20"/>
                <w:szCs w:val="20"/>
              </w:rPr>
              <w:pPrChange w:id="214" w:author="Emma Chandler" w:date="2022-08-29T12:52:00Z">
                <w:pPr>
                  <w:spacing w:after="0"/>
                  <w:jc w:val="center"/>
                </w:pPr>
              </w:pPrChange>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B74A2E">
            <w:pPr>
              <w:spacing w:after="0" w:line="360" w:lineRule="auto"/>
              <w:jc w:val="center"/>
              <w:rPr>
                <w:rFonts w:eastAsia="Times New Roman"/>
                <w:color w:val="000000"/>
                <w:sz w:val="20"/>
                <w:szCs w:val="20"/>
              </w:rPr>
              <w:pPrChange w:id="215" w:author="Emma Chandler" w:date="2022-08-29T12:52:00Z">
                <w:pPr>
                  <w:spacing w:after="0"/>
                  <w:jc w:val="center"/>
                </w:pPr>
              </w:pPrChange>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B74A2E">
            <w:pPr>
              <w:spacing w:after="0" w:line="360" w:lineRule="auto"/>
              <w:jc w:val="center"/>
              <w:rPr>
                <w:rFonts w:eastAsia="Times New Roman"/>
                <w:color w:val="000000"/>
                <w:sz w:val="20"/>
                <w:szCs w:val="20"/>
              </w:rPr>
              <w:pPrChange w:id="216" w:author="Emma Chandler" w:date="2022-08-29T12:52:00Z">
                <w:pPr>
                  <w:spacing w:after="0"/>
                  <w:jc w:val="center"/>
                </w:pPr>
              </w:pPrChange>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B74A2E">
            <w:pPr>
              <w:spacing w:after="0" w:line="360" w:lineRule="auto"/>
              <w:jc w:val="center"/>
              <w:rPr>
                <w:rFonts w:eastAsia="Times New Roman"/>
                <w:color w:val="000000"/>
                <w:sz w:val="20"/>
                <w:szCs w:val="20"/>
              </w:rPr>
              <w:pPrChange w:id="217" w:author="Emma Chandler" w:date="2022-08-29T12:52:00Z">
                <w:pPr>
                  <w:spacing w:after="0"/>
                  <w:jc w:val="center"/>
                </w:pPr>
              </w:pPrChange>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B74A2E">
            <w:pPr>
              <w:spacing w:after="0" w:line="360" w:lineRule="auto"/>
              <w:jc w:val="center"/>
              <w:rPr>
                <w:rFonts w:eastAsia="Times New Roman"/>
                <w:color w:val="000000"/>
                <w:sz w:val="20"/>
                <w:szCs w:val="20"/>
              </w:rPr>
              <w:pPrChange w:id="218" w:author="Emma Chandler" w:date="2022-08-29T12:52:00Z">
                <w:pPr>
                  <w:spacing w:after="0"/>
                  <w:jc w:val="center"/>
                </w:pPr>
              </w:pPrChange>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B74A2E">
            <w:pPr>
              <w:spacing w:after="0" w:line="360" w:lineRule="auto"/>
              <w:jc w:val="center"/>
              <w:rPr>
                <w:rFonts w:eastAsia="Times New Roman"/>
                <w:color w:val="000000"/>
                <w:sz w:val="20"/>
                <w:szCs w:val="20"/>
              </w:rPr>
              <w:pPrChange w:id="219" w:author="Emma Chandler" w:date="2022-08-29T12:52:00Z">
                <w:pPr>
                  <w:spacing w:after="0"/>
                  <w:jc w:val="center"/>
                </w:pPr>
              </w:pPrChange>
            </w:pPr>
            <w:r w:rsidRPr="00C25461">
              <w:rPr>
                <w:rFonts w:eastAsia="Times New Roman"/>
                <w:color w:val="000000"/>
                <w:sz w:val="20"/>
                <w:szCs w:val="20"/>
              </w:rPr>
              <w:t>p-value</w:t>
            </w:r>
          </w:p>
        </w:tc>
      </w:tr>
      <w:tr w:rsidR="007876A2" w:rsidRPr="00E22E10" w14:paraId="69740AD4"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B74A2E">
            <w:pPr>
              <w:spacing w:after="0" w:line="360" w:lineRule="auto"/>
              <w:jc w:val="center"/>
              <w:rPr>
                <w:rFonts w:eastAsia="Times New Roman"/>
                <w:color w:val="000000"/>
                <w:sz w:val="20"/>
                <w:szCs w:val="20"/>
              </w:rPr>
              <w:pPrChange w:id="220" w:author="Emma Chandler" w:date="2022-08-29T12:52:00Z">
                <w:pPr>
                  <w:spacing w:after="0"/>
                  <w:jc w:val="center"/>
                </w:pPr>
              </w:pPrChange>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B74A2E">
            <w:pPr>
              <w:spacing w:after="0" w:line="360" w:lineRule="auto"/>
              <w:rPr>
                <w:rFonts w:eastAsia="Times New Roman"/>
                <w:color w:val="000000"/>
                <w:sz w:val="20"/>
                <w:szCs w:val="20"/>
              </w:rPr>
              <w:pPrChange w:id="221" w:author="Emma Chandler" w:date="2022-08-29T12:52:00Z">
                <w:pPr>
                  <w:spacing w:after="0"/>
                </w:pPr>
              </w:pPrChange>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B74A2E">
            <w:pPr>
              <w:spacing w:after="0" w:line="360" w:lineRule="auto"/>
              <w:jc w:val="center"/>
              <w:rPr>
                <w:rFonts w:eastAsia="Times New Roman"/>
                <w:color w:val="000000"/>
                <w:sz w:val="20"/>
                <w:szCs w:val="20"/>
              </w:rPr>
              <w:pPrChange w:id="222"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B74A2E">
            <w:pPr>
              <w:spacing w:after="0" w:line="360" w:lineRule="auto"/>
              <w:jc w:val="center"/>
              <w:rPr>
                <w:rFonts w:eastAsia="Times New Roman"/>
                <w:color w:val="000000"/>
                <w:sz w:val="20"/>
                <w:szCs w:val="20"/>
              </w:rPr>
              <w:pPrChange w:id="223" w:author="Emma Chandler" w:date="2022-08-29T12:52:00Z">
                <w:pPr>
                  <w:spacing w:after="0"/>
                  <w:jc w:val="center"/>
                </w:pPr>
              </w:pPrChange>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B74A2E">
            <w:pPr>
              <w:spacing w:after="0" w:line="360" w:lineRule="auto"/>
              <w:jc w:val="right"/>
              <w:rPr>
                <w:rFonts w:eastAsia="Times New Roman"/>
                <w:color w:val="000000"/>
                <w:sz w:val="20"/>
                <w:szCs w:val="20"/>
              </w:rPr>
              <w:pPrChange w:id="224" w:author="Emma Chandler" w:date="2022-08-29T12:52:00Z">
                <w:pPr>
                  <w:spacing w:after="0"/>
                  <w:jc w:val="right"/>
                </w:pPr>
              </w:pPrChange>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B74A2E">
            <w:pPr>
              <w:spacing w:after="0" w:line="360" w:lineRule="auto"/>
              <w:jc w:val="center"/>
              <w:rPr>
                <w:rFonts w:eastAsia="Times New Roman"/>
                <w:b/>
                <w:bCs/>
                <w:color w:val="000000"/>
                <w:sz w:val="20"/>
                <w:szCs w:val="20"/>
              </w:rPr>
              <w:pPrChange w:id="225" w:author="Emma Chandler" w:date="2022-08-29T12:52:00Z">
                <w:pPr>
                  <w:spacing w:after="0"/>
                  <w:jc w:val="center"/>
                </w:pPr>
              </w:pPrChange>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B74A2E">
            <w:pPr>
              <w:spacing w:after="0" w:line="360" w:lineRule="auto"/>
              <w:jc w:val="right"/>
              <w:rPr>
                <w:rFonts w:eastAsia="Times New Roman"/>
                <w:b/>
                <w:bCs/>
                <w:color w:val="000000"/>
                <w:sz w:val="20"/>
                <w:szCs w:val="20"/>
              </w:rPr>
              <w:pPrChange w:id="226" w:author="Emma Chandler" w:date="2022-08-29T12:52:00Z">
                <w:pPr>
                  <w:spacing w:after="0"/>
                  <w:jc w:val="right"/>
                </w:pPr>
              </w:pPrChange>
            </w:pPr>
            <w:r w:rsidRPr="00E22E10">
              <w:rPr>
                <w:rFonts w:eastAsia="Times New Roman"/>
                <w:b/>
                <w:bCs/>
                <w:color w:val="000000"/>
                <w:sz w:val="20"/>
                <w:szCs w:val="20"/>
              </w:rPr>
              <w:t>0.013</w:t>
            </w:r>
          </w:p>
        </w:tc>
      </w:tr>
      <w:tr w:rsidR="007876A2" w:rsidRPr="00E22E10" w14:paraId="595B09EC" w14:textId="77777777" w:rsidTr="00A8265A">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B74A2E">
            <w:pPr>
              <w:spacing w:after="0" w:line="360" w:lineRule="auto"/>
              <w:rPr>
                <w:rFonts w:eastAsia="Times New Roman"/>
                <w:color w:val="000000"/>
                <w:sz w:val="20"/>
                <w:szCs w:val="20"/>
              </w:rPr>
              <w:pPrChange w:id="227" w:author="Emma Chandler" w:date="2022-08-29T12:52:00Z">
                <w:pPr>
                  <w:spacing w:after="0"/>
                </w:pPr>
              </w:pPrChange>
            </w:pPr>
          </w:p>
        </w:tc>
        <w:tc>
          <w:tcPr>
            <w:tcW w:w="3462" w:type="dxa"/>
            <w:noWrap/>
            <w:vAlign w:val="bottom"/>
            <w:hideMark/>
          </w:tcPr>
          <w:p w14:paraId="0CCCC441" w14:textId="77777777" w:rsidR="007876A2" w:rsidRPr="00E22E10" w:rsidRDefault="007876A2" w:rsidP="00B74A2E">
            <w:pPr>
              <w:spacing w:after="0" w:line="360" w:lineRule="auto"/>
              <w:rPr>
                <w:rFonts w:eastAsia="Times New Roman"/>
                <w:color w:val="000000"/>
                <w:sz w:val="20"/>
                <w:szCs w:val="20"/>
              </w:rPr>
              <w:pPrChange w:id="228" w:author="Emma Chandler" w:date="2022-08-29T12:52:00Z">
                <w:pPr>
                  <w:spacing w:after="0"/>
                </w:pPr>
              </w:pPrChange>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B74A2E">
            <w:pPr>
              <w:spacing w:after="0" w:line="360" w:lineRule="auto"/>
              <w:jc w:val="center"/>
              <w:rPr>
                <w:rFonts w:eastAsia="Times New Roman"/>
                <w:color w:val="000000"/>
                <w:sz w:val="20"/>
                <w:szCs w:val="20"/>
              </w:rPr>
              <w:pPrChange w:id="229" w:author="Emma Chandler" w:date="2022-08-29T12:52:00Z">
                <w:pPr>
                  <w:spacing w:after="0"/>
                  <w:jc w:val="center"/>
                </w:pPr>
              </w:pPrChange>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B74A2E">
            <w:pPr>
              <w:spacing w:after="0" w:line="360" w:lineRule="auto"/>
              <w:jc w:val="center"/>
              <w:rPr>
                <w:rFonts w:eastAsia="Times New Roman"/>
                <w:b/>
                <w:bCs/>
                <w:color w:val="FF0000"/>
                <w:sz w:val="20"/>
                <w:szCs w:val="20"/>
              </w:rPr>
              <w:pPrChange w:id="230" w:author="Emma Chandler" w:date="2022-08-29T12:52:00Z">
                <w:pPr>
                  <w:spacing w:after="0"/>
                  <w:jc w:val="center"/>
                </w:pPr>
              </w:pPrChange>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B74A2E">
            <w:pPr>
              <w:spacing w:after="0" w:line="360" w:lineRule="auto"/>
              <w:jc w:val="right"/>
              <w:rPr>
                <w:rFonts w:eastAsia="Times New Roman"/>
                <w:b/>
                <w:bCs/>
                <w:color w:val="000000"/>
                <w:sz w:val="20"/>
                <w:szCs w:val="20"/>
              </w:rPr>
              <w:pPrChange w:id="231" w:author="Emma Chandler" w:date="2022-08-29T12:52:00Z">
                <w:pPr>
                  <w:spacing w:after="0"/>
                  <w:jc w:val="right"/>
                </w:pPr>
              </w:pPrChange>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B74A2E">
            <w:pPr>
              <w:spacing w:after="0" w:line="360" w:lineRule="auto"/>
              <w:jc w:val="center"/>
              <w:rPr>
                <w:rFonts w:eastAsia="Times New Roman"/>
                <w:color w:val="000000"/>
                <w:sz w:val="20"/>
                <w:szCs w:val="20"/>
              </w:rPr>
              <w:pPrChange w:id="232" w:author="Emma Chandler" w:date="2022-08-29T12:52:00Z">
                <w:pPr>
                  <w:spacing w:after="0"/>
                  <w:jc w:val="center"/>
                </w:pPr>
              </w:pPrChange>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B74A2E">
            <w:pPr>
              <w:spacing w:after="0" w:line="360" w:lineRule="auto"/>
              <w:jc w:val="right"/>
              <w:rPr>
                <w:rFonts w:eastAsia="Times New Roman"/>
                <w:color w:val="000000"/>
                <w:sz w:val="20"/>
                <w:szCs w:val="20"/>
              </w:rPr>
              <w:pPrChange w:id="233" w:author="Emma Chandler" w:date="2022-08-29T12:52:00Z">
                <w:pPr>
                  <w:spacing w:after="0"/>
                  <w:jc w:val="right"/>
                </w:pPr>
              </w:pPrChange>
            </w:pPr>
            <w:r w:rsidRPr="00E22E10">
              <w:rPr>
                <w:rFonts w:eastAsia="Times New Roman"/>
                <w:color w:val="000000"/>
                <w:sz w:val="20"/>
                <w:szCs w:val="20"/>
              </w:rPr>
              <w:t>0.886</w:t>
            </w:r>
          </w:p>
        </w:tc>
      </w:tr>
      <w:tr w:rsidR="007876A2" w:rsidRPr="00E22E10" w14:paraId="534EE44F" w14:textId="77777777" w:rsidTr="00A8265A">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B74A2E">
            <w:pPr>
              <w:spacing w:after="0" w:line="360" w:lineRule="auto"/>
              <w:rPr>
                <w:rFonts w:eastAsia="Times New Roman"/>
                <w:color w:val="000000"/>
                <w:sz w:val="20"/>
                <w:szCs w:val="20"/>
              </w:rPr>
              <w:pPrChange w:id="234" w:author="Emma Chandler" w:date="2022-08-29T12:52:00Z">
                <w:pPr>
                  <w:spacing w:after="0"/>
                </w:pPr>
              </w:pPrChange>
            </w:pPr>
          </w:p>
        </w:tc>
        <w:tc>
          <w:tcPr>
            <w:tcW w:w="3462" w:type="dxa"/>
            <w:noWrap/>
            <w:vAlign w:val="bottom"/>
            <w:hideMark/>
          </w:tcPr>
          <w:p w14:paraId="391B0323" w14:textId="77777777" w:rsidR="007876A2" w:rsidRPr="00E22E10" w:rsidRDefault="007876A2" w:rsidP="00B74A2E">
            <w:pPr>
              <w:spacing w:after="0" w:line="360" w:lineRule="auto"/>
              <w:rPr>
                <w:rFonts w:eastAsia="Times New Roman"/>
                <w:color w:val="000000"/>
                <w:sz w:val="20"/>
                <w:szCs w:val="20"/>
              </w:rPr>
              <w:pPrChange w:id="235" w:author="Emma Chandler" w:date="2022-08-29T12:52:00Z">
                <w:pPr>
                  <w:spacing w:after="0"/>
                </w:pPr>
              </w:pPrChange>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B74A2E">
            <w:pPr>
              <w:spacing w:after="0" w:line="360" w:lineRule="auto"/>
              <w:jc w:val="center"/>
              <w:rPr>
                <w:rFonts w:eastAsia="Times New Roman"/>
                <w:color w:val="000000"/>
                <w:sz w:val="20"/>
                <w:szCs w:val="20"/>
              </w:rPr>
              <w:pPrChange w:id="236"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B74A2E">
            <w:pPr>
              <w:spacing w:after="0" w:line="360" w:lineRule="auto"/>
              <w:jc w:val="center"/>
              <w:rPr>
                <w:rFonts w:eastAsia="Times New Roman"/>
                <w:b/>
                <w:bCs/>
                <w:color w:val="FF0000"/>
                <w:sz w:val="20"/>
                <w:szCs w:val="20"/>
              </w:rPr>
              <w:pPrChange w:id="237" w:author="Emma Chandler" w:date="2022-08-29T12:52:00Z">
                <w:pPr>
                  <w:spacing w:after="0"/>
                  <w:jc w:val="center"/>
                </w:pPr>
              </w:pPrChange>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B74A2E">
            <w:pPr>
              <w:spacing w:after="0" w:line="360" w:lineRule="auto"/>
              <w:jc w:val="right"/>
              <w:rPr>
                <w:rFonts w:eastAsia="Times New Roman"/>
                <w:b/>
                <w:bCs/>
                <w:color w:val="000000"/>
                <w:sz w:val="20"/>
                <w:szCs w:val="20"/>
              </w:rPr>
              <w:pPrChange w:id="238" w:author="Emma Chandler" w:date="2022-08-29T12:52:00Z">
                <w:pPr>
                  <w:spacing w:after="0"/>
                  <w:jc w:val="right"/>
                </w:pPr>
              </w:pPrChange>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B74A2E">
            <w:pPr>
              <w:spacing w:after="0" w:line="360" w:lineRule="auto"/>
              <w:jc w:val="center"/>
              <w:rPr>
                <w:rFonts w:eastAsia="Times New Roman"/>
                <w:color w:val="000000"/>
                <w:sz w:val="20"/>
                <w:szCs w:val="20"/>
              </w:rPr>
              <w:pPrChange w:id="239" w:author="Emma Chandler" w:date="2022-08-29T12:52:00Z">
                <w:pPr>
                  <w:spacing w:after="0"/>
                  <w:jc w:val="center"/>
                </w:pPr>
              </w:pPrChange>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B74A2E">
            <w:pPr>
              <w:spacing w:after="0" w:line="360" w:lineRule="auto"/>
              <w:jc w:val="right"/>
              <w:rPr>
                <w:rFonts w:eastAsia="Times New Roman"/>
                <w:color w:val="000000"/>
                <w:sz w:val="20"/>
                <w:szCs w:val="20"/>
              </w:rPr>
              <w:pPrChange w:id="240" w:author="Emma Chandler" w:date="2022-08-29T12:52:00Z">
                <w:pPr>
                  <w:spacing w:after="0"/>
                  <w:jc w:val="right"/>
                </w:pPr>
              </w:pPrChange>
            </w:pPr>
            <w:r w:rsidRPr="00E22E10">
              <w:rPr>
                <w:rFonts w:eastAsia="Times New Roman"/>
                <w:color w:val="000000"/>
                <w:sz w:val="20"/>
                <w:szCs w:val="20"/>
              </w:rPr>
              <w:t>0.38</w:t>
            </w:r>
          </w:p>
        </w:tc>
      </w:tr>
      <w:tr w:rsidR="007876A2" w:rsidRPr="00E22E10" w14:paraId="7979B5CF" w14:textId="77777777" w:rsidTr="00A8265A">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B74A2E">
            <w:pPr>
              <w:spacing w:after="0" w:line="360" w:lineRule="auto"/>
              <w:rPr>
                <w:rFonts w:eastAsia="Times New Roman"/>
                <w:color w:val="000000"/>
                <w:sz w:val="20"/>
                <w:szCs w:val="20"/>
              </w:rPr>
              <w:pPrChange w:id="241" w:author="Emma Chandler" w:date="2022-08-29T12:52:00Z">
                <w:pPr>
                  <w:spacing w:after="0"/>
                </w:pPr>
              </w:pPrChange>
            </w:pPr>
          </w:p>
        </w:tc>
        <w:tc>
          <w:tcPr>
            <w:tcW w:w="3462" w:type="dxa"/>
            <w:noWrap/>
            <w:vAlign w:val="bottom"/>
            <w:hideMark/>
          </w:tcPr>
          <w:p w14:paraId="63FC6B95" w14:textId="77777777" w:rsidR="007876A2" w:rsidRPr="00E22E10" w:rsidRDefault="007876A2" w:rsidP="00B74A2E">
            <w:pPr>
              <w:spacing w:after="0" w:line="360" w:lineRule="auto"/>
              <w:rPr>
                <w:rFonts w:eastAsia="Times New Roman"/>
                <w:color w:val="000000"/>
                <w:sz w:val="20"/>
                <w:szCs w:val="20"/>
              </w:rPr>
              <w:pPrChange w:id="242" w:author="Emma Chandler" w:date="2022-08-29T12:52:00Z">
                <w:pPr>
                  <w:spacing w:after="0"/>
                </w:pPr>
              </w:pPrChange>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B74A2E">
            <w:pPr>
              <w:spacing w:after="0" w:line="360" w:lineRule="auto"/>
              <w:jc w:val="center"/>
              <w:rPr>
                <w:rFonts w:eastAsia="Times New Roman"/>
                <w:color w:val="000000"/>
                <w:sz w:val="20"/>
                <w:szCs w:val="20"/>
              </w:rPr>
              <w:pPrChange w:id="243" w:author="Emma Chandler" w:date="2022-08-29T12:52:00Z">
                <w:pPr>
                  <w:spacing w:after="0"/>
                  <w:jc w:val="center"/>
                </w:pPr>
              </w:pPrChange>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B74A2E">
            <w:pPr>
              <w:spacing w:after="0" w:line="360" w:lineRule="auto"/>
              <w:jc w:val="center"/>
              <w:rPr>
                <w:rFonts w:eastAsia="Times New Roman"/>
                <w:color w:val="000000"/>
                <w:sz w:val="20"/>
                <w:szCs w:val="20"/>
              </w:rPr>
              <w:pPrChange w:id="244" w:author="Emma Chandler" w:date="2022-08-29T12:52:00Z">
                <w:pPr>
                  <w:spacing w:after="0"/>
                  <w:jc w:val="center"/>
                </w:pPr>
              </w:pPrChange>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B74A2E">
            <w:pPr>
              <w:spacing w:after="0" w:line="360" w:lineRule="auto"/>
              <w:jc w:val="right"/>
              <w:rPr>
                <w:rFonts w:eastAsia="Times New Roman"/>
                <w:b/>
                <w:bCs/>
                <w:color w:val="000000"/>
                <w:sz w:val="20"/>
                <w:szCs w:val="20"/>
              </w:rPr>
              <w:pPrChange w:id="245" w:author="Emma Chandler" w:date="2022-08-29T12:52:00Z">
                <w:pPr>
                  <w:spacing w:after="0"/>
                  <w:jc w:val="right"/>
                </w:pPr>
              </w:pPrChange>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B74A2E">
            <w:pPr>
              <w:spacing w:after="0" w:line="360" w:lineRule="auto"/>
              <w:jc w:val="center"/>
              <w:rPr>
                <w:rFonts w:eastAsia="Times New Roman"/>
                <w:b/>
                <w:bCs/>
                <w:color w:val="000000"/>
                <w:sz w:val="20"/>
                <w:szCs w:val="20"/>
              </w:rPr>
              <w:pPrChange w:id="246" w:author="Emma Chandler" w:date="2022-08-29T12:52:00Z">
                <w:pPr>
                  <w:spacing w:after="0"/>
                  <w:jc w:val="center"/>
                </w:pPr>
              </w:pPrChange>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B74A2E">
            <w:pPr>
              <w:spacing w:after="0" w:line="360" w:lineRule="auto"/>
              <w:jc w:val="right"/>
              <w:rPr>
                <w:rFonts w:eastAsia="Times New Roman"/>
                <w:b/>
                <w:bCs/>
                <w:color w:val="000000"/>
                <w:sz w:val="20"/>
                <w:szCs w:val="20"/>
              </w:rPr>
              <w:pPrChange w:id="247" w:author="Emma Chandler" w:date="2022-08-29T12:52:00Z">
                <w:pPr>
                  <w:spacing w:after="0"/>
                  <w:jc w:val="right"/>
                </w:pPr>
              </w:pPrChange>
            </w:pPr>
            <w:r w:rsidRPr="00E22E10">
              <w:rPr>
                <w:rFonts w:eastAsia="Times New Roman"/>
                <w:b/>
                <w:bCs/>
                <w:color w:val="000000"/>
                <w:sz w:val="20"/>
                <w:szCs w:val="20"/>
              </w:rPr>
              <w:t>1.05E-07</w:t>
            </w:r>
          </w:p>
        </w:tc>
      </w:tr>
      <w:tr w:rsidR="007876A2" w:rsidRPr="00E22E10" w14:paraId="24944CD3" w14:textId="77777777" w:rsidTr="00A8265A">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B74A2E">
            <w:pPr>
              <w:spacing w:after="0" w:line="360" w:lineRule="auto"/>
              <w:rPr>
                <w:rFonts w:eastAsia="Times New Roman"/>
                <w:color w:val="000000"/>
                <w:sz w:val="20"/>
                <w:szCs w:val="20"/>
              </w:rPr>
              <w:pPrChange w:id="248" w:author="Emma Chandler" w:date="2022-08-29T12:52:00Z">
                <w:pPr>
                  <w:spacing w:after="0"/>
                </w:pPr>
              </w:pPrChange>
            </w:pPr>
          </w:p>
        </w:tc>
        <w:tc>
          <w:tcPr>
            <w:tcW w:w="3462" w:type="dxa"/>
            <w:noWrap/>
            <w:vAlign w:val="bottom"/>
            <w:hideMark/>
          </w:tcPr>
          <w:p w14:paraId="47396410" w14:textId="77777777" w:rsidR="007876A2" w:rsidRPr="00E22E10" w:rsidRDefault="007876A2" w:rsidP="00B74A2E">
            <w:pPr>
              <w:spacing w:after="0" w:line="360" w:lineRule="auto"/>
              <w:rPr>
                <w:rFonts w:eastAsia="Times New Roman"/>
                <w:color w:val="000000"/>
                <w:sz w:val="20"/>
                <w:szCs w:val="20"/>
              </w:rPr>
              <w:pPrChange w:id="249" w:author="Emma Chandler" w:date="2022-08-29T12:52:00Z">
                <w:pPr>
                  <w:spacing w:after="0"/>
                </w:pPr>
              </w:pPrChange>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B74A2E">
            <w:pPr>
              <w:spacing w:after="0" w:line="360" w:lineRule="auto"/>
              <w:jc w:val="center"/>
              <w:rPr>
                <w:rFonts w:eastAsia="Times New Roman"/>
                <w:color w:val="000000"/>
                <w:sz w:val="20"/>
                <w:szCs w:val="20"/>
              </w:rPr>
              <w:pPrChange w:id="250"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B74A2E">
            <w:pPr>
              <w:spacing w:after="0" w:line="360" w:lineRule="auto"/>
              <w:jc w:val="center"/>
              <w:rPr>
                <w:rFonts w:eastAsia="Times New Roman"/>
                <w:color w:val="000000"/>
                <w:sz w:val="20"/>
                <w:szCs w:val="20"/>
              </w:rPr>
              <w:pPrChange w:id="251" w:author="Emma Chandler" w:date="2022-08-29T12:52:00Z">
                <w:pPr>
                  <w:spacing w:after="0"/>
                  <w:jc w:val="center"/>
                </w:pPr>
              </w:pPrChange>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B74A2E">
            <w:pPr>
              <w:spacing w:after="0" w:line="360" w:lineRule="auto"/>
              <w:jc w:val="right"/>
              <w:rPr>
                <w:rFonts w:eastAsia="Times New Roman"/>
                <w:color w:val="000000"/>
                <w:sz w:val="20"/>
                <w:szCs w:val="20"/>
              </w:rPr>
              <w:pPrChange w:id="252" w:author="Emma Chandler" w:date="2022-08-29T12:52:00Z">
                <w:pPr>
                  <w:spacing w:after="0"/>
                  <w:jc w:val="right"/>
                </w:pPr>
              </w:pPrChange>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B74A2E">
            <w:pPr>
              <w:spacing w:after="0" w:line="360" w:lineRule="auto"/>
              <w:jc w:val="center"/>
              <w:rPr>
                <w:rFonts w:eastAsia="Times New Roman"/>
                <w:color w:val="000000"/>
                <w:sz w:val="20"/>
                <w:szCs w:val="20"/>
              </w:rPr>
              <w:pPrChange w:id="253" w:author="Emma Chandler" w:date="2022-08-29T12:52:00Z">
                <w:pPr>
                  <w:spacing w:after="0"/>
                  <w:jc w:val="center"/>
                </w:pPr>
              </w:pPrChange>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B74A2E">
            <w:pPr>
              <w:spacing w:after="0" w:line="360" w:lineRule="auto"/>
              <w:jc w:val="right"/>
              <w:rPr>
                <w:rFonts w:eastAsia="Times New Roman"/>
                <w:color w:val="000000"/>
                <w:sz w:val="20"/>
                <w:szCs w:val="20"/>
              </w:rPr>
              <w:pPrChange w:id="254" w:author="Emma Chandler" w:date="2022-08-29T12:52:00Z">
                <w:pPr>
                  <w:spacing w:after="0"/>
                  <w:jc w:val="right"/>
                </w:pPr>
              </w:pPrChange>
            </w:pPr>
            <w:r w:rsidRPr="00E22E10">
              <w:rPr>
                <w:rFonts w:eastAsia="Times New Roman"/>
                <w:color w:val="000000"/>
                <w:sz w:val="20"/>
                <w:szCs w:val="20"/>
              </w:rPr>
              <w:t>0.127</w:t>
            </w:r>
          </w:p>
        </w:tc>
      </w:tr>
      <w:tr w:rsidR="007876A2" w:rsidRPr="00E22E10" w14:paraId="0B7686F8" w14:textId="77777777" w:rsidTr="00A8265A">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B74A2E">
            <w:pPr>
              <w:spacing w:after="0" w:line="360" w:lineRule="auto"/>
              <w:rPr>
                <w:rFonts w:eastAsia="Times New Roman"/>
                <w:color w:val="000000"/>
                <w:sz w:val="20"/>
                <w:szCs w:val="20"/>
              </w:rPr>
              <w:pPrChange w:id="255" w:author="Emma Chandler" w:date="2022-08-29T12:52:00Z">
                <w:pPr>
                  <w:spacing w:after="0"/>
                </w:pPr>
              </w:pPrChange>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B74A2E">
            <w:pPr>
              <w:spacing w:after="0" w:line="360" w:lineRule="auto"/>
              <w:rPr>
                <w:rFonts w:eastAsia="Times New Roman"/>
                <w:color w:val="000000"/>
                <w:sz w:val="20"/>
                <w:szCs w:val="20"/>
              </w:rPr>
              <w:pPrChange w:id="256" w:author="Emma Chandler" w:date="2022-08-29T12:52:00Z">
                <w:pPr>
                  <w:spacing w:after="0"/>
                </w:pPr>
              </w:pPrChange>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B74A2E">
            <w:pPr>
              <w:spacing w:after="0" w:line="360" w:lineRule="auto"/>
              <w:jc w:val="center"/>
              <w:rPr>
                <w:rFonts w:eastAsia="Times New Roman"/>
                <w:color w:val="000000"/>
                <w:sz w:val="20"/>
                <w:szCs w:val="20"/>
              </w:rPr>
              <w:pPrChange w:id="257" w:author="Emma Chandler" w:date="2022-08-29T12:52:00Z">
                <w:pPr>
                  <w:spacing w:after="0"/>
                  <w:jc w:val="center"/>
                </w:pPr>
              </w:pPrChange>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B74A2E">
            <w:pPr>
              <w:spacing w:after="0" w:line="360" w:lineRule="auto"/>
              <w:jc w:val="center"/>
              <w:rPr>
                <w:rFonts w:eastAsia="Times New Roman"/>
                <w:color w:val="000000"/>
                <w:sz w:val="20"/>
                <w:szCs w:val="20"/>
              </w:rPr>
              <w:pPrChange w:id="258" w:author="Emma Chandler" w:date="2022-08-29T12:52:00Z">
                <w:pPr>
                  <w:spacing w:after="0"/>
                  <w:jc w:val="center"/>
                </w:pPr>
              </w:pPrChange>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B74A2E">
            <w:pPr>
              <w:spacing w:after="0" w:line="360" w:lineRule="auto"/>
              <w:jc w:val="right"/>
              <w:rPr>
                <w:rFonts w:eastAsia="Times New Roman"/>
                <w:color w:val="000000"/>
                <w:sz w:val="20"/>
                <w:szCs w:val="20"/>
              </w:rPr>
              <w:pPrChange w:id="259" w:author="Emma Chandler" w:date="2022-08-29T12:52:00Z">
                <w:pPr>
                  <w:spacing w:after="0"/>
                  <w:jc w:val="right"/>
                </w:pPr>
              </w:pPrChange>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B74A2E">
            <w:pPr>
              <w:spacing w:after="0" w:line="360" w:lineRule="auto"/>
              <w:jc w:val="center"/>
              <w:rPr>
                <w:rFonts w:eastAsia="Times New Roman"/>
                <w:color w:val="000000"/>
                <w:sz w:val="20"/>
                <w:szCs w:val="20"/>
              </w:rPr>
              <w:pPrChange w:id="260" w:author="Emma Chandler" w:date="2022-08-29T12:52:00Z">
                <w:pPr>
                  <w:spacing w:after="0"/>
                  <w:jc w:val="center"/>
                </w:pPr>
              </w:pPrChange>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B74A2E">
            <w:pPr>
              <w:spacing w:after="0" w:line="360" w:lineRule="auto"/>
              <w:jc w:val="right"/>
              <w:rPr>
                <w:rFonts w:eastAsia="Times New Roman"/>
                <w:color w:val="000000"/>
                <w:sz w:val="20"/>
                <w:szCs w:val="20"/>
              </w:rPr>
              <w:pPrChange w:id="261" w:author="Emma Chandler" w:date="2022-08-29T12:52:00Z">
                <w:pPr>
                  <w:spacing w:after="0"/>
                  <w:jc w:val="right"/>
                </w:pPr>
              </w:pPrChange>
            </w:pPr>
            <w:r w:rsidRPr="00E22E10">
              <w:rPr>
                <w:rFonts w:eastAsia="Times New Roman"/>
                <w:color w:val="000000"/>
                <w:sz w:val="20"/>
                <w:szCs w:val="20"/>
              </w:rPr>
              <w:t>0.883</w:t>
            </w:r>
          </w:p>
        </w:tc>
      </w:tr>
      <w:tr w:rsidR="007876A2" w:rsidRPr="00E22E10" w14:paraId="00C178CB"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B74A2E">
            <w:pPr>
              <w:spacing w:after="0" w:line="360" w:lineRule="auto"/>
              <w:jc w:val="center"/>
              <w:rPr>
                <w:rFonts w:eastAsia="Times New Roman"/>
                <w:color w:val="000000"/>
                <w:sz w:val="20"/>
                <w:szCs w:val="20"/>
              </w:rPr>
              <w:pPrChange w:id="262" w:author="Emma Chandler" w:date="2022-08-29T12:52:00Z">
                <w:pPr>
                  <w:spacing w:after="0"/>
                  <w:jc w:val="center"/>
                </w:pPr>
              </w:pPrChange>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B74A2E">
            <w:pPr>
              <w:spacing w:after="0" w:line="360" w:lineRule="auto"/>
              <w:rPr>
                <w:rFonts w:eastAsia="Times New Roman"/>
                <w:color w:val="000000"/>
                <w:sz w:val="20"/>
                <w:szCs w:val="20"/>
              </w:rPr>
              <w:pPrChange w:id="263" w:author="Emma Chandler" w:date="2022-08-29T12:52:00Z">
                <w:pPr>
                  <w:spacing w:after="0"/>
                </w:pPr>
              </w:pPrChange>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B74A2E">
            <w:pPr>
              <w:spacing w:after="0" w:line="360" w:lineRule="auto"/>
              <w:jc w:val="center"/>
              <w:rPr>
                <w:rFonts w:eastAsia="Times New Roman"/>
                <w:color w:val="000000"/>
                <w:sz w:val="20"/>
                <w:szCs w:val="20"/>
              </w:rPr>
              <w:pPrChange w:id="264"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B74A2E">
            <w:pPr>
              <w:spacing w:after="0" w:line="360" w:lineRule="auto"/>
              <w:jc w:val="center"/>
              <w:rPr>
                <w:rFonts w:eastAsia="Times New Roman"/>
                <w:b/>
                <w:bCs/>
                <w:color w:val="FF0000"/>
                <w:sz w:val="20"/>
                <w:szCs w:val="20"/>
              </w:rPr>
              <w:pPrChange w:id="265" w:author="Emma Chandler" w:date="2022-08-29T12:52:00Z">
                <w:pPr>
                  <w:spacing w:after="0"/>
                  <w:jc w:val="center"/>
                </w:pPr>
              </w:pPrChange>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B74A2E">
            <w:pPr>
              <w:spacing w:after="0" w:line="360" w:lineRule="auto"/>
              <w:jc w:val="right"/>
              <w:rPr>
                <w:rFonts w:eastAsia="Times New Roman"/>
                <w:b/>
                <w:bCs/>
                <w:color w:val="000000"/>
                <w:sz w:val="20"/>
                <w:szCs w:val="20"/>
              </w:rPr>
              <w:pPrChange w:id="266" w:author="Emma Chandler" w:date="2022-08-29T12:52:00Z">
                <w:pPr>
                  <w:spacing w:after="0"/>
                  <w:jc w:val="right"/>
                </w:pPr>
              </w:pPrChange>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B74A2E">
            <w:pPr>
              <w:spacing w:after="0" w:line="360" w:lineRule="auto"/>
              <w:jc w:val="center"/>
              <w:rPr>
                <w:rFonts w:eastAsia="Times New Roman"/>
                <w:b/>
                <w:bCs/>
                <w:color w:val="000000"/>
                <w:sz w:val="20"/>
                <w:szCs w:val="20"/>
              </w:rPr>
              <w:pPrChange w:id="267" w:author="Emma Chandler" w:date="2022-08-29T12:52:00Z">
                <w:pPr>
                  <w:spacing w:after="0"/>
                  <w:jc w:val="center"/>
                </w:pPr>
              </w:pPrChange>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B74A2E">
            <w:pPr>
              <w:spacing w:after="0" w:line="360" w:lineRule="auto"/>
              <w:jc w:val="right"/>
              <w:rPr>
                <w:rFonts w:eastAsia="Times New Roman"/>
                <w:b/>
                <w:bCs/>
                <w:color w:val="000000"/>
                <w:sz w:val="20"/>
                <w:szCs w:val="20"/>
              </w:rPr>
              <w:pPrChange w:id="268" w:author="Emma Chandler" w:date="2022-08-29T12:52:00Z">
                <w:pPr>
                  <w:spacing w:after="0"/>
                  <w:jc w:val="right"/>
                </w:pPr>
              </w:pPrChange>
            </w:pPr>
            <w:r w:rsidRPr="00E22E10">
              <w:rPr>
                <w:rFonts w:eastAsia="Times New Roman"/>
                <w:b/>
                <w:bCs/>
                <w:color w:val="000000"/>
                <w:sz w:val="20"/>
                <w:szCs w:val="20"/>
              </w:rPr>
              <w:t>0.0251</w:t>
            </w:r>
          </w:p>
        </w:tc>
      </w:tr>
      <w:tr w:rsidR="007876A2" w:rsidRPr="00E22E10" w14:paraId="3EE080A9" w14:textId="77777777" w:rsidTr="00A8265A">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B74A2E">
            <w:pPr>
              <w:spacing w:after="0" w:line="360" w:lineRule="auto"/>
              <w:rPr>
                <w:rFonts w:eastAsia="Times New Roman"/>
                <w:b/>
                <w:bCs/>
                <w:color w:val="000000"/>
                <w:sz w:val="20"/>
                <w:szCs w:val="20"/>
              </w:rPr>
              <w:pPrChange w:id="269" w:author="Emma Chandler" w:date="2022-08-29T12:52:00Z">
                <w:pPr>
                  <w:spacing w:after="0"/>
                </w:pPr>
              </w:pPrChange>
            </w:pPr>
          </w:p>
        </w:tc>
        <w:tc>
          <w:tcPr>
            <w:tcW w:w="3462" w:type="dxa"/>
            <w:noWrap/>
            <w:vAlign w:val="bottom"/>
            <w:hideMark/>
          </w:tcPr>
          <w:p w14:paraId="549CA59B" w14:textId="77777777" w:rsidR="007876A2" w:rsidRPr="00E22E10" w:rsidRDefault="007876A2" w:rsidP="00B74A2E">
            <w:pPr>
              <w:spacing w:after="0" w:line="360" w:lineRule="auto"/>
              <w:rPr>
                <w:rFonts w:eastAsia="Times New Roman"/>
                <w:color w:val="000000"/>
                <w:sz w:val="20"/>
                <w:szCs w:val="20"/>
              </w:rPr>
              <w:pPrChange w:id="270" w:author="Emma Chandler" w:date="2022-08-29T12:52:00Z">
                <w:pPr>
                  <w:spacing w:after="0"/>
                </w:pPr>
              </w:pPrChange>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B74A2E">
            <w:pPr>
              <w:spacing w:after="0" w:line="360" w:lineRule="auto"/>
              <w:jc w:val="center"/>
              <w:rPr>
                <w:rFonts w:eastAsia="Times New Roman"/>
                <w:color w:val="000000"/>
                <w:sz w:val="20"/>
                <w:szCs w:val="20"/>
              </w:rPr>
              <w:pPrChange w:id="271"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B74A2E">
            <w:pPr>
              <w:spacing w:after="0" w:line="360" w:lineRule="auto"/>
              <w:jc w:val="center"/>
              <w:rPr>
                <w:rFonts w:eastAsia="Times New Roman"/>
                <w:b/>
                <w:bCs/>
                <w:color w:val="FF0000"/>
                <w:sz w:val="20"/>
                <w:szCs w:val="20"/>
              </w:rPr>
              <w:pPrChange w:id="272" w:author="Emma Chandler" w:date="2022-08-29T12:52:00Z">
                <w:pPr>
                  <w:spacing w:after="0"/>
                  <w:jc w:val="center"/>
                </w:pPr>
              </w:pPrChange>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B74A2E">
            <w:pPr>
              <w:spacing w:after="0" w:line="360" w:lineRule="auto"/>
              <w:jc w:val="right"/>
              <w:rPr>
                <w:rFonts w:eastAsia="Times New Roman"/>
                <w:b/>
                <w:bCs/>
                <w:color w:val="000000"/>
                <w:sz w:val="20"/>
                <w:szCs w:val="20"/>
              </w:rPr>
              <w:pPrChange w:id="273" w:author="Emma Chandler" w:date="2022-08-29T12:52:00Z">
                <w:pPr>
                  <w:spacing w:after="0"/>
                  <w:jc w:val="right"/>
                </w:pPr>
              </w:pPrChange>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B74A2E">
            <w:pPr>
              <w:spacing w:after="0" w:line="360" w:lineRule="auto"/>
              <w:jc w:val="center"/>
              <w:rPr>
                <w:rFonts w:eastAsia="Times New Roman"/>
                <w:b/>
                <w:bCs/>
                <w:color w:val="000000"/>
                <w:sz w:val="20"/>
                <w:szCs w:val="20"/>
              </w:rPr>
              <w:pPrChange w:id="274" w:author="Emma Chandler" w:date="2022-08-29T12:52:00Z">
                <w:pPr>
                  <w:spacing w:after="0"/>
                  <w:jc w:val="center"/>
                </w:pPr>
              </w:pPrChange>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B74A2E">
            <w:pPr>
              <w:spacing w:after="0" w:line="360" w:lineRule="auto"/>
              <w:jc w:val="right"/>
              <w:rPr>
                <w:rFonts w:eastAsia="Times New Roman"/>
                <w:b/>
                <w:bCs/>
                <w:color w:val="000000"/>
                <w:sz w:val="20"/>
                <w:szCs w:val="20"/>
              </w:rPr>
              <w:pPrChange w:id="275" w:author="Emma Chandler" w:date="2022-08-29T12:52:00Z">
                <w:pPr>
                  <w:spacing w:after="0"/>
                  <w:jc w:val="right"/>
                </w:pPr>
              </w:pPrChange>
            </w:pPr>
            <w:r w:rsidRPr="00E22E10">
              <w:rPr>
                <w:rFonts w:eastAsia="Times New Roman"/>
                <w:b/>
                <w:bCs/>
                <w:color w:val="000000"/>
                <w:sz w:val="20"/>
                <w:szCs w:val="20"/>
              </w:rPr>
              <w:t>0.0351</w:t>
            </w:r>
          </w:p>
        </w:tc>
      </w:tr>
      <w:tr w:rsidR="007876A2" w:rsidRPr="00E22E10" w14:paraId="61BFCA67" w14:textId="77777777" w:rsidTr="00A8265A">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B74A2E">
            <w:pPr>
              <w:spacing w:after="0" w:line="360" w:lineRule="auto"/>
              <w:rPr>
                <w:rFonts w:eastAsia="Times New Roman"/>
                <w:b/>
                <w:bCs/>
                <w:color w:val="000000"/>
                <w:sz w:val="20"/>
                <w:szCs w:val="20"/>
              </w:rPr>
              <w:pPrChange w:id="276" w:author="Emma Chandler" w:date="2022-08-29T12:52:00Z">
                <w:pPr>
                  <w:spacing w:after="0"/>
                </w:pPr>
              </w:pPrChange>
            </w:pPr>
          </w:p>
        </w:tc>
        <w:tc>
          <w:tcPr>
            <w:tcW w:w="3462" w:type="dxa"/>
            <w:noWrap/>
            <w:vAlign w:val="bottom"/>
            <w:hideMark/>
          </w:tcPr>
          <w:p w14:paraId="3FAE853C" w14:textId="77777777" w:rsidR="007876A2" w:rsidRPr="00E22E10" w:rsidRDefault="007876A2" w:rsidP="00B74A2E">
            <w:pPr>
              <w:spacing w:after="0" w:line="360" w:lineRule="auto"/>
              <w:rPr>
                <w:rFonts w:eastAsia="Times New Roman"/>
                <w:color w:val="000000"/>
                <w:sz w:val="20"/>
                <w:szCs w:val="20"/>
              </w:rPr>
              <w:pPrChange w:id="277" w:author="Emma Chandler" w:date="2022-08-29T12:52:00Z">
                <w:pPr>
                  <w:spacing w:after="0"/>
                </w:pPr>
              </w:pPrChange>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B74A2E">
            <w:pPr>
              <w:spacing w:after="0" w:line="360" w:lineRule="auto"/>
              <w:jc w:val="center"/>
              <w:rPr>
                <w:rFonts w:eastAsia="Times New Roman"/>
                <w:color w:val="000000"/>
                <w:sz w:val="20"/>
                <w:szCs w:val="20"/>
              </w:rPr>
              <w:pPrChange w:id="278"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B74A2E">
            <w:pPr>
              <w:spacing w:after="0" w:line="360" w:lineRule="auto"/>
              <w:jc w:val="center"/>
              <w:rPr>
                <w:rFonts w:eastAsia="Times New Roman"/>
                <w:color w:val="000000"/>
                <w:sz w:val="20"/>
                <w:szCs w:val="20"/>
              </w:rPr>
              <w:pPrChange w:id="279" w:author="Emma Chandler" w:date="2022-08-29T12:52:00Z">
                <w:pPr>
                  <w:spacing w:after="0"/>
                  <w:jc w:val="center"/>
                </w:pPr>
              </w:pPrChange>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B74A2E">
            <w:pPr>
              <w:spacing w:after="0" w:line="360" w:lineRule="auto"/>
              <w:jc w:val="right"/>
              <w:rPr>
                <w:rFonts w:eastAsia="Times New Roman"/>
                <w:color w:val="000000"/>
                <w:sz w:val="20"/>
                <w:szCs w:val="20"/>
              </w:rPr>
              <w:pPrChange w:id="280" w:author="Emma Chandler" w:date="2022-08-29T12:52:00Z">
                <w:pPr>
                  <w:spacing w:after="0"/>
                  <w:jc w:val="right"/>
                </w:pPr>
              </w:pPrChange>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B74A2E">
            <w:pPr>
              <w:spacing w:after="0" w:line="360" w:lineRule="auto"/>
              <w:jc w:val="center"/>
              <w:rPr>
                <w:rFonts w:eastAsia="Times New Roman"/>
                <w:b/>
                <w:bCs/>
                <w:color w:val="000000"/>
                <w:sz w:val="20"/>
                <w:szCs w:val="20"/>
              </w:rPr>
              <w:pPrChange w:id="281" w:author="Emma Chandler" w:date="2022-08-29T12:52:00Z">
                <w:pPr>
                  <w:spacing w:after="0"/>
                  <w:jc w:val="center"/>
                </w:pPr>
              </w:pPrChange>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B74A2E">
            <w:pPr>
              <w:spacing w:after="0" w:line="360" w:lineRule="auto"/>
              <w:jc w:val="right"/>
              <w:rPr>
                <w:rFonts w:eastAsia="Times New Roman"/>
                <w:b/>
                <w:bCs/>
                <w:color w:val="000000"/>
                <w:sz w:val="20"/>
                <w:szCs w:val="20"/>
              </w:rPr>
              <w:pPrChange w:id="282" w:author="Emma Chandler" w:date="2022-08-29T12:52:00Z">
                <w:pPr>
                  <w:spacing w:after="0"/>
                  <w:jc w:val="right"/>
                </w:pPr>
              </w:pPrChange>
            </w:pPr>
            <w:r w:rsidRPr="00E22E10">
              <w:rPr>
                <w:rFonts w:eastAsia="Times New Roman"/>
                <w:b/>
                <w:bCs/>
                <w:color w:val="000000"/>
                <w:sz w:val="20"/>
                <w:szCs w:val="20"/>
              </w:rPr>
              <w:t>*0.0135</w:t>
            </w:r>
          </w:p>
        </w:tc>
      </w:tr>
      <w:tr w:rsidR="007876A2" w:rsidRPr="00E22E10" w14:paraId="697EA75D" w14:textId="77777777" w:rsidTr="00A8265A">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B74A2E">
            <w:pPr>
              <w:spacing w:after="0" w:line="360" w:lineRule="auto"/>
              <w:rPr>
                <w:rFonts w:eastAsia="Times New Roman"/>
                <w:b/>
                <w:bCs/>
                <w:color w:val="000000"/>
                <w:sz w:val="20"/>
                <w:szCs w:val="20"/>
              </w:rPr>
              <w:pPrChange w:id="283" w:author="Emma Chandler" w:date="2022-08-29T12:52:00Z">
                <w:pPr>
                  <w:spacing w:after="0"/>
                </w:pPr>
              </w:pPrChange>
            </w:pPr>
          </w:p>
        </w:tc>
        <w:tc>
          <w:tcPr>
            <w:tcW w:w="3462" w:type="dxa"/>
            <w:noWrap/>
            <w:vAlign w:val="bottom"/>
            <w:hideMark/>
          </w:tcPr>
          <w:p w14:paraId="393D82DC" w14:textId="77777777" w:rsidR="007876A2" w:rsidRPr="00E22E10" w:rsidRDefault="007876A2" w:rsidP="00B74A2E">
            <w:pPr>
              <w:spacing w:after="0" w:line="360" w:lineRule="auto"/>
              <w:rPr>
                <w:rFonts w:eastAsia="Times New Roman"/>
                <w:color w:val="000000"/>
                <w:sz w:val="20"/>
                <w:szCs w:val="20"/>
              </w:rPr>
              <w:pPrChange w:id="284" w:author="Emma Chandler" w:date="2022-08-29T12:52:00Z">
                <w:pPr>
                  <w:spacing w:after="0"/>
                </w:pPr>
              </w:pPrChange>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B74A2E">
            <w:pPr>
              <w:spacing w:after="0" w:line="360" w:lineRule="auto"/>
              <w:jc w:val="center"/>
              <w:rPr>
                <w:rFonts w:eastAsia="Times New Roman"/>
                <w:color w:val="000000"/>
                <w:sz w:val="20"/>
                <w:szCs w:val="20"/>
              </w:rPr>
              <w:pPrChange w:id="285"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B74A2E">
            <w:pPr>
              <w:spacing w:after="0" w:line="360" w:lineRule="auto"/>
              <w:jc w:val="center"/>
              <w:rPr>
                <w:rFonts w:eastAsia="Times New Roman"/>
                <w:color w:val="000000"/>
                <w:sz w:val="20"/>
                <w:szCs w:val="20"/>
              </w:rPr>
              <w:pPrChange w:id="286" w:author="Emma Chandler" w:date="2022-08-29T12:52:00Z">
                <w:pPr>
                  <w:spacing w:after="0"/>
                  <w:jc w:val="center"/>
                </w:pPr>
              </w:pPrChange>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B74A2E">
            <w:pPr>
              <w:spacing w:after="0" w:line="360" w:lineRule="auto"/>
              <w:jc w:val="right"/>
              <w:rPr>
                <w:rFonts w:eastAsia="Times New Roman"/>
                <w:color w:val="000000"/>
                <w:sz w:val="20"/>
                <w:szCs w:val="20"/>
              </w:rPr>
              <w:pPrChange w:id="287" w:author="Emma Chandler" w:date="2022-08-29T12:52:00Z">
                <w:pPr>
                  <w:spacing w:after="0"/>
                  <w:jc w:val="right"/>
                </w:pPr>
              </w:pPrChange>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B74A2E">
            <w:pPr>
              <w:spacing w:after="0" w:line="360" w:lineRule="auto"/>
              <w:jc w:val="center"/>
              <w:rPr>
                <w:rFonts w:eastAsia="Times New Roman"/>
                <w:color w:val="000000"/>
                <w:sz w:val="20"/>
                <w:szCs w:val="20"/>
              </w:rPr>
              <w:pPrChange w:id="288" w:author="Emma Chandler" w:date="2022-08-29T12:52:00Z">
                <w:pPr>
                  <w:spacing w:after="0"/>
                  <w:jc w:val="center"/>
                </w:pPr>
              </w:pPrChange>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B74A2E">
            <w:pPr>
              <w:spacing w:after="0" w:line="360" w:lineRule="auto"/>
              <w:jc w:val="right"/>
              <w:rPr>
                <w:rFonts w:eastAsia="Times New Roman"/>
                <w:color w:val="000000"/>
                <w:sz w:val="20"/>
                <w:szCs w:val="20"/>
              </w:rPr>
              <w:pPrChange w:id="289" w:author="Emma Chandler" w:date="2022-08-29T12:52:00Z">
                <w:pPr>
                  <w:spacing w:after="0"/>
                  <w:jc w:val="right"/>
                </w:pPr>
              </w:pPrChange>
            </w:pPr>
            <w:r w:rsidRPr="00E22E10">
              <w:rPr>
                <w:rFonts w:eastAsia="Times New Roman"/>
                <w:color w:val="000000"/>
                <w:sz w:val="20"/>
                <w:szCs w:val="20"/>
              </w:rPr>
              <w:t>0.418</w:t>
            </w:r>
          </w:p>
        </w:tc>
      </w:tr>
      <w:tr w:rsidR="007876A2" w:rsidRPr="00E22E10" w14:paraId="56E818DE" w14:textId="77777777" w:rsidTr="00A8265A">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B74A2E">
            <w:pPr>
              <w:spacing w:after="0" w:line="360" w:lineRule="auto"/>
              <w:rPr>
                <w:rFonts w:eastAsia="Times New Roman"/>
                <w:b/>
                <w:bCs/>
                <w:color w:val="000000"/>
                <w:sz w:val="20"/>
                <w:szCs w:val="20"/>
              </w:rPr>
              <w:pPrChange w:id="290" w:author="Emma Chandler" w:date="2022-08-29T12:52:00Z">
                <w:pPr>
                  <w:spacing w:after="0"/>
                </w:pPr>
              </w:pPrChange>
            </w:pPr>
          </w:p>
        </w:tc>
        <w:tc>
          <w:tcPr>
            <w:tcW w:w="3462" w:type="dxa"/>
            <w:noWrap/>
            <w:vAlign w:val="bottom"/>
            <w:hideMark/>
          </w:tcPr>
          <w:p w14:paraId="5E467AB7" w14:textId="77777777" w:rsidR="007876A2" w:rsidRPr="00E22E10" w:rsidRDefault="007876A2" w:rsidP="00B74A2E">
            <w:pPr>
              <w:spacing w:after="0" w:line="360" w:lineRule="auto"/>
              <w:rPr>
                <w:rFonts w:eastAsia="Times New Roman"/>
                <w:color w:val="000000"/>
                <w:sz w:val="20"/>
                <w:szCs w:val="20"/>
              </w:rPr>
              <w:pPrChange w:id="291" w:author="Emma Chandler" w:date="2022-08-29T12:52:00Z">
                <w:pPr>
                  <w:spacing w:after="0"/>
                </w:pPr>
              </w:pPrChange>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B74A2E">
            <w:pPr>
              <w:spacing w:after="0" w:line="360" w:lineRule="auto"/>
              <w:jc w:val="center"/>
              <w:rPr>
                <w:rFonts w:eastAsia="Times New Roman"/>
                <w:color w:val="000000"/>
                <w:sz w:val="20"/>
                <w:szCs w:val="20"/>
              </w:rPr>
              <w:pPrChange w:id="292" w:author="Emma Chandler" w:date="2022-08-29T12:52:00Z">
                <w:pPr>
                  <w:spacing w:after="0"/>
                  <w:jc w:val="center"/>
                </w:pPr>
              </w:pPrChange>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B74A2E">
            <w:pPr>
              <w:spacing w:after="0" w:line="360" w:lineRule="auto"/>
              <w:jc w:val="center"/>
              <w:rPr>
                <w:rFonts w:eastAsia="Times New Roman"/>
                <w:color w:val="000000"/>
                <w:sz w:val="20"/>
                <w:szCs w:val="20"/>
              </w:rPr>
              <w:pPrChange w:id="293" w:author="Emma Chandler" w:date="2022-08-29T12:52:00Z">
                <w:pPr>
                  <w:spacing w:after="0"/>
                  <w:jc w:val="center"/>
                </w:pPr>
              </w:pPrChange>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B74A2E">
            <w:pPr>
              <w:spacing w:after="0" w:line="360" w:lineRule="auto"/>
              <w:jc w:val="right"/>
              <w:rPr>
                <w:rFonts w:eastAsia="Times New Roman"/>
                <w:color w:val="000000"/>
                <w:sz w:val="20"/>
                <w:szCs w:val="20"/>
              </w:rPr>
              <w:pPrChange w:id="294" w:author="Emma Chandler" w:date="2022-08-29T12:52:00Z">
                <w:pPr>
                  <w:spacing w:after="0"/>
                  <w:jc w:val="right"/>
                </w:pPr>
              </w:pPrChange>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B74A2E">
            <w:pPr>
              <w:spacing w:after="0" w:line="360" w:lineRule="auto"/>
              <w:jc w:val="center"/>
              <w:rPr>
                <w:rFonts w:eastAsia="Times New Roman"/>
                <w:color w:val="000000"/>
                <w:sz w:val="20"/>
                <w:szCs w:val="20"/>
              </w:rPr>
              <w:pPrChange w:id="295" w:author="Emma Chandler" w:date="2022-08-29T12:52:00Z">
                <w:pPr>
                  <w:spacing w:after="0"/>
                  <w:jc w:val="center"/>
                </w:pPr>
              </w:pPrChange>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B74A2E">
            <w:pPr>
              <w:spacing w:after="0" w:line="360" w:lineRule="auto"/>
              <w:jc w:val="right"/>
              <w:rPr>
                <w:rFonts w:eastAsia="Times New Roman"/>
                <w:color w:val="000000"/>
                <w:sz w:val="20"/>
                <w:szCs w:val="20"/>
              </w:rPr>
              <w:pPrChange w:id="296" w:author="Emma Chandler" w:date="2022-08-29T12:52:00Z">
                <w:pPr>
                  <w:spacing w:after="0"/>
                  <w:jc w:val="right"/>
                </w:pPr>
              </w:pPrChange>
            </w:pPr>
            <w:r w:rsidRPr="00E22E10">
              <w:rPr>
                <w:rFonts w:eastAsia="Times New Roman"/>
                <w:color w:val="000000"/>
                <w:sz w:val="20"/>
                <w:szCs w:val="20"/>
              </w:rPr>
              <w:t>0.608</w:t>
            </w:r>
          </w:p>
        </w:tc>
      </w:tr>
      <w:tr w:rsidR="007876A2" w:rsidRPr="00E22E10" w14:paraId="33584503" w14:textId="77777777" w:rsidTr="00A8265A">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B74A2E">
            <w:pPr>
              <w:spacing w:after="0" w:line="360" w:lineRule="auto"/>
              <w:rPr>
                <w:rFonts w:eastAsia="Times New Roman"/>
                <w:b/>
                <w:bCs/>
                <w:color w:val="000000"/>
                <w:sz w:val="20"/>
                <w:szCs w:val="20"/>
              </w:rPr>
              <w:pPrChange w:id="297" w:author="Emma Chandler" w:date="2022-08-29T12:52:00Z">
                <w:pPr>
                  <w:spacing w:after="0"/>
                </w:pPr>
              </w:pPrChange>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B74A2E">
            <w:pPr>
              <w:spacing w:after="0" w:line="360" w:lineRule="auto"/>
              <w:rPr>
                <w:rFonts w:eastAsia="Times New Roman"/>
                <w:color w:val="000000"/>
                <w:sz w:val="20"/>
                <w:szCs w:val="20"/>
              </w:rPr>
              <w:pPrChange w:id="298" w:author="Emma Chandler" w:date="2022-08-29T12:52:00Z">
                <w:pPr>
                  <w:spacing w:after="0"/>
                </w:pPr>
              </w:pPrChange>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B74A2E">
            <w:pPr>
              <w:spacing w:after="0" w:line="360" w:lineRule="auto"/>
              <w:jc w:val="center"/>
              <w:rPr>
                <w:rFonts w:eastAsia="Times New Roman"/>
                <w:color w:val="000000"/>
                <w:sz w:val="20"/>
                <w:szCs w:val="20"/>
              </w:rPr>
              <w:pPrChange w:id="299" w:author="Emma Chandler" w:date="2022-08-29T12:52:00Z">
                <w:pPr>
                  <w:spacing w:after="0"/>
                  <w:jc w:val="center"/>
                </w:pPr>
              </w:pPrChange>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B74A2E">
            <w:pPr>
              <w:spacing w:after="0" w:line="360" w:lineRule="auto"/>
              <w:jc w:val="center"/>
              <w:rPr>
                <w:rFonts w:eastAsia="Times New Roman"/>
                <w:color w:val="000000"/>
                <w:sz w:val="20"/>
                <w:szCs w:val="20"/>
              </w:rPr>
              <w:pPrChange w:id="300" w:author="Emma Chandler" w:date="2022-08-29T12:52:00Z">
                <w:pPr>
                  <w:spacing w:after="0"/>
                  <w:jc w:val="center"/>
                </w:pPr>
              </w:pPrChange>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B74A2E">
            <w:pPr>
              <w:spacing w:after="0" w:line="360" w:lineRule="auto"/>
              <w:jc w:val="right"/>
              <w:rPr>
                <w:rFonts w:eastAsia="Times New Roman"/>
                <w:color w:val="000000"/>
                <w:sz w:val="20"/>
                <w:szCs w:val="20"/>
              </w:rPr>
              <w:pPrChange w:id="301" w:author="Emma Chandler" w:date="2022-08-29T12:52:00Z">
                <w:pPr>
                  <w:spacing w:after="0"/>
                  <w:jc w:val="right"/>
                </w:pPr>
              </w:pPrChange>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B74A2E">
            <w:pPr>
              <w:spacing w:after="0" w:line="360" w:lineRule="auto"/>
              <w:jc w:val="center"/>
              <w:rPr>
                <w:rFonts w:eastAsia="Times New Roman"/>
                <w:color w:val="000000"/>
                <w:sz w:val="20"/>
                <w:szCs w:val="20"/>
              </w:rPr>
              <w:pPrChange w:id="302" w:author="Emma Chandler" w:date="2022-08-29T12:52:00Z">
                <w:pPr>
                  <w:spacing w:after="0"/>
                  <w:jc w:val="center"/>
                </w:pPr>
              </w:pPrChange>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B74A2E">
            <w:pPr>
              <w:spacing w:after="0" w:line="360" w:lineRule="auto"/>
              <w:jc w:val="right"/>
              <w:rPr>
                <w:rFonts w:eastAsia="Times New Roman"/>
                <w:color w:val="000000"/>
                <w:sz w:val="20"/>
                <w:szCs w:val="20"/>
              </w:rPr>
              <w:pPrChange w:id="303" w:author="Emma Chandler" w:date="2022-08-29T12:52:00Z">
                <w:pPr>
                  <w:spacing w:after="0"/>
                  <w:jc w:val="right"/>
                </w:pPr>
              </w:pPrChange>
            </w:pPr>
            <w:r w:rsidRPr="00E22E10">
              <w:rPr>
                <w:rFonts w:eastAsia="Times New Roman"/>
                <w:color w:val="000000"/>
                <w:sz w:val="20"/>
                <w:szCs w:val="20"/>
              </w:rPr>
              <w:t>0.496</w:t>
            </w:r>
          </w:p>
        </w:tc>
      </w:tr>
    </w:tbl>
    <w:p w14:paraId="5C5C6532" w14:textId="77777777" w:rsidR="007876A2" w:rsidRDefault="007876A2" w:rsidP="00B74A2E">
      <w:pPr>
        <w:pStyle w:val="Tabletext"/>
        <w:spacing w:line="360" w:lineRule="auto"/>
        <w:pPrChange w:id="304" w:author="Emma Chandler" w:date="2022-08-29T12:52:00Z">
          <w:pPr>
            <w:pStyle w:val="Tabletext"/>
          </w:pPr>
        </w:pPrChange>
      </w:pPr>
    </w:p>
    <w:p w14:paraId="5FA31896" w14:textId="77777777" w:rsidR="007876A2" w:rsidRDefault="007876A2" w:rsidP="00B74A2E">
      <w:pPr>
        <w:pStyle w:val="Figure"/>
        <w:spacing w:line="360" w:lineRule="auto"/>
        <w:pPrChange w:id="305" w:author="Emma Chandler" w:date="2022-08-29T12:52:00Z">
          <w:pPr>
            <w:pStyle w:val="Figure"/>
          </w:pPr>
        </w:pPrChange>
      </w:pPr>
      <w:r>
        <w:rPr>
          <w:noProof/>
        </w:rPr>
        <w:lastRenderedPageBreak/>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58968CE0" w:rsidR="007876A2" w:rsidRPr="008E3F2F" w:rsidRDefault="007876A2" w:rsidP="00B74A2E">
      <w:pPr>
        <w:pStyle w:val="Figuretitle"/>
        <w:spacing w:line="360" w:lineRule="auto"/>
        <w:pPrChange w:id="306" w:author="Emma Chandler" w:date="2022-08-29T12:52:00Z">
          <w:pPr>
            <w:pStyle w:val="Figuretitle"/>
          </w:pPr>
        </w:pPrChange>
      </w:pPr>
      <w:bookmarkStart w:id="307" w:name="_Toc107910260"/>
      <w:r w:rsidRPr="008E3F2F">
        <w:t xml:space="preserve">Figure 1.4. Regional differences for temperature tolerance traits including hot and cold cell membrane stability (HCMS, CCMS), hot and cold chlorophyll content stability (HCHPL, CCHPL), hot and cold net photosynthetic rate (HPS, CPS). Center line of boxplot is the median value for the region. </w:t>
      </w:r>
      <w:del w:id="308" w:author="Steven Travers" w:date="2022-08-25T12:16:00Z">
        <w:r w:rsidRPr="008E3F2F" w:rsidDel="00C337AA">
          <w:delText xml:space="preserve">The </w:delText>
        </w:r>
      </w:del>
      <w:ins w:id="309" w:author="Steven Travers" w:date="2022-08-25T12:16:00Z">
        <w:r w:rsidR="00C337AA">
          <w:t>Shared</w:t>
        </w:r>
        <w:r w:rsidR="00C337AA" w:rsidRPr="008E3F2F">
          <w:t xml:space="preserve"> </w:t>
        </w:r>
      </w:ins>
      <w:r w:rsidRPr="008E3F2F">
        <w:t xml:space="preserve">letters represent statistically </w:t>
      </w:r>
      <w:ins w:id="310" w:author="Steven Travers" w:date="2022-08-25T12:16:00Z">
        <w:r w:rsidR="00C337AA">
          <w:t>non-</w:t>
        </w:r>
      </w:ins>
      <w:r w:rsidRPr="008E3F2F">
        <w:t>significant differences between regions. Variables with significant differences denoted with asterisks: CCMS (F1,50 = 7.792, p = 0.006), HCHPL (F1,51 = 4.334, p = 0.043), and CCHPL (F1,50 = 64.652, p = 1.6e-10).</w:t>
      </w:r>
      <w:bookmarkEnd w:id="307"/>
    </w:p>
    <w:p w14:paraId="207164EB" w14:textId="77777777" w:rsidR="007876A2" w:rsidRDefault="007876A2" w:rsidP="00B74A2E">
      <w:pPr>
        <w:pStyle w:val="Figure"/>
        <w:spacing w:line="360" w:lineRule="auto"/>
        <w:pPrChange w:id="311" w:author="Emma Chandler" w:date="2022-08-29T12:52:00Z">
          <w:pPr>
            <w:pStyle w:val="Figure"/>
          </w:pPr>
        </w:pPrChange>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3E5A8CA3" w:rsidR="007876A2" w:rsidRDefault="007876A2" w:rsidP="00B74A2E">
      <w:pPr>
        <w:pStyle w:val="Figuretitle"/>
        <w:spacing w:line="360" w:lineRule="auto"/>
        <w:pPrChange w:id="312" w:author="Emma Chandler" w:date="2022-08-29T12:52:00Z">
          <w:pPr>
            <w:pStyle w:val="Figuretitle"/>
          </w:pPr>
        </w:pPrChange>
      </w:pPr>
      <w:bookmarkStart w:id="313" w:name="_Toc106122485"/>
      <w:bookmarkStart w:id="314" w:name="_Toc107910261"/>
      <w:r>
        <w:t xml:space="preserve">Figure 1.5. </w:t>
      </w:r>
      <w:bookmarkStart w:id="315" w:name="_Hlk102464430"/>
      <w:r>
        <w:t xml:space="preserve">Genotype differences for temperature tolerance traits including hot cell membrane stability (HCMS) and cold chlorophyll content stability (CCHPL). Genets </w:t>
      </w:r>
      <w:ins w:id="316" w:author="Steven Travers" w:date="2022-08-25T12:16:00Z">
        <w:r w:rsidR="00C337AA">
          <w:t xml:space="preserve">are </w:t>
        </w:r>
      </w:ins>
      <w:r>
        <w:t>ordered by increasing ratio for each variable.</w:t>
      </w:r>
      <w:bookmarkEnd w:id="315"/>
      <w:r>
        <w:t xml:space="preserve"> </w:t>
      </w:r>
      <w:ins w:id="317" w:author="Steven Travers" w:date="2022-08-25T12:16:00Z">
        <w:r w:rsidR="00C337AA">
          <w:t>The c</w:t>
        </w:r>
      </w:ins>
      <w:del w:id="318" w:author="Steven Travers" w:date="2022-08-25T12:16:00Z">
        <w:r w:rsidDel="00C337AA">
          <w:delText>C</w:delText>
        </w:r>
      </w:del>
      <w:r>
        <w:t xml:space="preserve">enter line in boxplot is the median of the measurements </w:t>
      </w:r>
      <w:del w:id="319" w:author="Steven Travers" w:date="2022-08-25T12:17:00Z">
        <w:r w:rsidDel="00C337AA">
          <w:delText>taken for</w:delText>
        </w:r>
      </w:del>
      <w:r>
        <w:t xml:space="preserve"> </w:t>
      </w:r>
      <w:ins w:id="320" w:author="Steven Travers" w:date="2022-08-25T12:17:00Z">
        <w:r w:rsidR="00C337AA">
          <w:t xml:space="preserve">among </w:t>
        </w:r>
      </w:ins>
      <w:r>
        <w:t xml:space="preserve">the ramets of one genet. There is a significant difference among the genets for HCMS (F = 1.5, p = 0.029) and CCHPL (F = 3.341, p = 6.1e-9). Plots of genet effect for other variables </w:t>
      </w:r>
      <w:ins w:id="321" w:author="Steven Travers" w:date="2022-08-25T12:17:00Z">
        <w:r w:rsidR="00C337AA">
          <w:t xml:space="preserve">are </w:t>
        </w:r>
      </w:ins>
      <w:r>
        <w:t>in appendix (Figure A3).</w:t>
      </w:r>
      <w:bookmarkEnd w:id="313"/>
      <w:bookmarkEnd w:id="314"/>
      <w:r>
        <w:t xml:space="preserve"> </w:t>
      </w:r>
    </w:p>
    <w:p w14:paraId="685D0C43" w14:textId="77777777" w:rsidR="007876A2" w:rsidRDefault="007876A2" w:rsidP="00B74A2E">
      <w:pPr>
        <w:pStyle w:val="Figure"/>
        <w:spacing w:line="360" w:lineRule="auto"/>
        <w:pPrChange w:id="322" w:author="Emma Chandler" w:date="2022-08-29T12:52:00Z">
          <w:pPr>
            <w:pStyle w:val="Figure"/>
          </w:pPr>
        </w:pPrChange>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B74A2E">
      <w:pPr>
        <w:pStyle w:val="Figuretitle"/>
        <w:spacing w:line="360" w:lineRule="auto"/>
        <w:pPrChange w:id="323" w:author="Emma Chandler" w:date="2022-08-29T12:52:00Z">
          <w:pPr>
            <w:pStyle w:val="Figuretitle"/>
          </w:pPr>
        </w:pPrChange>
      </w:pPr>
      <w:bookmarkStart w:id="324" w:name="_Toc106122486"/>
      <w:bookmarkStart w:id="325" w:name="_Toc107910262"/>
      <w:r>
        <w:t>Figure 1.6.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 (Table A4).</w:t>
      </w:r>
      <w:bookmarkEnd w:id="324"/>
      <w:bookmarkEnd w:id="325"/>
    </w:p>
    <w:p w14:paraId="7470D978" w14:textId="77777777" w:rsidR="007876A2" w:rsidRDefault="007876A2" w:rsidP="00B74A2E">
      <w:pPr>
        <w:spacing w:line="360" w:lineRule="auto"/>
        <w:rPr>
          <w:szCs w:val="24"/>
        </w:rPr>
        <w:pPrChange w:id="326" w:author="Emma Chandler" w:date="2022-08-29T12:52:00Z">
          <w:pPr/>
        </w:pPrChange>
      </w:pPr>
      <w:r>
        <w:rPr>
          <w:szCs w:val="24"/>
        </w:rPr>
        <w:br w:type="page"/>
      </w:r>
    </w:p>
    <w:p w14:paraId="2853B97F" w14:textId="77777777" w:rsidR="007876A2" w:rsidRDefault="007876A2" w:rsidP="00B74A2E">
      <w:pPr>
        <w:pStyle w:val="Figure"/>
        <w:spacing w:line="360" w:lineRule="auto"/>
        <w:pPrChange w:id="327" w:author="Emma Chandler" w:date="2022-08-29T12:52:00Z">
          <w:pPr>
            <w:pStyle w:val="Figure"/>
          </w:pPr>
        </w:pPrChange>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B74A2E">
      <w:pPr>
        <w:pStyle w:val="Figuretitle"/>
        <w:spacing w:line="360" w:lineRule="auto"/>
        <w:pPrChange w:id="328" w:author="Emma Chandler" w:date="2022-08-29T12:52:00Z">
          <w:pPr>
            <w:pStyle w:val="Figuretitle"/>
          </w:pPr>
        </w:pPrChange>
      </w:pPr>
      <w:bookmarkStart w:id="329" w:name="_Toc106122487"/>
      <w:bookmarkStart w:id="330" w:name="_Toc107910263"/>
      <w:r>
        <w:t>Figure 1.7.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appendix (Table A5).</w:t>
      </w:r>
      <w:bookmarkEnd w:id="329"/>
      <w:bookmarkEnd w:id="330"/>
    </w:p>
    <w:p w14:paraId="2D73750D" w14:textId="77777777" w:rsidR="007876A2" w:rsidRDefault="007876A2" w:rsidP="00B74A2E">
      <w:pPr>
        <w:pStyle w:val="GS3"/>
        <w:spacing w:line="360" w:lineRule="auto"/>
        <w:pPrChange w:id="331" w:author="Emma Chandler" w:date="2022-08-29T12:52:00Z">
          <w:pPr>
            <w:pStyle w:val="GS3"/>
          </w:pPr>
        </w:pPrChange>
      </w:pPr>
      <w:bookmarkStart w:id="332" w:name="_Toc107827643"/>
      <w:bookmarkStart w:id="333" w:name="_Toc108537005"/>
      <w:r>
        <w:t>Gametophytic Traits</w:t>
      </w:r>
      <w:bookmarkEnd w:id="332"/>
      <w:bookmarkEnd w:id="333"/>
    </w:p>
    <w:p w14:paraId="415E4086" w14:textId="77777777" w:rsidR="007876A2" w:rsidRDefault="007876A2" w:rsidP="00B74A2E">
      <w:pPr>
        <w:pStyle w:val="GS4"/>
        <w:spacing w:line="360" w:lineRule="auto"/>
        <w:pPrChange w:id="334" w:author="Emma Chandler" w:date="2022-08-29T12:52:00Z">
          <w:pPr>
            <w:pStyle w:val="GS4"/>
          </w:pPr>
        </w:pPrChange>
      </w:pPr>
      <w:r>
        <w:t>Pollen Germination</w:t>
      </w:r>
    </w:p>
    <w:p w14:paraId="57DE357C" w14:textId="77777777" w:rsidR="007876A2" w:rsidRDefault="007876A2" w:rsidP="00B74A2E">
      <w:pPr>
        <w:pStyle w:val="BodyDoubleSpace05FirstLine"/>
        <w:spacing w:line="360" w:lineRule="auto"/>
        <w:pPrChange w:id="335" w:author="Emma Chandler" w:date="2022-08-29T12:52:00Z">
          <w:pPr>
            <w:pStyle w:val="BodyDoubleSpace05FirstLine"/>
          </w:pPr>
        </w:pPrChange>
      </w:pPr>
      <w:r>
        <w:t xml:space="preserve">Of all genets included in this study, 20 from the north flowered and 10 from the south flowered. The number of ramets that flowered for each genet differed, so the total number of plants that flowered were 32 from the north and 29 from the south. </w:t>
      </w:r>
      <w:commentRangeStart w:id="336"/>
      <w:r>
        <w:t xml:space="preserve">We fit quadratic curves </w:t>
      </w:r>
      <w:commentRangeEnd w:id="336"/>
      <w:r w:rsidR="00C337AA">
        <w:rPr>
          <w:rStyle w:val="CommentReference"/>
          <w:rFonts w:asciiTheme="minorHAnsi" w:eastAsiaTheme="minorHAnsi" w:hAnsiTheme="minorHAnsi" w:cstheme="minorBidi"/>
        </w:rPr>
        <w:commentReference w:id="336"/>
      </w:r>
      <w:r>
        <w:t>(Appendix Figure A4) to temperature performance profiles of each plant for pollen germination at five temperatures (Figure 1.8).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each individual. There was a significant difference between regions for </w:t>
      </w:r>
      <w:proofErr w:type="spellStart"/>
      <w:r>
        <w:t>Tmax</w:t>
      </w:r>
      <w:proofErr w:type="spellEnd"/>
      <w:r>
        <w:t xml:space="preserve"> and </w:t>
      </w:r>
      <w:proofErr w:type="spellStart"/>
      <w:r>
        <w:t>Topt</w:t>
      </w:r>
      <w:proofErr w:type="spellEnd"/>
      <w:r>
        <w:t xml:space="preserve"> (Figure 1.8, Figure 1.9). Plants from the north germinated more readily at high temperatures and had higher thermal optima than plants from the south. There was no significant difference between the two regions 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w:t>
      </w:r>
      <w:r>
        <w:lastRenderedPageBreak/>
        <w:t>(Figure 1.10, Appendix Figure A5). One outlier was identified using the Grubbs’ test for outliers and subsequently dropped from the analysis.</w:t>
      </w:r>
    </w:p>
    <w:p w14:paraId="02B6C9F7" w14:textId="77777777" w:rsidR="007876A2" w:rsidRDefault="007876A2" w:rsidP="00B74A2E">
      <w:pPr>
        <w:pStyle w:val="GS4"/>
        <w:spacing w:line="360" w:lineRule="auto"/>
        <w:pPrChange w:id="337" w:author="Emma Chandler" w:date="2022-08-29T12:52:00Z">
          <w:pPr>
            <w:pStyle w:val="GS4"/>
          </w:pPr>
        </w:pPrChange>
      </w:pPr>
      <w:r>
        <w:t>Pollen Tube Growth Rate</w:t>
      </w:r>
    </w:p>
    <w:p w14:paraId="396EBC22" w14:textId="77777777" w:rsidR="007876A2" w:rsidRDefault="007876A2" w:rsidP="00B74A2E">
      <w:pPr>
        <w:pStyle w:val="BodyDoubleSpace05FirstLine"/>
        <w:spacing w:line="360" w:lineRule="auto"/>
        <w:pPrChange w:id="338" w:author="Emma Chandler" w:date="2022-08-29T12:52:00Z">
          <w:pPr>
            <w:pStyle w:val="BodyDoubleSpace05FirstLine"/>
          </w:pPr>
        </w:pPrChange>
      </w:pPr>
      <w:r>
        <w:t xml:space="preserve">The pollen tube growth rates for each individual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(Appendix Figure A6). There were also no significant differences among genets (Appendix Figure A7, Figure A8).</w:t>
      </w:r>
    </w:p>
    <w:p w14:paraId="68342F0E" w14:textId="77777777" w:rsidR="007876A2" w:rsidRDefault="007876A2" w:rsidP="00B74A2E">
      <w:pPr>
        <w:pStyle w:val="Figure"/>
        <w:spacing w:line="360" w:lineRule="auto"/>
        <w:pPrChange w:id="339" w:author="Emma Chandler" w:date="2022-08-29T12:52:00Z">
          <w:pPr>
            <w:pStyle w:val="Figure"/>
          </w:pPr>
        </w:pPrChange>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B74A2E">
      <w:pPr>
        <w:pStyle w:val="Figuretitle"/>
        <w:spacing w:line="360" w:lineRule="auto"/>
        <w:pPrChange w:id="340" w:author="Emma Chandler" w:date="2022-08-29T12:52:00Z">
          <w:pPr>
            <w:pStyle w:val="Figuretitle"/>
          </w:pPr>
        </w:pPrChange>
      </w:pPr>
      <w:bookmarkStart w:id="341" w:name="_Toc106122488"/>
      <w:bookmarkStart w:id="342" w:name="_Toc107910264"/>
      <w:r>
        <w:t xml:space="preserve">Figure 1.8.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341"/>
      <w:bookmarkEnd w:id="342"/>
      <w:r>
        <w:t xml:space="preserve"> </w:t>
      </w:r>
    </w:p>
    <w:p w14:paraId="143578BC" w14:textId="77777777" w:rsidR="007876A2" w:rsidRDefault="007876A2" w:rsidP="00B74A2E">
      <w:pPr>
        <w:pStyle w:val="Figure"/>
        <w:spacing w:line="360" w:lineRule="auto"/>
        <w:rPr>
          <w:szCs w:val="24"/>
        </w:rPr>
        <w:pPrChange w:id="343" w:author="Emma Chandler" w:date="2022-08-29T12:52:00Z">
          <w:pPr>
            <w:pStyle w:val="Figure"/>
          </w:pPr>
        </w:pPrChange>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RzQgOm3T&#10;WOaIhqRp29qIBuuIBkSnbRrLHNGQNG1bG9FgHdGA6LRNY5kjGpKmbWsjGqwj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7"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B74A2E">
      <w:pPr>
        <w:pStyle w:val="Figuretitle"/>
        <w:spacing w:line="360" w:lineRule="auto"/>
        <w:pPrChange w:id="344" w:author="Emma Chandler" w:date="2022-08-29T12:52:00Z">
          <w:pPr>
            <w:pStyle w:val="Figuretitle"/>
          </w:pPr>
        </w:pPrChange>
      </w:pPr>
      <w:bookmarkStart w:id="345" w:name="_Toc106122489"/>
      <w:bookmarkStart w:id="346" w:name="_Toc107910265"/>
      <w:r>
        <w:t>Figure 1.9.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each individual.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345"/>
      <w:bookmarkEnd w:id="346"/>
    </w:p>
    <w:p w14:paraId="683B0969" w14:textId="77777777" w:rsidR="007876A2" w:rsidRDefault="007876A2" w:rsidP="00B74A2E">
      <w:pPr>
        <w:pStyle w:val="Figure"/>
        <w:spacing w:line="360" w:lineRule="auto"/>
        <w:pPrChange w:id="347" w:author="Emma Chandler" w:date="2022-08-29T12:52:00Z">
          <w:pPr>
            <w:pStyle w:val="Figure"/>
          </w:pPr>
        </w:pPrChange>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6F4FF1" w:rsidRDefault="006F4FF1"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" filled="f" stroked="f" strokeweight=".5pt">
                <v:textbox>
                  <w:txbxContent>
                    <w:p w14:paraId="26BA8A68" w14:textId="77777777" w:rsidR="006F4FF1" w:rsidRDefault="006F4FF1" w:rsidP="007876A2">
                      <w:pPr>
                        <w:rPr>
                          <w:sz w:val="48"/>
                          <w:szCs w:val="48"/>
                        </w:rPr>
                      </w:pPr>
                      <w:r>
                        <w:rPr>
                          <w:sz w:val="36"/>
                          <w:szCs w:val="36"/>
                        </w:rPr>
                        <w:t>*</w:t>
                      </w:r>
                    </w:p>
                  </w:txbxContent>
                </v:textbox>
              </v:shape>
            </w:pict>
          </mc:Fallback>
        </mc:AlternateContent>
      </w:r>
      <w:bookmarkStart w:id="348"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B74A2E">
      <w:pPr>
        <w:pStyle w:val="Figuretitle"/>
        <w:spacing w:line="360" w:lineRule="auto"/>
        <w:pPrChange w:id="349" w:author="Emma Chandler" w:date="2022-08-29T12:52:00Z">
          <w:pPr>
            <w:pStyle w:val="Figuretitle"/>
          </w:pPr>
        </w:pPrChange>
      </w:pPr>
      <w:bookmarkStart w:id="350" w:name="_Toc106122490"/>
      <w:bookmarkStart w:id="351" w:name="_Toc107910266"/>
      <w:r>
        <w:t>Figure 1.10.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350"/>
      <w:bookmarkEnd w:id="351"/>
      <w:r>
        <w:t xml:space="preserve"> </w:t>
      </w:r>
      <w:bookmarkEnd w:id="348"/>
    </w:p>
    <w:p w14:paraId="5B2C881B" w14:textId="77777777" w:rsidR="007876A2" w:rsidRDefault="007876A2" w:rsidP="00B74A2E">
      <w:pPr>
        <w:pStyle w:val="Figuretitle"/>
        <w:spacing w:line="360" w:lineRule="auto"/>
        <w:pPrChange w:id="352" w:author="Emma Chandler" w:date="2022-08-29T12:52:00Z">
          <w:pPr>
            <w:pStyle w:val="Figuretitle"/>
          </w:pPr>
        </w:pPrChange>
      </w:pPr>
      <w:r>
        <w:br w:type="page"/>
      </w:r>
    </w:p>
    <w:p w14:paraId="566E6360" w14:textId="77777777" w:rsidR="007876A2" w:rsidRDefault="007876A2" w:rsidP="00B74A2E">
      <w:pPr>
        <w:pStyle w:val="GS3"/>
        <w:spacing w:line="360" w:lineRule="auto"/>
        <w:pPrChange w:id="353" w:author="Emma Chandler" w:date="2022-08-29T12:52:00Z">
          <w:pPr>
            <w:pStyle w:val="GS3"/>
          </w:pPr>
        </w:pPrChange>
      </w:pPr>
      <w:bookmarkStart w:id="354" w:name="_Toc107827644"/>
      <w:bookmarkStart w:id="355" w:name="_Toc108537006"/>
      <w:r>
        <w:lastRenderedPageBreak/>
        <w:t>Correlations</w:t>
      </w:r>
      <w:bookmarkEnd w:id="354"/>
      <w:bookmarkEnd w:id="355"/>
    </w:p>
    <w:p w14:paraId="63E74578" w14:textId="77777777" w:rsidR="007876A2" w:rsidRDefault="007876A2" w:rsidP="00B74A2E">
      <w:pPr>
        <w:pStyle w:val="BodyDoubleSpace05FirstLine"/>
        <w:spacing w:line="360" w:lineRule="auto"/>
        <w:pPrChange w:id="356" w:author="Emma Chandler" w:date="2022-08-29T12:52:00Z">
          <w:pPr>
            <w:pStyle w:val="BodyDoubleSpace05FirstLine"/>
          </w:pPr>
        </w:pPrChange>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1.11, Appendix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B74A2E">
      <w:pPr>
        <w:pStyle w:val="Figure"/>
        <w:spacing w:line="360" w:lineRule="auto"/>
        <w:pPrChange w:id="357" w:author="Emma Chandler" w:date="2022-08-29T12:52:00Z">
          <w:pPr>
            <w:pStyle w:val="Figure"/>
          </w:pPr>
        </w:pPrChange>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B74A2E">
      <w:pPr>
        <w:pStyle w:val="Figuretitle"/>
        <w:spacing w:line="360" w:lineRule="auto"/>
        <w:pPrChange w:id="358" w:author="Emma Chandler" w:date="2022-08-29T12:52:00Z">
          <w:pPr>
            <w:pStyle w:val="Figuretitle"/>
          </w:pPr>
        </w:pPrChange>
      </w:pPr>
      <w:bookmarkStart w:id="359" w:name="_Toc106122491"/>
      <w:bookmarkStart w:id="360" w:name="_Toc107910267"/>
      <w:r>
        <w:t xml:space="preserve">Figure 1.11. Correlation matrix of all plants. Gametophytic (labels blue font) and </w:t>
      </w:r>
      <w:proofErr w:type="spellStart"/>
      <w:r>
        <w:t>sporophytic</w:t>
      </w:r>
      <w:proofErr w:type="spellEnd"/>
      <w:r>
        <w:t xml:space="preserve"> variables (labels red font) with significant Pearson’s correlations for all study plants. </w:t>
      </w:r>
      <w:bookmarkEnd w:id="359"/>
      <w:bookmarkEnd w:id="360"/>
    </w:p>
    <w:p w14:paraId="2B93763B" w14:textId="77777777" w:rsidR="007876A2" w:rsidRDefault="007876A2" w:rsidP="00B74A2E">
      <w:pPr>
        <w:pStyle w:val="BodyDoubleSpace05FirstLine"/>
        <w:spacing w:line="360" w:lineRule="auto"/>
        <w:pPrChange w:id="361" w:author="Emma Chandler" w:date="2022-08-29T12:52:00Z">
          <w:pPr>
            <w:pStyle w:val="BodyDoubleSpace05FirstLine"/>
          </w:pPr>
        </w:pPrChange>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Appendix Figure A9). </w:t>
      </w:r>
    </w:p>
    <w:p w14:paraId="532B8A8D" w14:textId="77777777" w:rsidR="007876A2" w:rsidRDefault="007876A2" w:rsidP="00B74A2E">
      <w:pPr>
        <w:pStyle w:val="GS3"/>
        <w:spacing w:line="360" w:lineRule="auto"/>
        <w:pPrChange w:id="362" w:author="Emma Chandler" w:date="2022-08-29T12:52:00Z">
          <w:pPr>
            <w:pStyle w:val="GS3"/>
          </w:pPr>
        </w:pPrChange>
      </w:pPr>
      <w:bookmarkStart w:id="363" w:name="_Toc107827645"/>
      <w:bookmarkStart w:id="364" w:name="_Toc108537007"/>
      <w:r>
        <w:t>Principal Component Analysis</w:t>
      </w:r>
      <w:bookmarkEnd w:id="363"/>
      <w:bookmarkEnd w:id="364"/>
    </w:p>
    <w:p w14:paraId="486F2A40" w14:textId="77777777" w:rsidR="007876A2" w:rsidRDefault="007876A2" w:rsidP="00B74A2E">
      <w:pPr>
        <w:pStyle w:val="BodyDoubleSpace05FirstLine"/>
        <w:spacing w:line="360" w:lineRule="auto"/>
        <w:pPrChange w:id="365" w:author="Emma Chandler" w:date="2022-08-29T12:52:00Z">
          <w:pPr>
            <w:pStyle w:val="BodyDoubleSpace05FirstLine"/>
          </w:pPr>
        </w:pPrChange>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w:t>
      </w:r>
      <w:r>
        <w:lastRenderedPageBreak/>
        <w:t xml:space="preserve">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appendix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B74A2E">
      <w:pPr>
        <w:pStyle w:val="GS4"/>
        <w:spacing w:line="360" w:lineRule="auto"/>
        <w:pPrChange w:id="366" w:author="Emma Chandler" w:date="2022-08-29T12:52:00Z">
          <w:pPr>
            <w:pStyle w:val="GS4"/>
          </w:pPr>
        </w:pPrChange>
      </w:pPr>
      <w:proofErr w:type="spellStart"/>
      <w:r>
        <w:t>Sporophytic</w:t>
      </w:r>
      <w:proofErr w:type="spellEnd"/>
      <w:r>
        <w:t xml:space="preserve"> PCA</w:t>
      </w:r>
    </w:p>
    <w:p w14:paraId="0CDFFB32" w14:textId="75FDB533" w:rsidR="007876A2" w:rsidRDefault="007876A2" w:rsidP="00B74A2E">
      <w:pPr>
        <w:pStyle w:val="BodyDoubleSpace05FirstLine"/>
        <w:spacing w:line="360" w:lineRule="auto"/>
        <w:pPrChange w:id="367" w:author="Emma Chandler" w:date="2022-08-29T12:52:00Z">
          <w:pPr>
            <w:pStyle w:val="BodyDoubleSpace05FirstLine"/>
          </w:pPr>
        </w:pPrChange>
      </w:pPr>
      <w:r>
        <w:t xml:space="preserve">In the </w:t>
      </w:r>
      <w:proofErr w:type="spellStart"/>
      <w:r>
        <w:t>sporophytic</w:t>
      </w:r>
      <w:proofErr w:type="spellEnd"/>
      <w:r>
        <w:t xml:space="preserve"> variables PCA, the first three principal components explained 60% of the variation. The variables HCMS and HPS primarily loaded on PC1 (Table 1.2, Figure 1.13).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w:t>
      </w:r>
      <w:del w:id="368" w:author="Steven Travers" w:date="2022-08-25T12:28:00Z">
        <w:r w:rsidDel="00FE4D9A">
          <w:delText xml:space="preserve">on </w:delText>
        </w:r>
      </w:del>
      <w:ins w:id="369" w:author="Steven Travers" w:date="2022-08-25T12:28:00Z">
        <w:r w:rsidR="00FE4D9A">
          <w:t xml:space="preserve">in </w:t>
        </w:r>
      </w:ins>
      <w:r>
        <w:t xml:space="preserve">PC3. HPS and HCHPL were opposite in direction to CPS and CCHPL. </w:t>
      </w:r>
    </w:p>
    <w:p w14:paraId="07B470AE" w14:textId="77777777" w:rsidR="007876A2" w:rsidRDefault="007876A2" w:rsidP="00B74A2E">
      <w:pPr>
        <w:pStyle w:val="Figure"/>
        <w:spacing w:line="360" w:lineRule="auto"/>
        <w:pPrChange w:id="370" w:author="Emma Chandler" w:date="2022-08-29T12:52:00Z">
          <w:pPr>
            <w:pStyle w:val="Figure"/>
          </w:pPr>
        </w:pPrChange>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B74A2E">
      <w:pPr>
        <w:pStyle w:val="Figuretitle"/>
        <w:spacing w:line="360" w:lineRule="auto"/>
        <w:pPrChange w:id="371" w:author="Emma Chandler" w:date="2022-08-29T12:52:00Z">
          <w:pPr>
            <w:pStyle w:val="Figuretitle"/>
          </w:pPr>
        </w:pPrChange>
      </w:pPr>
      <w:bookmarkStart w:id="372" w:name="_Toc106122493"/>
      <w:bookmarkStart w:id="373" w:name="_Toc107910269"/>
      <w:r>
        <w:t xml:space="preserve">Figure 1.12.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w:t>
      </w:r>
      <w:r>
        <w:lastRenderedPageBreak/>
        <w:t>16.79% of the variance. Tables with principal component importance for PC1 through PC6 in the Appendix (Table A8).</w:t>
      </w:r>
      <w:bookmarkEnd w:id="372"/>
      <w:bookmarkEnd w:id="373"/>
    </w:p>
    <w:p w14:paraId="0B06063F" w14:textId="77777777" w:rsidR="007876A2" w:rsidRDefault="007876A2" w:rsidP="00B74A2E">
      <w:pPr>
        <w:pStyle w:val="Tabletitle"/>
        <w:spacing w:line="360" w:lineRule="auto"/>
        <w:pPrChange w:id="374" w:author="Emma Chandler" w:date="2022-08-29T12:52:00Z">
          <w:pPr>
            <w:pStyle w:val="Tabletitle"/>
          </w:pPr>
        </w:pPrChange>
      </w:pPr>
      <w:bookmarkStart w:id="375" w:name="_Toc107598002"/>
      <w:bookmarkStart w:id="376" w:name="_Toc107910113"/>
      <w:r>
        <w:t xml:space="preserve">Table 1.2. Results from principal component analysis of only </w:t>
      </w:r>
      <w:proofErr w:type="spellStart"/>
      <w:r>
        <w:t>sporophytic</w:t>
      </w:r>
      <w:proofErr w:type="spellEnd"/>
      <w:r>
        <w:t xml:space="preserve"> variables. Loadings for each of the variables on the principal components</w:t>
      </w:r>
      <w:bookmarkEnd w:id="375"/>
      <w:bookmarkEnd w:id="376"/>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B74A2E">
            <w:pPr>
              <w:spacing w:after="0" w:line="360" w:lineRule="auto"/>
              <w:rPr>
                <w:rFonts w:eastAsia="Times New Roman"/>
                <w:color w:val="000000"/>
                <w:szCs w:val="24"/>
              </w:rPr>
              <w:pPrChange w:id="377" w:author="Emma Chandler" w:date="2022-08-29T12:52:00Z">
                <w:pPr>
                  <w:spacing w:after="0"/>
                </w:pPr>
              </w:pPrChange>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B74A2E">
            <w:pPr>
              <w:spacing w:after="0" w:line="360" w:lineRule="auto"/>
              <w:jc w:val="center"/>
              <w:rPr>
                <w:rFonts w:eastAsia="Times New Roman"/>
                <w:color w:val="000000"/>
                <w:szCs w:val="24"/>
              </w:rPr>
              <w:pPrChange w:id="378" w:author="Emma Chandler" w:date="2022-08-29T12:52:00Z">
                <w:pPr>
                  <w:spacing w:after="0"/>
                  <w:jc w:val="center"/>
                </w:pPr>
              </w:pPrChange>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B74A2E">
            <w:pPr>
              <w:spacing w:after="0" w:line="360" w:lineRule="auto"/>
              <w:jc w:val="center"/>
              <w:rPr>
                <w:rFonts w:eastAsia="Times New Roman"/>
                <w:color w:val="000000"/>
                <w:szCs w:val="24"/>
              </w:rPr>
              <w:pPrChange w:id="379" w:author="Emma Chandler" w:date="2022-08-29T12:52:00Z">
                <w:pPr>
                  <w:spacing w:after="0"/>
                  <w:jc w:val="center"/>
                </w:pPr>
              </w:pPrChange>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B74A2E">
            <w:pPr>
              <w:spacing w:after="0" w:line="360" w:lineRule="auto"/>
              <w:jc w:val="center"/>
              <w:rPr>
                <w:rFonts w:eastAsia="Times New Roman"/>
                <w:color w:val="000000"/>
                <w:szCs w:val="24"/>
              </w:rPr>
              <w:pPrChange w:id="380" w:author="Emma Chandler" w:date="2022-08-29T12:52:00Z">
                <w:pPr>
                  <w:spacing w:after="0"/>
                  <w:jc w:val="center"/>
                </w:pPr>
              </w:pPrChange>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B74A2E">
            <w:pPr>
              <w:spacing w:after="0" w:line="360" w:lineRule="auto"/>
              <w:jc w:val="center"/>
              <w:rPr>
                <w:rFonts w:eastAsia="Times New Roman"/>
                <w:color w:val="000000"/>
                <w:szCs w:val="24"/>
              </w:rPr>
              <w:pPrChange w:id="381" w:author="Emma Chandler" w:date="2022-08-29T12:52:00Z">
                <w:pPr>
                  <w:spacing w:after="0"/>
                  <w:jc w:val="center"/>
                </w:pPr>
              </w:pPrChange>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B74A2E">
            <w:pPr>
              <w:spacing w:after="0" w:line="360" w:lineRule="auto"/>
              <w:jc w:val="center"/>
              <w:rPr>
                <w:rFonts w:eastAsia="Times New Roman"/>
                <w:color w:val="000000"/>
                <w:szCs w:val="24"/>
              </w:rPr>
              <w:pPrChange w:id="382" w:author="Emma Chandler" w:date="2022-08-29T12:52:00Z">
                <w:pPr>
                  <w:spacing w:after="0"/>
                  <w:jc w:val="center"/>
                </w:pPr>
              </w:pPrChange>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B74A2E">
            <w:pPr>
              <w:spacing w:after="0" w:line="360" w:lineRule="auto"/>
              <w:jc w:val="center"/>
              <w:rPr>
                <w:rFonts w:eastAsia="Times New Roman"/>
                <w:color w:val="000000"/>
                <w:szCs w:val="24"/>
              </w:rPr>
              <w:pPrChange w:id="383" w:author="Emma Chandler" w:date="2022-08-29T12:52:00Z">
                <w:pPr>
                  <w:spacing w:after="0"/>
                  <w:jc w:val="center"/>
                </w:pPr>
              </w:pPrChange>
            </w:pPr>
            <w:r w:rsidRPr="00C25461">
              <w:rPr>
                <w:rFonts w:eastAsia="Times New Roman"/>
                <w:color w:val="000000"/>
                <w:szCs w:val="24"/>
              </w:rPr>
              <w:t>PC6</w:t>
            </w:r>
          </w:p>
        </w:tc>
      </w:tr>
      <w:tr w:rsidR="007876A2" w:rsidRPr="00EA6EC9" w14:paraId="5644B903" w14:textId="77777777" w:rsidTr="00A8265A">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B74A2E">
            <w:pPr>
              <w:spacing w:after="0" w:line="360" w:lineRule="auto"/>
              <w:rPr>
                <w:rFonts w:eastAsia="Times New Roman"/>
                <w:color w:val="000000"/>
                <w:szCs w:val="24"/>
              </w:rPr>
              <w:pPrChange w:id="384" w:author="Emma Chandler" w:date="2022-08-29T12:52:00Z">
                <w:pPr>
                  <w:spacing w:after="0"/>
                </w:pPr>
              </w:pPrChange>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B74A2E">
            <w:pPr>
              <w:spacing w:after="0" w:line="360" w:lineRule="auto"/>
              <w:jc w:val="right"/>
              <w:rPr>
                <w:rFonts w:eastAsia="Times New Roman"/>
                <w:color w:val="000000"/>
                <w:szCs w:val="24"/>
              </w:rPr>
              <w:pPrChange w:id="385" w:author="Emma Chandler" w:date="2022-08-29T12:52:00Z">
                <w:pPr>
                  <w:spacing w:after="0"/>
                  <w:jc w:val="right"/>
                </w:pPr>
              </w:pPrChange>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B74A2E">
            <w:pPr>
              <w:spacing w:after="0" w:line="360" w:lineRule="auto"/>
              <w:jc w:val="right"/>
              <w:rPr>
                <w:rFonts w:eastAsia="Times New Roman"/>
                <w:color w:val="000000"/>
                <w:szCs w:val="24"/>
              </w:rPr>
              <w:pPrChange w:id="386" w:author="Emma Chandler" w:date="2022-08-29T12:52:00Z">
                <w:pPr>
                  <w:spacing w:after="0"/>
                  <w:jc w:val="right"/>
                </w:pPr>
              </w:pPrChange>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B74A2E">
            <w:pPr>
              <w:spacing w:after="0" w:line="360" w:lineRule="auto"/>
              <w:jc w:val="right"/>
              <w:rPr>
                <w:rFonts w:eastAsia="Times New Roman"/>
                <w:color w:val="000000"/>
                <w:szCs w:val="24"/>
              </w:rPr>
              <w:pPrChange w:id="387" w:author="Emma Chandler" w:date="2022-08-29T12:52:00Z">
                <w:pPr>
                  <w:spacing w:after="0"/>
                  <w:jc w:val="right"/>
                </w:pPr>
              </w:pPrChange>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B74A2E">
            <w:pPr>
              <w:spacing w:after="0" w:line="360" w:lineRule="auto"/>
              <w:jc w:val="right"/>
              <w:rPr>
                <w:rFonts w:eastAsia="Times New Roman"/>
                <w:color w:val="000000"/>
                <w:szCs w:val="24"/>
              </w:rPr>
              <w:pPrChange w:id="388" w:author="Emma Chandler" w:date="2022-08-29T12:52:00Z">
                <w:pPr>
                  <w:spacing w:after="0"/>
                  <w:jc w:val="right"/>
                </w:pPr>
              </w:pPrChange>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B74A2E">
            <w:pPr>
              <w:spacing w:after="0" w:line="360" w:lineRule="auto"/>
              <w:jc w:val="right"/>
              <w:rPr>
                <w:rFonts w:eastAsia="Times New Roman"/>
                <w:color w:val="000000"/>
                <w:szCs w:val="24"/>
              </w:rPr>
              <w:pPrChange w:id="389" w:author="Emma Chandler" w:date="2022-08-29T12:52:00Z">
                <w:pPr>
                  <w:spacing w:after="0"/>
                  <w:jc w:val="right"/>
                </w:pPr>
              </w:pPrChange>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B74A2E">
            <w:pPr>
              <w:spacing w:after="0" w:line="360" w:lineRule="auto"/>
              <w:jc w:val="right"/>
              <w:rPr>
                <w:rFonts w:eastAsia="Times New Roman"/>
                <w:color w:val="000000"/>
                <w:szCs w:val="24"/>
              </w:rPr>
              <w:pPrChange w:id="390" w:author="Emma Chandler" w:date="2022-08-29T12:52:00Z">
                <w:pPr>
                  <w:spacing w:after="0"/>
                  <w:jc w:val="right"/>
                </w:pPr>
              </w:pPrChange>
            </w:pPr>
            <w:r w:rsidRPr="00EA6EC9">
              <w:rPr>
                <w:rFonts w:eastAsia="Times New Roman"/>
                <w:color w:val="000000"/>
                <w:szCs w:val="24"/>
              </w:rPr>
              <w:t>0.390002</w:t>
            </w:r>
          </w:p>
        </w:tc>
      </w:tr>
      <w:tr w:rsidR="007876A2" w:rsidRPr="00EA6EC9" w14:paraId="2BDB743C" w14:textId="77777777" w:rsidTr="00A8265A">
        <w:trPr>
          <w:trHeight w:val="288"/>
          <w:jc w:val="center"/>
        </w:trPr>
        <w:tc>
          <w:tcPr>
            <w:tcW w:w="1900" w:type="dxa"/>
            <w:noWrap/>
            <w:vAlign w:val="bottom"/>
            <w:hideMark/>
          </w:tcPr>
          <w:p w14:paraId="257A9E41" w14:textId="77777777" w:rsidR="007876A2" w:rsidRPr="00EA6EC9" w:rsidRDefault="007876A2" w:rsidP="00B74A2E">
            <w:pPr>
              <w:spacing w:after="0" w:line="360" w:lineRule="auto"/>
              <w:rPr>
                <w:rFonts w:eastAsia="Times New Roman"/>
                <w:color w:val="000000"/>
                <w:szCs w:val="24"/>
              </w:rPr>
              <w:pPrChange w:id="391" w:author="Emma Chandler" w:date="2022-08-29T12:52:00Z">
                <w:pPr>
                  <w:spacing w:after="0"/>
                </w:pPr>
              </w:pPrChange>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B74A2E">
            <w:pPr>
              <w:spacing w:after="0" w:line="360" w:lineRule="auto"/>
              <w:jc w:val="right"/>
              <w:rPr>
                <w:rFonts w:eastAsia="Times New Roman"/>
                <w:color w:val="000000"/>
                <w:szCs w:val="24"/>
              </w:rPr>
              <w:pPrChange w:id="392" w:author="Emma Chandler" w:date="2022-08-29T12:52:00Z">
                <w:pPr>
                  <w:spacing w:after="0"/>
                  <w:jc w:val="right"/>
                </w:pPr>
              </w:pPrChange>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B74A2E">
            <w:pPr>
              <w:spacing w:after="0" w:line="360" w:lineRule="auto"/>
              <w:jc w:val="right"/>
              <w:rPr>
                <w:rFonts w:eastAsia="Times New Roman"/>
                <w:color w:val="000000"/>
                <w:szCs w:val="24"/>
              </w:rPr>
              <w:pPrChange w:id="393" w:author="Emma Chandler" w:date="2022-08-29T12:52:00Z">
                <w:pPr>
                  <w:spacing w:after="0"/>
                  <w:jc w:val="right"/>
                </w:pPr>
              </w:pPrChange>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B74A2E">
            <w:pPr>
              <w:spacing w:after="0" w:line="360" w:lineRule="auto"/>
              <w:jc w:val="right"/>
              <w:rPr>
                <w:rFonts w:eastAsia="Times New Roman"/>
                <w:color w:val="000000"/>
                <w:szCs w:val="24"/>
              </w:rPr>
              <w:pPrChange w:id="394" w:author="Emma Chandler" w:date="2022-08-29T12:52:00Z">
                <w:pPr>
                  <w:spacing w:after="0"/>
                  <w:jc w:val="right"/>
                </w:pPr>
              </w:pPrChange>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B74A2E">
            <w:pPr>
              <w:spacing w:after="0" w:line="360" w:lineRule="auto"/>
              <w:jc w:val="right"/>
              <w:rPr>
                <w:rFonts w:eastAsia="Times New Roman"/>
                <w:color w:val="000000"/>
                <w:szCs w:val="24"/>
              </w:rPr>
              <w:pPrChange w:id="395" w:author="Emma Chandler" w:date="2022-08-29T12:52:00Z">
                <w:pPr>
                  <w:spacing w:after="0"/>
                  <w:jc w:val="right"/>
                </w:pPr>
              </w:pPrChange>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B74A2E">
            <w:pPr>
              <w:spacing w:after="0" w:line="360" w:lineRule="auto"/>
              <w:jc w:val="right"/>
              <w:rPr>
                <w:rFonts w:eastAsia="Times New Roman"/>
                <w:color w:val="000000"/>
                <w:szCs w:val="24"/>
              </w:rPr>
              <w:pPrChange w:id="396" w:author="Emma Chandler" w:date="2022-08-29T12:52:00Z">
                <w:pPr>
                  <w:spacing w:after="0"/>
                  <w:jc w:val="right"/>
                </w:pPr>
              </w:pPrChange>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B74A2E">
            <w:pPr>
              <w:spacing w:after="0" w:line="360" w:lineRule="auto"/>
              <w:jc w:val="right"/>
              <w:rPr>
                <w:rFonts w:eastAsia="Times New Roman"/>
                <w:color w:val="000000"/>
                <w:szCs w:val="24"/>
              </w:rPr>
              <w:pPrChange w:id="397" w:author="Emma Chandler" w:date="2022-08-29T12:52:00Z">
                <w:pPr>
                  <w:spacing w:after="0"/>
                  <w:jc w:val="right"/>
                </w:pPr>
              </w:pPrChange>
            </w:pPr>
            <w:r w:rsidRPr="00EA6EC9">
              <w:rPr>
                <w:rFonts w:eastAsia="Times New Roman"/>
                <w:color w:val="000000"/>
                <w:szCs w:val="24"/>
              </w:rPr>
              <w:t>-0.20789</w:t>
            </w:r>
          </w:p>
        </w:tc>
      </w:tr>
      <w:tr w:rsidR="007876A2" w:rsidRPr="00EA6EC9" w14:paraId="3F6890D1" w14:textId="77777777" w:rsidTr="00A8265A">
        <w:trPr>
          <w:trHeight w:val="288"/>
          <w:jc w:val="center"/>
        </w:trPr>
        <w:tc>
          <w:tcPr>
            <w:tcW w:w="1900" w:type="dxa"/>
            <w:noWrap/>
            <w:vAlign w:val="bottom"/>
            <w:hideMark/>
          </w:tcPr>
          <w:p w14:paraId="1D06DD98" w14:textId="77777777" w:rsidR="007876A2" w:rsidRPr="00EA6EC9" w:rsidRDefault="007876A2" w:rsidP="00B74A2E">
            <w:pPr>
              <w:spacing w:after="0" w:line="360" w:lineRule="auto"/>
              <w:rPr>
                <w:rFonts w:eastAsia="Times New Roman"/>
                <w:color w:val="000000"/>
                <w:szCs w:val="24"/>
              </w:rPr>
              <w:pPrChange w:id="398" w:author="Emma Chandler" w:date="2022-08-29T12:52:00Z">
                <w:pPr>
                  <w:spacing w:after="0"/>
                </w:pPr>
              </w:pPrChange>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B74A2E">
            <w:pPr>
              <w:spacing w:after="0" w:line="360" w:lineRule="auto"/>
              <w:jc w:val="right"/>
              <w:rPr>
                <w:rFonts w:eastAsia="Times New Roman"/>
                <w:color w:val="000000"/>
                <w:szCs w:val="24"/>
              </w:rPr>
              <w:pPrChange w:id="399" w:author="Emma Chandler" w:date="2022-08-29T12:52:00Z">
                <w:pPr>
                  <w:spacing w:after="0"/>
                  <w:jc w:val="right"/>
                </w:pPr>
              </w:pPrChange>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B74A2E">
            <w:pPr>
              <w:spacing w:after="0" w:line="360" w:lineRule="auto"/>
              <w:jc w:val="right"/>
              <w:rPr>
                <w:rFonts w:eastAsia="Times New Roman"/>
                <w:color w:val="000000"/>
                <w:szCs w:val="24"/>
              </w:rPr>
              <w:pPrChange w:id="400" w:author="Emma Chandler" w:date="2022-08-29T12:52:00Z">
                <w:pPr>
                  <w:spacing w:after="0"/>
                  <w:jc w:val="right"/>
                </w:pPr>
              </w:pPrChange>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B74A2E">
            <w:pPr>
              <w:spacing w:after="0" w:line="360" w:lineRule="auto"/>
              <w:jc w:val="right"/>
              <w:rPr>
                <w:rFonts w:eastAsia="Times New Roman"/>
                <w:color w:val="000000"/>
                <w:szCs w:val="24"/>
              </w:rPr>
              <w:pPrChange w:id="401" w:author="Emma Chandler" w:date="2022-08-29T12:52:00Z">
                <w:pPr>
                  <w:spacing w:after="0"/>
                  <w:jc w:val="right"/>
                </w:pPr>
              </w:pPrChange>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B74A2E">
            <w:pPr>
              <w:spacing w:after="0" w:line="360" w:lineRule="auto"/>
              <w:jc w:val="right"/>
              <w:rPr>
                <w:rFonts w:eastAsia="Times New Roman"/>
                <w:color w:val="000000"/>
                <w:szCs w:val="24"/>
              </w:rPr>
              <w:pPrChange w:id="402" w:author="Emma Chandler" w:date="2022-08-29T12:52:00Z">
                <w:pPr>
                  <w:spacing w:after="0"/>
                  <w:jc w:val="right"/>
                </w:pPr>
              </w:pPrChange>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B74A2E">
            <w:pPr>
              <w:spacing w:after="0" w:line="360" w:lineRule="auto"/>
              <w:jc w:val="right"/>
              <w:rPr>
                <w:rFonts w:eastAsia="Times New Roman"/>
                <w:color w:val="000000"/>
                <w:szCs w:val="24"/>
              </w:rPr>
              <w:pPrChange w:id="403" w:author="Emma Chandler" w:date="2022-08-29T12:52:00Z">
                <w:pPr>
                  <w:spacing w:after="0"/>
                  <w:jc w:val="right"/>
                </w:pPr>
              </w:pPrChange>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B74A2E">
            <w:pPr>
              <w:spacing w:after="0" w:line="360" w:lineRule="auto"/>
              <w:jc w:val="right"/>
              <w:rPr>
                <w:rFonts w:eastAsia="Times New Roman"/>
                <w:color w:val="000000"/>
                <w:szCs w:val="24"/>
              </w:rPr>
              <w:pPrChange w:id="404" w:author="Emma Chandler" w:date="2022-08-29T12:52:00Z">
                <w:pPr>
                  <w:spacing w:after="0"/>
                  <w:jc w:val="right"/>
                </w:pPr>
              </w:pPrChange>
            </w:pPr>
            <w:r w:rsidRPr="00EA6EC9">
              <w:rPr>
                <w:rFonts w:eastAsia="Times New Roman"/>
                <w:color w:val="000000"/>
                <w:szCs w:val="24"/>
              </w:rPr>
              <w:t>0.294536</w:t>
            </w:r>
          </w:p>
        </w:tc>
      </w:tr>
      <w:tr w:rsidR="007876A2" w:rsidRPr="00EA6EC9" w14:paraId="1BA5FB8B" w14:textId="77777777" w:rsidTr="00A8265A">
        <w:trPr>
          <w:trHeight w:val="288"/>
          <w:jc w:val="center"/>
        </w:trPr>
        <w:tc>
          <w:tcPr>
            <w:tcW w:w="1900" w:type="dxa"/>
            <w:noWrap/>
            <w:vAlign w:val="bottom"/>
            <w:hideMark/>
          </w:tcPr>
          <w:p w14:paraId="29887061" w14:textId="77777777" w:rsidR="007876A2" w:rsidRPr="00EA6EC9" w:rsidRDefault="007876A2" w:rsidP="00B74A2E">
            <w:pPr>
              <w:spacing w:after="0" w:line="360" w:lineRule="auto"/>
              <w:rPr>
                <w:rFonts w:eastAsia="Times New Roman"/>
                <w:color w:val="000000"/>
                <w:szCs w:val="24"/>
              </w:rPr>
              <w:pPrChange w:id="405" w:author="Emma Chandler" w:date="2022-08-29T12:52:00Z">
                <w:pPr>
                  <w:spacing w:after="0"/>
                </w:pPr>
              </w:pPrChange>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B74A2E">
            <w:pPr>
              <w:spacing w:after="0" w:line="360" w:lineRule="auto"/>
              <w:jc w:val="right"/>
              <w:rPr>
                <w:rFonts w:eastAsia="Times New Roman"/>
                <w:color w:val="000000"/>
                <w:szCs w:val="24"/>
              </w:rPr>
              <w:pPrChange w:id="406" w:author="Emma Chandler" w:date="2022-08-29T12:52:00Z">
                <w:pPr>
                  <w:spacing w:after="0"/>
                  <w:jc w:val="right"/>
                </w:pPr>
              </w:pPrChange>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B74A2E">
            <w:pPr>
              <w:spacing w:after="0" w:line="360" w:lineRule="auto"/>
              <w:jc w:val="right"/>
              <w:rPr>
                <w:rFonts w:eastAsia="Times New Roman"/>
                <w:color w:val="000000"/>
                <w:szCs w:val="24"/>
              </w:rPr>
              <w:pPrChange w:id="407" w:author="Emma Chandler" w:date="2022-08-29T12:52:00Z">
                <w:pPr>
                  <w:spacing w:after="0"/>
                  <w:jc w:val="right"/>
                </w:pPr>
              </w:pPrChange>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B74A2E">
            <w:pPr>
              <w:spacing w:after="0" w:line="360" w:lineRule="auto"/>
              <w:jc w:val="right"/>
              <w:rPr>
                <w:rFonts w:eastAsia="Times New Roman"/>
                <w:color w:val="000000"/>
                <w:szCs w:val="24"/>
              </w:rPr>
              <w:pPrChange w:id="408" w:author="Emma Chandler" w:date="2022-08-29T12:52:00Z">
                <w:pPr>
                  <w:spacing w:after="0"/>
                  <w:jc w:val="right"/>
                </w:pPr>
              </w:pPrChange>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B74A2E">
            <w:pPr>
              <w:spacing w:after="0" w:line="360" w:lineRule="auto"/>
              <w:jc w:val="right"/>
              <w:rPr>
                <w:rFonts w:eastAsia="Times New Roman"/>
                <w:color w:val="000000"/>
                <w:szCs w:val="24"/>
              </w:rPr>
              <w:pPrChange w:id="409" w:author="Emma Chandler" w:date="2022-08-29T12:52:00Z">
                <w:pPr>
                  <w:spacing w:after="0"/>
                  <w:jc w:val="right"/>
                </w:pPr>
              </w:pPrChange>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B74A2E">
            <w:pPr>
              <w:spacing w:after="0" w:line="360" w:lineRule="auto"/>
              <w:jc w:val="right"/>
              <w:rPr>
                <w:rFonts w:eastAsia="Times New Roman"/>
                <w:color w:val="000000"/>
                <w:szCs w:val="24"/>
              </w:rPr>
              <w:pPrChange w:id="410" w:author="Emma Chandler" w:date="2022-08-29T12:52:00Z">
                <w:pPr>
                  <w:spacing w:after="0"/>
                  <w:jc w:val="right"/>
                </w:pPr>
              </w:pPrChange>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B74A2E">
            <w:pPr>
              <w:spacing w:after="0" w:line="360" w:lineRule="auto"/>
              <w:jc w:val="right"/>
              <w:rPr>
                <w:rFonts w:eastAsia="Times New Roman"/>
                <w:color w:val="000000"/>
                <w:szCs w:val="24"/>
              </w:rPr>
              <w:pPrChange w:id="411" w:author="Emma Chandler" w:date="2022-08-29T12:52:00Z">
                <w:pPr>
                  <w:spacing w:after="0"/>
                  <w:jc w:val="right"/>
                </w:pPr>
              </w:pPrChange>
            </w:pPr>
            <w:r w:rsidRPr="00EA6EC9">
              <w:rPr>
                <w:rFonts w:eastAsia="Times New Roman"/>
                <w:color w:val="000000"/>
                <w:szCs w:val="24"/>
              </w:rPr>
              <w:t>-0.5431</w:t>
            </w:r>
          </w:p>
        </w:tc>
      </w:tr>
      <w:tr w:rsidR="007876A2" w:rsidRPr="00EA6EC9" w14:paraId="1A0638A8" w14:textId="77777777" w:rsidTr="00A8265A">
        <w:trPr>
          <w:trHeight w:val="288"/>
          <w:jc w:val="center"/>
        </w:trPr>
        <w:tc>
          <w:tcPr>
            <w:tcW w:w="1900" w:type="dxa"/>
            <w:noWrap/>
            <w:vAlign w:val="bottom"/>
            <w:hideMark/>
          </w:tcPr>
          <w:p w14:paraId="49AFCC53" w14:textId="77777777" w:rsidR="007876A2" w:rsidRPr="00EA6EC9" w:rsidRDefault="007876A2" w:rsidP="00B74A2E">
            <w:pPr>
              <w:spacing w:after="0" w:line="360" w:lineRule="auto"/>
              <w:rPr>
                <w:rFonts w:eastAsia="Times New Roman"/>
                <w:color w:val="000000"/>
                <w:szCs w:val="24"/>
              </w:rPr>
              <w:pPrChange w:id="412" w:author="Emma Chandler" w:date="2022-08-29T12:52:00Z">
                <w:pPr>
                  <w:spacing w:after="0"/>
                </w:pPr>
              </w:pPrChange>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B74A2E">
            <w:pPr>
              <w:spacing w:after="0" w:line="360" w:lineRule="auto"/>
              <w:jc w:val="right"/>
              <w:rPr>
                <w:rFonts w:eastAsia="Times New Roman"/>
                <w:color w:val="000000"/>
                <w:szCs w:val="24"/>
              </w:rPr>
              <w:pPrChange w:id="413" w:author="Emma Chandler" w:date="2022-08-29T12:52:00Z">
                <w:pPr>
                  <w:spacing w:after="0"/>
                  <w:jc w:val="right"/>
                </w:pPr>
              </w:pPrChange>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B74A2E">
            <w:pPr>
              <w:spacing w:after="0" w:line="360" w:lineRule="auto"/>
              <w:jc w:val="right"/>
              <w:rPr>
                <w:rFonts w:eastAsia="Times New Roman"/>
                <w:color w:val="000000"/>
                <w:szCs w:val="24"/>
              </w:rPr>
              <w:pPrChange w:id="414" w:author="Emma Chandler" w:date="2022-08-29T12:52:00Z">
                <w:pPr>
                  <w:spacing w:after="0"/>
                  <w:jc w:val="right"/>
                </w:pPr>
              </w:pPrChange>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B74A2E">
            <w:pPr>
              <w:spacing w:after="0" w:line="360" w:lineRule="auto"/>
              <w:jc w:val="right"/>
              <w:rPr>
                <w:rFonts w:eastAsia="Times New Roman"/>
                <w:color w:val="000000"/>
                <w:szCs w:val="24"/>
              </w:rPr>
              <w:pPrChange w:id="415" w:author="Emma Chandler" w:date="2022-08-29T12:52:00Z">
                <w:pPr>
                  <w:spacing w:after="0"/>
                  <w:jc w:val="right"/>
                </w:pPr>
              </w:pPrChange>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B74A2E">
            <w:pPr>
              <w:spacing w:after="0" w:line="360" w:lineRule="auto"/>
              <w:jc w:val="right"/>
              <w:rPr>
                <w:rFonts w:eastAsia="Times New Roman"/>
                <w:color w:val="000000"/>
                <w:szCs w:val="24"/>
              </w:rPr>
              <w:pPrChange w:id="416" w:author="Emma Chandler" w:date="2022-08-29T12:52:00Z">
                <w:pPr>
                  <w:spacing w:after="0"/>
                  <w:jc w:val="right"/>
                </w:pPr>
              </w:pPrChange>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B74A2E">
            <w:pPr>
              <w:spacing w:after="0" w:line="360" w:lineRule="auto"/>
              <w:jc w:val="right"/>
              <w:rPr>
                <w:rFonts w:eastAsia="Times New Roman"/>
                <w:color w:val="000000"/>
                <w:szCs w:val="24"/>
              </w:rPr>
              <w:pPrChange w:id="417" w:author="Emma Chandler" w:date="2022-08-29T12:52:00Z">
                <w:pPr>
                  <w:spacing w:after="0"/>
                  <w:jc w:val="right"/>
                </w:pPr>
              </w:pPrChange>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B74A2E">
            <w:pPr>
              <w:spacing w:after="0" w:line="360" w:lineRule="auto"/>
              <w:jc w:val="right"/>
              <w:rPr>
                <w:rFonts w:eastAsia="Times New Roman"/>
                <w:color w:val="000000"/>
                <w:szCs w:val="24"/>
              </w:rPr>
              <w:pPrChange w:id="418" w:author="Emma Chandler" w:date="2022-08-29T12:52:00Z">
                <w:pPr>
                  <w:spacing w:after="0"/>
                  <w:jc w:val="right"/>
                </w:pPr>
              </w:pPrChange>
            </w:pPr>
            <w:r w:rsidRPr="00EA6EC9">
              <w:rPr>
                <w:rFonts w:eastAsia="Times New Roman"/>
                <w:color w:val="000000"/>
                <w:szCs w:val="24"/>
              </w:rPr>
              <w:t>-0.63673</w:t>
            </w:r>
          </w:p>
        </w:tc>
      </w:tr>
      <w:tr w:rsidR="007876A2" w:rsidRPr="00EA6EC9" w14:paraId="17909293" w14:textId="77777777" w:rsidTr="00A8265A">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B74A2E">
            <w:pPr>
              <w:spacing w:after="0" w:line="360" w:lineRule="auto"/>
              <w:rPr>
                <w:rFonts w:eastAsia="Times New Roman"/>
                <w:color w:val="000000"/>
                <w:szCs w:val="24"/>
              </w:rPr>
              <w:pPrChange w:id="419" w:author="Emma Chandler" w:date="2022-08-29T12:52:00Z">
                <w:pPr>
                  <w:spacing w:after="0"/>
                </w:pPr>
              </w:pPrChange>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B74A2E">
            <w:pPr>
              <w:spacing w:after="0" w:line="360" w:lineRule="auto"/>
              <w:jc w:val="right"/>
              <w:rPr>
                <w:rFonts w:eastAsia="Times New Roman"/>
                <w:color w:val="000000"/>
                <w:szCs w:val="24"/>
              </w:rPr>
              <w:pPrChange w:id="420" w:author="Emma Chandler" w:date="2022-08-29T12:52:00Z">
                <w:pPr>
                  <w:spacing w:after="0"/>
                  <w:jc w:val="right"/>
                </w:pPr>
              </w:pPrChange>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B74A2E">
            <w:pPr>
              <w:spacing w:after="0" w:line="360" w:lineRule="auto"/>
              <w:jc w:val="right"/>
              <w:rPr>
                <w:rFonts w:eastAsia="Times New Roman"/>
                <w:color w:val="000000"/>
                <w:szCs w:val="24"/>
              </w:rPr>
              <w:pPrChange w:id="421" w:author="Emma Chandler" w:date="2022-08-29T12:52:00Z">
                <w:pPr>
                  <w:spacing w:after="0"/>
                  <w:jc w:val="right"/>
                </w:pPr>
              </w:pPrChange>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B74A2E">
            <w:pPr>
              <w:spacing w:after="0" w:line="360" w:lineRule="auto"/>
              <w:jc w:val="right"/>
              <w:rPr>
                <w:rFonts w:eastAsia="Times New Roman"/>
                <w:color w:val="000000"/>
                <w:szCs w:val="24"/>
              </w:rPr>
              <w:pPrChange w:id="422" w:author="Emma Chandler" w:date="2022-08-29T12:52:00Z">
                <w:pPr>
                  <w:spacing w:after="0"/>
                  <w:jc w:val="right"/>
                </w:pPr>
              </w:pPrChange>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B74A2E">
            <w:pPr>
              <w:spacing w:after="0" w:line="360" w:lineRule="auto"/>
              <w:jc w:val="right"/>
              <w:rPr>
                <w:rFonts w:eastAsia="Times New Roman"/>
                <w:color w:val="000000"/>
                <w:szCs w:val="24"/>
              </w:rPr>
              <w:pPrChange w:id="423" w:author="Emma Chandler" w:date="2022-08-29T12:52:00Z">
                <w:pPr>
                  <w:spacing w:after="0"/>
                  <w:jc w:val="right"/>
                </w:pPr>
              </w:pPrChange>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B74A2E">
            <w:pPr>
              <w:spacing w:after="0" w:line="360" w:lineRule="auto"/>
              <w:jc w:val="right"/>
              <w:rPr>
                <w:rFonts w:eastAsia="Times New Roman"/>
                <w:color w:val="000000"/>
                <w:szCs w:val="24"/>
              </w:rPr>
              <w:pPrChange w:id="424" w:author="Emma Chandler" w:date="2022-08-29T12:52:00Z">
                <w:pPr>
                  <w:spacing w:after="0"/>
                  <w:jc w:val="right"/>
                </w:pPr>
              </w:pPrChange>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B74A2E">
            <w:pPr>
              <w:spacing w:after="0" w:line="360" w:lineRule="auto"/>
              <w:jc w:val="right"/>
              <w:rPr>
                <w:rFonts w:eastAsia="Times New Roman"/>
                <w:color w:val="000000"/>
                <w:szCs w:val="24"/>
              </w:rPr>
              <w:pPrChange w:id="425" w:author="Emma Chandler" w:date="2022-08-29T12:52:00Z">
                <w:pPr>
                  <w:spacing w:after="0"/>
                  <w:jc w:val="right"/>
                </w:pPr>
              </w:pPrChange>
            </w:pPr>
            <w:r w:rsidRPr="00EA6EC9">
              <w:rPr>
                <w:rFonts w:eastAsia="Times New Roman"/>
                <w:color w:val="000000"/>
                <w:szCs w:val="24"/>
              </w:rPr>
              <w:t>0.13244</w:t>
            </w:r>
          </w:p>
        </w:tc>
      </w:tr>
    </w:tbl>
    <w:p w14:paraId="2053BF09" w14:textId="77777777" w:rsidR="007876A2" w:rsidRDefault="007876A2" w:rsidP="00B74A2E">
      <w:pPr>
        <w:pStyle w:val="Tabletext"/>
        <w:spacing w:line="360" w:lineRule="auto"/>
        <w:pPrChange w:id="426" w:author="Emma Chandler" w:date="2022-08-29T12:52:00Z">
          <w:pPr>
            <w:pStyle w:val="Tabletext"/>
          </w:pPr>
        </w:pPrChange>
      </w:pPr>
    </w:p>
    <w:p w14:paraId="47D4877F" w14:textId="77777777" w:rsidR="007876A2" w:rsidRDefault="007876A2" w:rsidP="00B74A2E">
      <w:pPr>
        <w:pStyle w:val="GS4"/>
        <w:spacing w:line="360" w:lineRule="auto"/>
        <w:pPrChange w:id="427" w:author="Emma Chandler" w:date="2022-08-29T12:52:00Z">
          <w:pPr>
            <w:pStyle w:val="GS4"/>
          </w:pPr>
        </w:pPrChange>
      </w:pPr>
      <w:r>
        <w:t>Gametophytic PCA</w:t>
      </w:r>
    </w:p>
    <w:p w14:paraId="3F5EFB10" w14:textId="77777777" w:rsidR="007876A2" w:rsidRDefault="007876A2" w:rsidP="00B74A2E">
      <w:pPr>
        <w:pStyle w:val="BodyDoubleSpace05FirstLine"/>
        <w:spacing w:line="360" w:lineRule="auto"/>
        <w:pPrChange w:id="428" w:author="Emma Chandler" w:date="2022-08-29T12:52:00Z">
          <w:pPr>
            <w:pStyle w:val="BodyDoubleSpace05FirstLine"/>
          </w:pPr>
        </w:pPrChange>
      </w:pPr>
      <w:r>
        <w:t xml:space="preserve">In the gametophytic PCA, the first three components explained 92.5% of the variance. Pollen germination variables divided the northern and southern plants (Figure 1.14).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1.3, Figure 1.14).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1.3, Figure 1.14). </w:t>
      </w:r>
    </w:p>
    <w:p w14:paraId="39D26C2E" w14:textId="77777777" w:rsidR="007876A2" w:rsidRDefault="007876A2" w:rsidP="00B74A2E">
      <w:pPr>
        <w:pStyle w:val="Figure"/>
        <w:spacing w:line="360" w:lineRule="auto"/>
        <w:pPrChange w:id="429" w:author="Emma Chandler" w:date="2022-08-29T12:52:00Z">
          <w:pPr>
            <w:pStyle w:val="Figure"/>
          </w:pPr>
        </w:pPrChange>
      </w:pPr>
      <w:r>
        <w:rPr>
          <w:noProof/>
        </w:rPr>
        <w:lastRenderedPageBreak/>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B74A2E">
      <w:pPr>
        <w:pStyle w:val="Figuretitle"/>
        <w:spacing w:line="360" w:lineRule="auto"/>
        <w:pPrChange w:id="430" w:author="Emma Chandler" w:date="2022-08-29T12:52:00Z">
          <w:pPr>
            <w:pStyle w:val="Figuretitle"/>
          </w:pPr>
        </w:pPrChange>
      </w:pPr>
      <w:bookmarkStart w:id="431" w:name="_Toc106122494"/>
      <w:bookmarkStart w:id="432" w:name="_Toc107910270"/>
      <w:r>
        <w:t>Figure 1.13. Plot of the results of principal component analysis of the gametophytic variables. PC1 describes 48% of the variation and PC2 explains 27%. A table of importance of principle components 1 through 6 is in the Appendix (Table A9).</w:t>
      </w:r>
      <w:bookmarkEnd w:id="431"/>
      <w:bookmarkEnd w:id="432"/>
    </w:p>
    <w:p w14:paraId="3244129B" w14:textId="77777777" w:rsidR="007876A2" w:rsidRDefault="007876A2" w:rsidP="00B74A2E">
      <w:pPr>
        <w:pStyle w:val="Tabletitle"/>
        <w:spacing w:line="360" w:lineRule="auto"/>
        <w:pPrChange w:id="433" w:author="Emma Chandler" w:date="2022-08-29T12:52:00Z">
          <w:pPr>
            <w:pStyle w:val="Tabletitle"/>
          </w:pPr>
        </w:pPrChange>
      </w:pPr>
      <w:bookmarkStart w:id="434" w:name="_Toc107598003"/>
      <w:bookmarkStart w:id="435" w:name="_Toc107910114"/>
      <w:r>
        <w:t>Table 1.3. Results from principal component analysis of only gametophytic variables. Loadings for each of the variables on the principal components</w:t>
      </w:r>
      <w:bookmarkEnd w:id="434"/>
      <w:bookmarkEnd w:id="435"/>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B74A2E">
            <w:pPr>
              <w:spacing w:after="0" w:line="360" w:lineRule="auto"/>
              <w:rPr>
                <w:rFonts w:eastAsia="Times New Roman"/>
                <w:b/>
                <w:bCs/>
                <w:color w:val="000000"/>
                <w:szCs w:val="24"/>
              </w:rPr>
              <w:pPrChange w:id="436" w:author="Emma Chandler" w:date="2022-08-29T12:52:00Z">
                <w:pPr>
                  <w:spacing w:after="0"/>
                </w:pPr>
              </w:pPrChange>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B74A2E">
            <w:pPr>
              <w:spacing w:after="0" w:line="360" w:lineRule="auto"/>
              <w:jc w:val="center"/>
              <w:rPr>
                <w:rFonts w:eastAsia="Times New Roman"/>
                <w:color w:val="000000"/>
                <w:szCs w:val="24"/>
              </w:rPr>
              <w:pPrChange w:id="437" w:author="Emma Chandler" w:date="2022-08-29T12:52:00Z">
                <w:pPr>
                  <w:spacing w:after="0"/>
                  <w:jc w:val="center"/>
                </w:pPr>
              </w:pPrChange>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B74A2E">
            <w:pPr>
              <w:spacing w:after="0" w:line="360" w:lineRule="auto"/>
              <w:jc w:val="center"/>
              <w:rPr>
                <w:rFonts w:eastAsia="Times New Roman"/>
                <w:color w:val="000000"/>
                <w:szCs w:val="24"/>
              </w:rPr>
              <w:pPrChange w:id="438" w:author="Emma Chandler" w:date="2022-08-29T12:52:00Z">
                <w:pPr>
                  <w:spacing w:after="0"/>
                  <w:jc w:val="center"/>
                </w:pPr>
              </w:pPrChange>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B74A2E">
            <w:pPr>
              <w:spacing w:after="0" w:line="360" w:lineRule="auto"/>
              <w:jc w:val="center"/>
              <w:rPr>
                <w:rFonts w:eastAsia="Times New Roman"/>
                <w:color w:val="000000"/>
                <w:szCs w:val="24"/>
              </w:rPr>
              <w:pPrChange w:id="439" w:author="Emma Chandler" w:date="2022-08-29T12:52:00Z">
                <w:pPr>
                  <w:spacing w:after="0"/>
                  <w:jc w:val="center"/>
                </w:pPr>
              </w:pPrChange>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B74A2E">
            <w:pPr>
              <w:spacing w:after="0" w:line="360" w:lineRule="auto"/>
              <w:jc w:val="center"/>
              <w:rPr>
                <w:rFonts w:eastAsia="Times New Roman"/>
                <w:color w:val="000000"/>
                <w:szCs w:val="24"/>
              </w:rPr>
              <w:pPrChange w:id="440" w:author="Emma Chandler" w:date="2022-08-29T12:52:00Z">
                <w:pPr>
                  <w:spacing w:after="0"/>
                  <w:jc w:val="center"/>
                </w:pPr>
              </w:pPrChange>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B74A2E">
            <w:pPr>
              <w:spacing w:after="0" w:line="360" w:lineRule="auto"/>
              <w:jc w:val="center"/>
              <w:rPr>
                <w:rFonts w:eastAsia="Times New Roman"/>
                <w:color w:val="000000"/>
                <w:szCs w:val="24"/>
              </w:rPr>
              <w:pPrChange w:id="441" w:author="Emma Chandler" w:date="2022-08-29T12:52:00Z">
                <w:pPr>
                  <w:spacing w:after="0"/>
                  <w:jc w:val="center"/>
                </w:pPr>
              </w:pPrChange>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B74A2E">
            <w:pPr>
              <w:spacing w:after="0" w:line="360" w:lineRule="auto"/>
              <w:jc w:val="center"/>
              <w:rPr>
                <w:rFonts w:eastAsia="Times New Roman"/>
                <w:color w:val="000000"/>
                <w:szCs w:val="24"/>
              </w:rPr>
              <w:pPrChange w:id="442" w:author="Emma Chandler" w:date="2022-08-29T12:52:00Z">
                <w:pPr>
                  <w:spacing w:after="0"/>
                  <w:jc w:val="center"/>
                </w:pPr>
              </w:pPrChange>
            </w:pPr>
            <w:r w:rsidRPr="00EA6EC9">
              <w:rPr>
                <w:rFonts w:eastAsia="Times New Roman"/>
                <w:color w:val="000000"/>
                <w:szCs w:val="24"/>
              </w:rPr>
              <w:t>PC6</w:t>
            </w:r>
          </w:p>
        </w:tc>
      </w:tr>
      <w:tr w:rsidR="007876A2" w:rsidRPr="00773066" w14:paraId="55C310A4" w14:textId="77777777" w:rsidTr="00A8265A">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B74A2E">
            <w:pPr>
              <w:spacing w:after="0" w:line="360" w:lineRule="auto"/>
              <w:rPr>
                <w:rFonts w:eastAsia="Times New Roman"/>
                <w:color w:val="000000"/>
                <w:szCs w:val="24"/>
              </w:rPr>
              <w:pPrChange w:id="443" w:author="Emma Chandler" w:date="2022-08-29T12:52:00Z">
                <w:pPr>
                  <w:spacing w:after="0"/>
                </w:pPr>
              </w:pPrChange>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B74A2E">
            <w:pPr>
              <w:spacing w:after="0" w:line="360" w:lineRule="auto"/>
              <w:jc w:val="right"/>
              <w:rPr>
                <w:rFonts w:eastAsia="Times New Roman"/>
                <w:color w:val="000000"/>
                <w:szCs w:val="24"/>
              </w:rPr>
              <w:pPrChange w:id="444" w:author="Emma Chandler" w:date="2022-08-29T12:52:00Z">
                <w:pPr>
                  <w:spacing w:after="0"/>
                  <w:jc w:val="right"/>
                </w:pPr>
              </w:pPrChange>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B74A2E">
            <w:pPr>
              <w:spacing w:after="0" w:line="360" w:lineRule="auto"/>
              <w:jc w:val="right"/>
              <w:rPr>
                <w:rFonts w:eastAsia="Times New Roman"/>
                <w:color w:val="000000"/>
                <w:szCs w:val="24"/>
              </w:rPr>
              <w:pPrChange w:id="445" w:author="Emma Chandler" w:date="2022-08-29T12:52:00Z">
                <w:pPr>
                  <w:spacing w:after="0"/>
                  <w:jc w:val="right"/>
                </w:pPr>
              </w:pPrChange>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B74A2E">
            <w:pPr>
              <w:spacing w:after="0" w:line="360" w:lineRule="auto"/>
              <w:jc w:val="right"/>
              <w:rPr>
                <w:rFonts w:eastAsia="Times New Roman"/>
                <w:color w:val="000000"/>
                <w:szCs w:val="24"/>
              </w:rPr>
              <w:pPrChange w:id="446" w:author="Emma Chandler" w:date="2022-08-29T12:52:00Z">
                <w:pPr>
                  <w:spacing w:after="0"/>
                  <w:jc w:val="right"/>
                </w:pPr>
              </w:pPrChange>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B74A2E">
            <w:pPr>
              <w:spacing w:after="0" w:line="360" w:lineRule="auto"/>
              <w:jc w:val="right"/>
              <w:rPr>
                <w:rFonts w:eastAsia="Times New Roman"/>
                <w:color w:val="000000"/>
                <w:szCs w:val="24"/>
              </w:rPr>
              <w:pPrChange w:id="447" w:author="Emma Chandler" w:date="2022-08-29T12:52:00Z">
                <w:pPr>
                  <w:spacing w:after="0"/>
                  <w:jc w:val="right"/>
                </w:pPr>
              </w:pPrChange>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B74A2E">
            <w:pPr>
              <w:spacing w:after="0" w:line="360" w:lineRule="auto"/>
              <w:jc w:val="right"/>
              <w:rPr>
                <w:rFonts w:eastAsia="Times New Roman"/>
                <w:color w:val="000000"/>
                <w:szCs w:val="24"/>
              </w:rPr>
              <w:pPrChange w:id="448" w:author="Emma Chandler" w:date="2022-08-29T12:52:00Z">
                <w:pPr>
                  <w:spacing w:after="0"/>
                  <w:jc w:val="right"/>
                </w:pPr>
              </w:pPrChange>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B74A2E">
            <w:pPr>
              <w:spacing w:after="0" w:line="360" w:lineRule="auto"/>
              <w:jc w:val="right"/>
              <w:rPr>
                <w:rFonts w:eastAsia="Times New Roman"/>
                <w:color w:val="000000"/>
                <w:szCs w:val="24"/>
              </w:rPr>
              <w:pPrChange w:id="449" w:author="Emma Chandler" w:date="2022-08-29T12:52:00Z">
                <w:pPr>
                  <w:spacing w:after="0"/>
                  <w:jc w:val="right"/>
                </w:pPr>
              </w:pPrChange>
            </w:pPr>
            <w:r w:rsidRPr="00773066">
              <w:rPr>
                <w:rFonts w:eastAsia="Times New Roman"/>
                <w:color w:val="000000"/>
                <w:szCs w:val="24"/>
              </w:rPr>
              <w:t>-0.18446</w:t>
            </w:r>
          </w:p>
        </w:tc>
      </w:tr>
      <w:tr w:rsidR="007876A2" w:rsidRPr="00773066" w14:paraId="14D11743" w14:textId="77777777" w:rsidTr="00A8265A">
        <w:trPr>
          <w:trHeight w:val="288"/>
          <w:jc w:val="center"/>
        </w:trPr>
        <w:tc>
          <w:tcPr>
            <w:tcW w:w="1900" w:type="dxa"/>
            <w:noWrap/>
            <w:vAlign w:val="bottom"/>
            <w:hideMark/>
          </w:tcPr>
          <w:p w14:paraId="37623686" w14:textId="77777777" w:rsidR="007876A2" w:rsidRPr="00EA6EC9" w:rsidRDefault="007876A2" w:rsidP="00B74A2E">
            <w:pPr>
              <w:spacing w:after="0" w:line="360" w:lineRule="auto"/>
              <w:rPr>
                <w:rFonts w:eastAsia="Times New Roman"/>
                <w:color w:val="000000"/>
                <w:szCs w:val="24"/>
              </w:rPr>
              <w:pPrChange w:id="450" w:author="Emma Chandler" w:date="2022-08-29T12:52:00Z">
                <w:pPr>
                  <w:spacing w:after="0"/>
                </w:pPr>
              </w:pPrChange>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B74A2E">
            <w:pPr>
              <w:spacing w:after="0" w:line="360" w:lineRule="auto"/>
              <w:jc w:val="right"/>
              <w:rPr>
                <w:rFonts w:eastAsia="Times New Roman"/>
                <w:color w:val="000000"/>
                <w:szCs w:val="24"/>
              </w:rPr>
              <w:pPrChange w:id="451" w:author="Emma Chandler" w:date="2022-08-29T12:52:00Z">
                <w:pPr>
                  <w:spacing w:after="0"/>
                  <w:jc w:val="right"/>
                </w:pPr>
              </w:pPrChange>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B74A2E">
            <w:pPr>
              <w:spacing w:after="0" w:line="360" w:lineRule="auto"/>
              <w:jc w:val="right"/>
              <w:rPr>
                <w:rFonts w:eastAsia="Times New Roman"/>
                <w:color w:val="000000"/>
                <w:szCs w:val="24"/>
              </w:rPr>
              <w:pPrChange w:id="452" w:author="Emma Chandler" w:date="2022-08-29T12:52:00Z">
                <w:pPr>
                  <w:spacing w:after="0"/>
                  <w:jc w:val="right"/>
                </w:pPr>
              </w:pPrChange>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B74A2E">
            <w:pPr>
              <w:spacing w:after="0" w:line="360" w:lineRule="auto"/>
              <w:jc w:val="right"/>
              <w:rPr>
                <w:rFonts w:eastAsia="Times New Roman"/>
                <w:color w:val="000000"/>
                <w:szCs w:val="24"/>
              </w:rPr>
              <w:pPrChange w:id="453" w:author="Emma Chandler" w:date="2022-08-29T12:52:00Z">
                <w:pPr>
                  <w:spacing w:after="0"/>
                  <w:jc w:val="right"/>
                </w:pPr>
              </w:pPrChange>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B74A2E">
            <w:pPr>
              <w:spacing w:after="0" w:line="360" w:lineRule="auto"/>
              <w:jc w:val="right"/>
              <w:rPr>
                <w:rFonts w:eastAsia="Times New Roman"/>
                <w:color w:val="000000"/>
                <w:szCs w:val="24"/>
              </w:rPr>
              <w:pPrChange w:id="454" w:author="Emma Chandler" w:date="2022-08-29T12:52:00Z">
                <w:pPr>
                  <w:spacing w:after="0"/>
                  <w:jc w:val="right"/>
                </w:pPr>
              </w:pPrChange>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B74A2E">
            <w:pPr>
              <w:spacing w:after="0" w:line="360" w:lineRule="auto"/>
              <w:jc w:val="right"/>
              <w:rPr>
                <w:rFonts w:eastAsia="Times New Roman"/>
                <w:color w:val="000000"/>
                <w:szCs w:val="24"/>
              </w:rPr>
              <w:pPrChange w:id="455" w:author="Emma Chandler" w:date="2022-08-29T12:52:00Z">
                <w:pPr>
                  <w:spacing w:after="0"/>
                  <w:jc w:val="right"/>
                </w:pPr>
              </w:pPrChange>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B74A2E">
            <w:pPr>
              <w:spacing w:after="0" w:line="360" w:lineRule="auto"/>
              <w:jc w:val="right"/>
              <w:rPr>
                <w:rFonts w:eastAsia="Times New Roman"/>
                <w:color w:val="000000"/>
                <w:szCs w:val="24"/>
              </w:rPr>
              <w:pPrChange w:id="456" w:author="Emma Chandler" w:date="2022-08-29T12:52:00Z">
                <w:pPr>
                  <w:spacing w:after="0"/>
                  <w:jc w:val="right"/>
                </w:pPr>
              </w:pPrChange>
            </w:pPr>
            <w:r w:rsidRPr="00773066">
              <w:rPr>
                <w:rFonts w:eastAsia="Times New Roman"/>
                <w:color w:val="000000"/>
                <w:szCs w:val="24"/>
              </w:rPr>
              <w:t>0.682727</w:t>
            </w:r>
          </w:p>
        </w:tc>
      </w:tr>
      <w:tr w:rsidR="007876A2" w:rsidRPr="00773066" w14:paraId="1D8F332A" w14:textId="77777777" w:rsidTr="00A8265A">
        <w:trPr>
          <w:trHeight w:val="288"/>
          <w:jc w:val="center"/>
        </w:trPr>
        <w:tc>
          <w:tcPr>
            <w:tcW w:w="1900" w:type="dxa"/>
            <w:noWrap/>
            <w:vAlign w:val="bottom"/>
            <w:hideMark/>
          </w:tcPr>
          <w:p w14:paraId="34761751" w14:textId="77777777" w:rsidR="007876A2" w:rsidRPr="00EA6EC9" w:rsidRDefault="007876A2" w:rsidP="00B74A2E">
            <w:pPr>
              <w:spacing w:after="0" w:line="360" w:lineRule="auto"/>
              <w:rPr>
                <w:rFonts w:eastAsia="Times New Roman"/>
                <w:color w:val="000000"/>
                <w:szCs w:val="24"/>
              </w:rPr>
              <w:pPrChange w:id="457" w:author="Emma Chandler" w:date="2022-08-29T12:52:00Z">
                <w:pPr>
                  <w:spacing w:after="0"/>
                </w:pPr>
              </w:pPrChange>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B74A2E">
            <w:pPr>
              <w:spacing w:after="0" w:line="360" w:lineRule="auto"/>
              <w:jc w:val="right"/>
              <w:rPr>
                <w:rFonts w:eastAsia="Times New Roman"/>
                <w:color w:val="000000"/>
                <w:szCs w:val="24"/>
              </w:rPr>
              <w:pPrChange w:id="458" w:author="Emma Chandler" w:date="2022-08-29T12:52:00Z">
                <w:pPr>
                  <w:spacing w:after="0"/>
                  <w:jc w:val="right"/>
                </w:pPr>
              </w:pPrChange>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B74A2E">
            <w:pPr>
              <w:spacing w:after="0" w:line="360" w:lineRule="auto"/>
              <w:jc w:val="right"/>
              <w:rPr>
                <w:rFonts w:eastAsia="Times New Roman"/>
                <w:color w:val="000000"/>
                <w:szCs w:val="24"/>
              </w:rPr>
              <w:pPrChange w:id="459" w:author="Emma Chandler" w:date="2022-08-29T12:52:00Z">
                <w:pPr>
                  <w:spacing w:after="0"/>
                  <w:jc w:val="right"/>
                </w:pPr>
              </w:pPrChange>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B74A2E">
            <w:pPr>
              <w:spacing w:after="0" w:line="360" w:lineRule="auto"/>
              <w:jc w:val="right"/>
              <w:rPr>
                <w:rFonts w:eastAsia="Times New Roman"/>
                <w:color w:val="000000"/>
                <w:szCs w:val="24"/>
              </w:rPr>
              <w:pPrChange w:id="460" w:author="Emma Chandler" w:date="2022-08-29T12:52:00Z">
                <w:pPr>
                  <w:spacing w:after="0"/>
                  <w:jc w:val="right"/>
                </w:pPr>
              </w:pPrChange>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B74A2E">
            <w:pPr>
              <w:spacing w:after="0" w:line="360" w:lineRule="auto"/>
              <w:jc w:val="right"/>
              <w:rPr>
                <w:rFonts w:eastAsia="Times New Roman"/>
                <w:color w:val="000000"/>
                <w:szCs w:val="24"/>
              </w:rPr>
              <w:pPrChange w:id="461" w:author="Emma Chandler" w:date="2022-08-29T12:52:00Z">
                <w:pPr>
                  <w:spacing w:after="0"/>
                  <w:jc w:val="right"/>
                </w:pPr>
              </w:pPrChange>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B74A2E">
            <w:pPr>
              <w:spacing w:after="0" w:line="360" w:lineRule="auto"/>
              <w:jc w:val="right"/>
              <w:rPr>
                <w:rFonts w:eastAsia="Times New Roman"/>
                <w:color w:val="000000"/>
                <w:szCs w:val="24"/>
              </w:rPr>
              <w:pPrChange w:id="462" w:author="Emma Chandler" w:date="2022-08-29T12:52:00Z">
                <w:pPr>
                  <w:spacing w:after="0"/>
                  <w:jc w:val="right"/>
                </w:pPr>
              </w:pPrChange>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B74A2E">
            <w:pPr>
              <w:spacing w:after="0" w:line="360" w:lineRule="auto"/>
              <w:jc w:val="right"/>
              <w:rPr>
                <w:rFonts w:eastAsia="Times New Roman"/>
                <w:color w:val="000000"/>
                <w:szCs w:val="24"/>
              </w:rPr>
              <w:pPrChange w:id="463" w:author="Emma Chandler" w:date="2022-08-29T12:52:00Z">
                <w:pPr>
                  <w:spacing w:after="0"/>
                  <w:jc w:val="right"/>
                </w:pPr>
              </w:pPrChange>
            </w:pPr>
            <w:r w:rsidRPr="00773066">
              <w:rPr>
                <w:rFonts w:eastAsia="Times New Roman"/>
                <w:color w:val="000000"/>
                <w:szCs w:val="24"/>
              </w:rPr>
              <w:t>-0.707</w:t>
            </w:r>
          </w:p>
        </w:tc>
      </w:tr>
      <w:tr w:rsidR="007876A2" w:rsidRPr="00773066" w14:paraId="21C007FF" w14:textId="77777777" w:rsidTr="00A8265A">
        <w:trPr>
          <w:trHeight w:val="288"/>
          <w:jc w:val="center"/>
        </w:trPr>
        <w:tc>
          <w:tcPr>
            <w:tcW w:w="1900" w:type="dxa"/>
            <w:noWrap/>
            <w:vAlign w:val="bottom"/>
            <w:hideMark/>
          </w:tcPr>
          <w:p w14:paraId="19AAA3C8" w14:textId="77777777" w:rsidR="007876A2" w:rsidRPr="00EA6EC9" w:rsidRDefault="007876A2" w:rsidP="00B74A2E">
            <w:pPr>
              <w:spacing w:after="0" w:line="360" w:lineRule="auto"/>
              <w:rPr>
                <w:rFonts w:eastAsia="Times New Roman"/>
                <w:color w:val="000000"/>
                <w:szCs w:val="24"/>
              </w:rPr>
              <w:pPrChange w:id="464" w:author="Emma Chandler" w:date="2022-08-29T12:52:00Z">
                <w:pPr>
                  <w:spacing w:after="0"/>
                </w:pPr>
              </w:pPrChange>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B74A2E">
            <w:pPr>
              <w:spacing w:after="0" w:line="360" w:lineRule="auto"/>
              <w:jc w:val="right"/>
              <w:rPr>
                <w:rFonts w:eastAsia="Times New Roman"/>
                <w:color w:val="000000"/>
                <w:szCs w:val="24"/>
              </w:rPr>
              <w:pPrChange w:id="465" w:author="Emma Chandler" w:date="2022-08-29T12:52:00Z">
                <w:pPr>
                  <w:spacing w:after="0"/>
                  <w:jc w:val="right"/>
                </w:pPr>
              </w:pPrChange>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B74A2E">
            <w:pPr>
              <w:spacing w:after="0" w:line="360" w:lineRule="auto"/>
              <w:jc w:val="right"/>
              <w:rPr>
                <w:rFonts w:eastAsia="Times New Roman"/>
                <w:color w:val="000000"/>
                <w:szCs w:val="24"/>
              </w:rPr>
              <w:pPrChange w:id="466" w:author="Emma Chandler" w:date="2022-08-29T12:52:00Z">
                <w:pPr>
                  <w:spacing w:after="0"/>
                  <w:jc w:val="right"/>
                </w:pPr>
              </w:pPrChange>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B74A2E">
            <w:pPr>
              <w:spacing w:after="0" w:line="360" w:lineRule="auto"/>
              <w:jc w:val="right"/>
              <w:rPr>
                <w:rFonts w:eastAsia="Times New Roman"/>
                <w:color w:val="000000"/>
                <w:szCs w:val="24"/>
              </w:rPr>
              <w:pPrChange w:id="467" w:author="Emma Chandler" w:date="2022-08-29T12:52:00Z">
                <w:pPr>
                  <w:spacing w:after="0"/>
                  <w:jc w:val="right"/>
                </w:pPr>
              </w:pPrChange>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B74A2E">
            <w:pPr>
              <w:spacing w:after="0" w:line="360" w:lineRule="auto"/>
              <w:jc w:val="right"/>
              <w:rPr>
                <w:rFonts w:eastAsia="Times New Roman"/>
                <w:color w:val="000000"/>
                <w:szCs w:val="24"/>
              </w:rPr>
              <w:pPrChange w:id="468" w:author="Emma Chandler" w:date="2022-08-29T12:52:00Z">
                <w:pPr>
                  <w:spacing w:after="0"/>
                  <w:jc w:val="right"/>
                </w:pPr>
              </w:pPrChange>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B74A2E">
            <w:pPr>
              <w:spacing w:after="0" w:line="360" w:lineRule="auto"/>
              <w:jc w:val="right"/>
              <w:rPr>
                <w:rFonts w:eastAsia="Times New Roman"/>
                <w:color w:val="000000"/>
                <w:szCs w:val="24"/>
              </w:rPr>
              <w:pPrChange w:id="469" w:author="Emma Chandler" w:date="2022-08-29T12:52:00Z">
                <w:pPr>
                  <w:spacing w:after="0"/>
                  <w:jc w:val="right"/>
                </w:pPr>
              </w:pPrChange>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B74A2E">
            <w:pPr>
              <w:spacing w:after="0" w:line="360" w:lineRule="auto"/>
              <w:jc w:val="right"/>
              <w:rPr>
                <w:rFonts w:eastAsia="Times New Roman"/>
                <w:color w:val="000000"/>
                <w:szCs w:val="24"/>
              </w:rPr>
              <w:pPrChange w:id="470" w:author="Emma Chandler" w:date="2022-08-29T12:52:00Z">
                <w:pPr>
                  <w:spacing w:after="0"/>
                  <w:jc w:val="right"/>
                </w:pPr>
              </w:pPrChange>
            </w:pPr>
            <w:r w:rsidRPr="00773066">
              <w:rPr>
                <w:rFonts w:eastAsia="Times New Roman"/>
                <w:color w:val="000000"/>
                <w:szCs w:val="24"/>
              </w:rPr>
              <w:t>0.00071</w:t>
            </w:r>
          </w:p>
        </w:tc>
      </w:tr>
      <w:tr w:rsidR="007876A2" w:rsidRPr="00773066" w14:paraId="23675187" w14:textId="77777777" w:rsidTr="00A8265A">
        <w:trPr>
          <w:trHeight w:val="288"/>
          <w:jc w:val="center"/>
        </w:trPr>
        <w:tc>
          <w:tcPr>
            <w:tcW w:w="1900" w:type="dxa"/>
            <w:noWrap/>
            <w:vAlign w:val="bottom"/>
            <w:hideMark/>
          </w:tcPr>
          <w:p w14:paraId="5EFF7496" w14:textId="77777777" w:rsidR="007876A2" w:rsidRPr="00EA6EC9" w:rsidRDefault="007876A2" w:rsidP="00B74A2E">
            <w:pPr>
              <w:spacing w:after="0" w:line="360" w:lineRule="auto"/>
              <w:rPr>
                <w:rFonts w:eastAsia="Times New Roman"/>
                <w:color w:val="000000"/>
                <w:szCs w:val="24"/>
              </w:rPr>
              <w:pPrChange w:id="471" w:author="Emma Chandler" w:date="2022-08-29T12:52:00Z">
                <w:pPr>
                  <w:spacing w:after="0"/>
                </w:pPr>
              </w:pPrChange>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B74A2E">
            <w:pPr>
              <w:spacing w:after="0" w:line="360" w:lineRule="auto"/>
              <w:jc w:val="right"/>
              <w:rPr>
                <w:rFonts w:eastAsia="Times New Roman"/>
                <w:color w:val="000000"/>
                <w:szCs w:val="24"/>
              </w:rPr>
              <w:pPrChange w:id="472" w:author="Emma Chandler" w:date="2022-08-29T12:52:00Z">
                <w:pPr>
                  <w:spacing w:after="0"/>
                  <w:jc w:val="right"/>
                </w:pPr>
              </w:pPrChange>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B74A2E">
            <w:pPr>
              <w:spacing w:after="0" w:line="360" w:lineRule="auto"/>
              <w:jc w:val="right"/>
              <w:rPr>
                <w:rFonts w:eastAsia="Times New Roman"/>
                <w:color w:val="000000"/>
                <w:szCs w:val="24"/>
              </w:rPr>
              <w:pPrChange w:id="473" w:author="Emma Chandler" w:date="2022-08-29T12:52:00Z">
                <w:pPr>
                  <w:spacing w:after="0"/>
                  <w:jc w:val="right"/>
                </w:pPr>
              </w:pPrChange>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B74A2E">
            <w:pPr>
              <w:spacing w:after="0" w:line="360" w:lineRule="auto"/>
              <w:jc w:val="right"/>
              <w:rPr>
                <w:rFonts w:eastAsia="Times New Roman"/>
                <w:color w:val="000000"/>
                <w:szCs w:val="24"/>
              </w:rPr>
              <w:pPrChange w:id="474" w:author="Emma Chandler" w:date="2022-08-29T12:52:00Z">
                <w:pPr>
                  <w:spacing w:after="0"/>
                  <w:jc w:val="right"/>
                </w:pPr>
              </w:pPrChange>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B74A2E">
            <w:pPr>
              <w:spacing w:after="0" w:line="360" w:lineRule="auto"/>
              <w:jc w:val="right"/>
              <w:rPr>
                <w:rFonts w:eastAsia="Times New Roman"/>
                <w:color w:val="000000"/>
                <w:szCs w:val="24"/>
              </w:rPr>
              <w:pPrChange w:id="475" w:author="Emma Chandler" w:date="2022-08-29T12:52:00Z">
                <w:pPr>
                  <w:spacing w:after="0"/>
                  <w:jc w:val="right"/>
                </w:pPr>
              </w:pPrChange>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B74A2E">
            <w:pPr>
              <w:spacing w:after="0" w:line="360" w:lineRule="auto"/>
              <w:jc w:val="right"/>
              <w:rPr>
                <w:rFonts w:eastAsia="Times New Roman"/>
                <w:color w:val="000000"/>
                <w:szCs w:val="24"/>
              </w:rPr>
              <w:pPrChange w:id="476" w:author="Emma Chandler" w:date="2022-08-29T12:52:00Z">
                <w:pPr>
                  <w:spacing w:after="0"/>
                  <w:jc w:val="right"/>
                </w:pPr>
              </w:pPrChange>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B74A2E">
            <w:pPr>
              <w:spacing w:after="0" w:line="360" w:lineRule="auto"/>
              <w:jc w:val="right"/>
              <w:rPr>
                <w:rFonts w:eastAsia="Times New Roman"/>
                <w:color w:val="000000"/>
                <w:szCs w:val="24"/>
              </w:rPr>
              <w:pPrChange w:id="477" w:author="Emma Chandler" w:date="2022-08-29T12:52:00Z">
                <w:pPr>
                  <w:spacing w:after="0"/>
                  <w:jc w:val="right"/>
                </w:pPr>
              </w:pPrChange>
            </w:pPr>
            <w:r w:rsidRPr="00773066">
              <w:rPr>
                <w:rFonts w:eastAsia="Times New Roman"/>
                <w:color w:val="000000"/>
                <w:szCs w:val="24"/>
              </w:rPr>
              <w:t>-0.00193</w:t>
            </w:r>
          </w:p>
        </w:tc>
      </w:tr>
      <w:tr w:rsidR="007876A2" w:rsidRPr="00773066" w14:paraId="13AC7716" w14:textId="77777777" w:rsidTr="00A8265A">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B74A2E">
            <w:pPr>
              <w:spacing w:after="0" w:line="360" w:lineRule="auto"/>
              <w:rPr>
                <w:rFonts w:eastAsia="Times New Roman"/>
                <w:color w:val="000000"/>
                <w:szCs w:val="24"/>
              </w:rPr>
              <w:pPrChange w:id="478" w:author="Emma Chandler" w:date="2022-08-29T12:52:00Z">
                <w:pPr>
                  <w:spacing w:after="0"/>
                </w:pPr>
              </w:pPrChange>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B74A2E">
            <w:pPr>
              <w:spacing w:after="0" w:line="360" w:lineRule="auto"/>
              <w:jc w:val="right"/>
              <w:rPr>
                <w:rFonts w:eastAsia="Times New Roman"/>
                <w:color w:val="000000"/>
                <w:szCs w:val="24"/>
              </w:rPr>
              <w:pPrChange w:id="479" w:author="Emma Chandler" w:date="2022-08-29T12:52:00Z">
                <w:pPr>
                  <w:spacing w:after="0"/>
                  <w:jc w:val="right"/>
                </w:pPr>
              </w:pPrChange>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B74A2E">
            <w:pPr>
              <w:spacing w:after="0" w:line="360" w:lineRule="auto"/>
              <w:jc w:val="right"/>
              <w:rPr>
                <w:rFonts w:eastAsia="Times New Roman"/>
                <w:color w:val="000000"/>
                <w:szCs w:val="24"/>
              </w:rPr>
              <w:pPrChange w:id="480" w:author="Emma Chandler" w:date="2022-08-29T12:52:00Z">
                <w:pPr>
                  <w:spacing w:after="0"/>
                  <w:jc w:val="right"/>
                </w:pPr>
              </w:pPrChange>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B74A2E">
            <w:pPr>
              <w:spacing w:after="0" w:line="360" w:lineRule="auto"/>
              <w:jc w:val="right"/>
              <w:rPr>
                <w:rFonts w:eastAsia="Times New Roman"/>
                <w:color w:val="000000"/>
                <w:szCs w:val="24"/>
              </w:rPr>
              <w:pPrChange w:id="481" w:author="Emma Chandler" w:date="2022-08-29T12:52:00Z">
                <w:pPr>
                  <w:spacing w:after="0"/>
                  <w:jc w:val="right"/>
                </w:pPr>
              </w:pPrChange>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B74A2E">
            <w:pPr>
              <w:spacing w:after="0" w:line="360" w:lineRule="auto"/>
              <w:jc w:val="right"/>
              <w:rPr>
                <w:rFonts w:eastAsia="Times New Roman"/>
                <w:color w:val="000000"/>
                <w:szCs w:val="24"/>
              </w:rPr>
              <w:pPrChange w:id="482" w:author="Emma Chandler" w:date="2022-08-29T12:52:00Z">
                <w:pPr>
                  <w:spacing w:after="0"/>
                  <w:jc w:val="right"/>
                </w:pPr>
              </w:pPrChange>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B74A2E">
            <w:pPr>
              <w:spacing w:after="0" w:line="360" w:lineRule="auto"/>
              <w:jc w:val="right"/>
              <w:rPr>
                <w:rFonts w:eastAsia="Times New Roman"/>
                <w:color w:val="000000"/>
                <w:szCs w:val="24"/>
              </w:rPr>
              <w:pPrChange w:id="483" w:author="Emma Chandler" w:date="2022-08-29T12:52:00Z">
                <w:pPr>
                  <w:spacing w:after="0"/>
                  <w:jc w:val="right"/>
                </w:pPr>
              </w:pPrChange>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B74A2E">
            <w:pPr>
              <w:spacing w:after="0" w:line="360" w:lineRule="auto"/>
              <w:jc w:val="right"/>
              <w:rPr>
                <w:rFonts w:eastAsia="Times New Roman"/>
                <w:color w:val="000000"/>
                <w:szCs w:val="24"/>
              </w:rPr>
              <w:pPrChange w:id="484" w:author="Emma Chandler" w:date="2022-08-29T12:52:00Z">
                <w:pPr>
                  <w:spacing w:after="0"/>
                  <w:jc w:val="right"/>
                </w:pPr>
              </w:pPrChange>
            </w:pPr>
            <w:r w:rsidRPr="00773066">
              <w:rPr>
                <w:rFonts w:eastAsia="Times New Roman"/>
                <w:color w:val="000000"/>
                <w:szCs w:val="24"/>
              </w:rPr>
              <w:t>0.001496</w:t>
            </w:r>
          </w:p>
        </w:tc>
      </w:tr>
    </w:tbl>
    <w:p w14:paraId="5A613825" w14:textId="77777777" w:rsidR="007876A2" w:rsidRDefault="007876A2" w:rsidP="00B74A2E">
      <w:pPr>
        <w:spacing w:line="360" w:lineRule="auto"/>
        <w:rPr>
          <w:szCs w:val="24"/>
        </w:rPr>
        <w:pPrChange w:id="485" w:author="Emma Chandler" w:date="2022-08-29T12:52:00Z">
          <w:pPr/>
        </w:pPrChange>
      </w:pPr>
      <w:r>
        <w:rPr>
          <w:szCs w:val="24"/>
        </w:rPr>
        <w:br w:type="page"/>
      </w:r>
    </w:p>
    <w:p w14:paraId="5EB3C346" w14:textId="77777777" w:rsidR="007876A2" w:rsidRDefault="007876A2" w:rsidP="00B74A2E">
      <w:pPr>
        <w:pStyle w:val="GS2"/>
        <w:spacing w:line="360" w:lineRule="auto"/>
        <w:rPr>
          <w:szCs w:val="24"/>
        </w:rPr>
        <w:pPrChange w:id="486" w:author="Emma Chandler" w:date="2022-08-29T12:52:00Z">
          <w:pPr>
            <w:pStyle w:val="GS2"/>
          </w:pPr>
        </w:pPrChange>
      </w:pPr>
      <w:bookmarkStart w:id="487" w:name="_Toc107827646"/>
      <w:bookmarkStart w:id="488" w:name="_Toc108537008"/>
      <w:r>
        <w:lastRenderedPageBreak/>
        <w:t>Discussion</w:t>
      </w:r>
      <w:bookmarkEnd w:id="487"/>
      <w:bookmarkEnd w:id="488"/>
    </w:p>
    <w:p w14:paraId="31573A7C" w14:textId="77777777" w:rsidR="007876A2" w:rsidRDefault="007876A2" w:rsidP="00B74A2E">
      <w:pPr>
        <w:pStyle w:val="GS3"/>
        <w:spacing w:line="360" w:lineRule="auto"/>
        <w:pPrChange w:id="489" w:author="Emma Chandler" w:date="2022-08-29T12:52:00Z">
          <w:pPr>
            <w:pStyle w:val="GS3"/>
          </w:pPr>
        </w:pPrChange>
      </w:pPr>
      <w:bookmarkStart w:id="490" w:name="_Toc107827647"/>
      <w:bookmarkStart w:id="491" w:name="_Toc108537009"/>
      <w:r>
        <w:t>Regional Differences</w:t>
      </w:r>
      <w:bookmarkEnd w:id="490"/>
      <w:bookmarkEnd w:id="491"/>
    </w:p>
    <w:p w14:paraId="7A6B69A8" w14:textId="17F546A2" w:rsidR="007876A2" w:rsidRDefault="007876A2" w:rsidP="00B74A2E">
      <w:pPr>
        <w:pStyle w:val="BodyDoubleSpace05FirstLine"/>
        <w:spacing w:line="360" w:lineRule="auto"/>
        <w:pPrChange w:id="492" w:author="Emma Chandler" w:date="2022-08-29T12:52:00Z">
          <w:pPr>
            <w:pStyle w:val="BodyDoubleSpace05FirstLine"/>
          </w:pPr>
        </w:pPrChange>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w:t>
      </w:r>
      <w:del w:id="493" w:author="Steven Travers" w:date="2022-08-25T12:32:00Z">
        <w:r w:rsidDel="00774470">
          <w:delText xml:space="preserve">support </w:delText>
        </w:r>
      </w:del>
      <w:ins w:id="494" w:author="Steven Travers" w:date="2022-08-25T12:32:00Z">
        <w:r w:rsidR="00774470">
          <w:t xml:space="preserve">suggest </w:t>
        </w:r>
      </w:ins>
      <w:r>
        <w:t>divergence between regions in ways we had</w:t>
      </w:r>
      <w:ins w:id="495" w:author="Steven Travers" w:date="2022-08-25T12:33:00Z">
        <w:r w:rsidR="00774470">
          <w:t xml:space="preserve"> not</w:t>
        </w:r>
      </w:ins>
      <w:del w:id="496" w:author="Steven Travers" w:date="2022-08-25T12:32:00Z">
        <w:r w:rsidDel="00774470">
          <w:delText>n’t</w:delText>
        </w:r>
      </w:del>
      <w:r>
        <w:t xml:space="preserve"> anticipated. </w:t>
      </w:r>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r>
        <w:t>1.</w:t>
      </w:r>
      <w:r>
        <w:rPr>
          <w:iCs/>
        </w:rPr>
        <w:t xml:space="preserve">6) under hot conditions, as well as higher maximum and optimal temperatures for pollen </w:t>
      </w:r>
      <w:r>
        <w:t xml:space="preserve">germination in comparison to southern plants (Table 1.1). Conversely, southern plants had increased tolerance for cell membrane stability in cold conditions (CCMS). These results suggest that adaptation to extreme temperatures is complex and may </w:t>
      </w:r>
      <w:del w:id="497" w:author="Steven Travers" w:date="2022-08-25T12:35:00Z">
        <w:r w:rsidDel="00774470">
          <w:delText>evidence the involvement of</w:delText>
        </w:r>
      </w:del>
      <w:ins w:id="498" w:author="Steven Travers" w:date="2022-08-25T12:35:00Z">
        <w:r w:rsidR="00774470">
          <w:t>reflect</w:t>
        </w:r>
      </w:ins>
      <w:r>
        <w:t xml:space="preserve"> avoidance strategies rather than physiological mechanisms to withstand thermal stress.</w:t>
      </w:r>
    </w:p>
    <w:p w14:paraId="05C13E3B" w14:textId="06ECE712" w:rsidR="007876A2" w:rsidRDefault="007876A2" w:rsidP="00B74A2E">
      <w:pPr>
        <w:pStyle w:val="BodyDoubleSpace05FirstLine"/>
        <w:spacing w:line="360" w:lineRule="auto"/>
        <w:pPrChange w:id="499" w:author="Emma Chandler" w:date="2022-08-29T12:52:00Z">
          <w:pPr>
            <w:pStyle w:val="BodyDoubleSpace05FirstLine"/>
          </w:pPr>
        </w:pPrChange>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A possible explanation for the block effect on CMS is that plants have the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cmtlIGV0IGFsLiAyMDA0KTwvRGlzcGxheVRleHQ+PHJlY29yZD48a2V5d29yZHM+PGtleXdvcmQ+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instrText xml:space="preserve"> ADDIN EN.CITE </w:instrTex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cmtlIGV0IGFsLiAyMDA0KTwvRGlzcGxheVRleHQ+PHJlY29yZD48a2V5d29yZHM+PGtleXdvcmQ+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instrText xml:space="preserve"> ADDIN EN.CITE.DATA </w:instrText>
      </w:r>
      <w:r>
        <w:fldChar w:fldCharType="end"/>
      </w:r>
      <w:r>
        <w:fldChar w:fldCharType="separate"/>
      </w:r>
      <w:r>
        <w:rPr>
          <w:noProof/>
        </w:rPr>
        <w:t>(Clarke et al. 2004)</w:t>
      </w:r>
      <w:r>
        <w:fldChar w:fldCharType="end"/>
      </w:r>
      <w:r>
        <w:t xml:space="preserve">. Block A is the best representative measurement of baseline heat tolerance for HCMS, and later blocks likely represent induced heat tolerance, which may be more dramatic in southern plants. Conversely, plants from the south had more stable cell membranes when exposed to an extreme cold treatment. The counter gradient pattern we measured for northern and southern plants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temperatures on one end of the spectrum may have more variation </w:t>
      </w:r>
      <w:r>
        <w:lastRenderedPageBreak/>
        <w:t>than those that do experience extreme temperatures, leading to the counter gradient results we attained for CMS</w:t>
      </w:r>
      <w:del w:id="500" w:author="Steven Travers" w:date="2022-08-25T12:38:00Z">
        <w:r w:rsidDel="00ED495A">
          <w:delText xml:space="preserve"> that go against our expectations</w:delText>
        </w:r>
      </w:del>
      <w:r>
        <w:t xml:space="preserve">. </w:t>
      </w:r>
    </w:p>
    <w:p w14:paraId="617D1BFF" w14:textId="77777777" w:rsidR="007876A2" w:rsidRDefault="007876A2" w:rsidP="00B74A2E">
      <w:pPr>
        <w:pStyle w:val="BodyDoubleSpace05FirstLine"/>
        <w:spacing w:line="360" w:lineRule="auto"/>
        <w:pPrChange w:id="501" w:author="Emma Chandler" w:date="2022-08-29T12:52:00Z">
          <w:pPr>
            <w:pStyle w:val="BodyDoubleSpace05FirstLine"/>
          </w:pPr>
        </w:pPrChange>
      </w:pPr>
      <w:r>
        <w:t xml:space="preserve">Plants from the north had more stable chlorophyll content in both the hot (HCHPL) and cold treatments (CCHPL; Table 1.1).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Q3JvcCBQcm9kdWN0aW9uPC9JRFRleHQ+PERpc3BsYXlUZXh0PihIYXRmaWVsZCBldCBhbC4gMjAx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instrText xml:space="preserve"> ADDIN EN.CITE </w:instrText>
      </w:r>
      <w:r>
        <w:fldChar w:fldCharType="begin">
          <w:fldData xml:space="preserve">PEVuZE5vdGU+PENpdGU+PEF1dGhvcj5IYXRmaWVsZDwvQXV0aG9yPjxZZWFyPjIwMTE8L1llYXI+
PElEVGV4dD5DbGltYXRlIEltcGFjdHMgb24gQWdyaWN1bHR1cmU6IEltcGxpY2F0aW9ucyBmb3Ig
Q3JvcCBQcm9kdWN0aW9uPC9JRFRleHQ+PERpc3BsYXlUZXh0PihIYXRmaWVsZCBldCBhbC4gMjAx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instrText xml:space="preserve"> ADDIN EN.CITE.DATA </w:instrText>
      </w:r>
      <w:r>
        <w:fldChar w:fldCharType="end"/>
      </w:r>
      <w:r>
        <w:fldChar w:fldCharType="separate"/>
      </w:r>
      <w:r>
        <w:rPr>
          <w:noProof/>
        </w:rPr>
        <w:t>(Hatfield et al.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6523785B" w:rsidR="007876A2" w:rsidRDefault="007876A2" w:rsidP="00B74A2E">
      <w:pPr>
        <w:pStyle w:val="BodyDoubleSpace05FirstLine"/>
        <w:spacing w:line="360" w:lineRule="auto"/>
        <w:pPrChange w:id="502" w:author="Emma Chandler" w:date="2022-08-29T12:52:00Z">
          <w:pPr>
            <w:pStyle w:val="BodyDoubleSpace05FirstLine"/>
          </w:pPr>
        </w:pPrChange>
      </w:pPr>
      <w:r>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1.1).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w:t>
      </w:r>
      <w:ins w:id="503" w:author="Steven Travers" w:date="2022-08-25T12:42:00Z">
        <w:r w:rsidR="00BA7C23">
          <w:t xml:space="preserve"> whereby pollen grains remain dormant at high temperatures</w:t>
        </w:r>
      </w:ins>
      <w:ins w:id="504" w:author="Steven Travers" w:date="2022-08-25T12:41:00Z">
        <w:r w:rsidR="00BA7C23">
          <w:t>. In contrast</w:t>
        </w:r>
      </w:ins>
      <w:ins w:id="505" w:author="Steven Travers" w:date="2022-08-25T12:42:00Z">
        <w:r w:rsidR="00BA7C23">
          <w:t xml:space="preserve">, </w:t>
        </w:r>
      </w:ins>
      <w:ins w:id="506" w:author="Steven Travers" w:date="2022-08-25T12:43:00Z">
        <w:r w:rsidR="00BA7C23">
          <w:t>there is no selection for dormancy at high temperatures in the north</w:t>
        </w:r>
      </w:ins>
      <w:r>
        <w:t xml:space="preserve"> </w:t>
      </w:r>
      <w:del w:id="507" w:author="Steven Travers" w:date="2022-08-25T12:42:00Z">
        <w:r w:rsidDel="00BA7C23">
          <w:delText>and not adaptation to germinate under extreme heat in the north</w:delText>
        </w:r>
      </w:del>
      <w:r>
        <w:t xml:space="preserve">.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high-ROS and low-ROS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w:t>
      </w:r>
      <w:commentRangeStart w:id="508"/>
      <w:r>
        <w:t xml:space="preserve">Keller and </w:t>
      </w:r>
      <w:proofErr w:type="spellStart"/>
      <w:r>
        <w:lastRenderedPageBreak/>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in </w:t>
      </w:r>
      <w:r>
        <w:rPr>
          <w:i/>
          <w:iCs/>
        </w:rPr>
        <w:t xml:space="preserve">Solanum </w:t>
      </w:r>
      <w:proofErr w:type="spellStart"/>
      <w:r>
        <w:rPr>
          <w:i/>
          <w:iCs/>
        </w:rPr>
        <w:t>lycopersicum</w:t>
      </w:r>
      <w:proofErr w:type="spellEnd"/>
      <w:r>
        <w:rPr>
          <w:i/>
          <w:iCs/>
        </w:rPr>
        <w:t xml:space="preserve"> </w:t>
      </w:r>
      <w:r>
        <w:t xml:space="preserve">(tomato) and determined that pollen have two responses during heat stress – direct and delayed translation. </w:t>
      </w:r>
      <w:commentRangeEnd w:id="508"/>
      <w:r w:rsidR="00BA7C23">
        <w:rPr>
          <w:rStyle w:val="CommentReference"/>
          <w:rFonts w:asciiTheme="minorHAnsi" w:eastAsiaTheme="minorHAnsi" w:hAnsiTheme="minorHAnsi" w:cstheme="minorBidi"/>
        </w:rPr>
        <w:commentReference w:id="508"/>
      </w:r>
      <w:r>
        <w:t xml:space="preserve">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220F10A3" w14:textId="05F13817" w:rsidR="007876A2" w:rsidRDefault="007876A2" w:rsidP="00B74A2E">
      <w:pPr>
        <w:pStyle w:val="BodyDoubleSpace05FirstLine"/>
        <w:spacing w:line="360" w:lineRule="auto"/>
        <w:pPrChange w:id="509" w:author="Emma Chandler" w:date="2022-08-29T12:52:00Z">
          <w:pPr>
            <w:pStyle w:val="BodyDoubleSpace05FirstLine"/>
          </w:pPr>
        </w:pPrChange>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w:t>
      </w:r>
      <w:del w:id="510" w:author="Steven Travers" w:date="2022-08-25T12:45:00Z">
        <w:r w:rsidDel="00A977FE">
          <w:delText xml:space="preserve">means </w:delText>
        </w:r>
      </w:del>
      <w:ins w:id="511" w:author="Steven Travers" w:date="2022-08-25T12:45:00Z">
        <w:r w:rsidR="00A977FE">
          <w:t xml:space="preserve">indicates </w:t>
        </w:r>
      </w:ins>
      <w:r>
        <w:t xml:space="preserve">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w:t>
      </w:r>
      <w:del w:id="512" w:author="Steven Travers" w:date="2022-08-25T12:45:00Z">
        <w:r w:rsidDel="00A977FE">
          <w:delText>Plants with a higher proportion of</w:delText>
        </w:r>
      </w:del>
      <w:ins w:id="513" w:author="Steven Travers" w:date="2022-08-25T12:45:00Z">
        <w:r w:rsidR="00A977FE">
          <w:t>\</w:t>
        </w:r>
      </w:ins>
      <w:r>
        <w:t xml:space="preserve"> </w:t>
      </w:r>
      <w:ins w:id="514" w:author="Steven Travers" w:date="2022-08-25T12:46:00Z">
        <w:r w:rsidR="00A977FE">
          <w:t>H</w:t>
        </w:r>
      </w:ins>
      <w:del w:id="515" w:author="Steven Travers" w:date="2022-08-25T12:46:00Z">
        <w:r w:rsidDel="00A977FE">
          <w:delText>h</w:delText>
        </w:r>
      </w:del>
      <w:r>
        <w:t xml:space="preserve">igh-ROS pollen would germinate in any condition (extreme heat and cold stress). </w:t>
      </w:r>
      <w:del w:id="516" w:author="Steven Travers" w:date="2022-08-25T12:46:00Z">
        <w:r w:rsidDel="00A977FE">
          <w:delText xml:space="preserve">Plants with a higher proportion of </w:delText>
        </w:r>
      </w:del>
      <w:ins w:id="517" w:author="Steven Travers" w:date="2022-08-25T12:46:00Z">
        <w:r w:rsidR="00A977FE">
          <w:t>L</w:t>
        </w:r>
      </w:ins>
      <w:del w:id="518" w:author="Steven Travers" w:date="2022-08-25T12:46:00Z">
        <w:r w:rsidDel="00A977FE">
          <w:delText>l</w:delText>
        </w:r>
      </w:del>
      <w:r>
        <w:t xml:space="preserve">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B74A2E">
      <w:pPr>
        <w:pStyle w:val="BodyDoubleSpace05FirstLine"/>
        <w:spacing w:line="360" w:lineRule="auto"/>
        <w:pPrChange w:id="519" w:author="Emma Chandler" w:date="2022-08-29T12:52:00Z">
          <w:pPr>
            <w:pStyle w:val="BodyDoubleSpace05FirstLine"/>
          </w:pPr>
        </w:pPrChange>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B74A2E">
      <w:pPr>
        <w:pStyle w:val="BodyDoubleSpace05FirstLine"/>
        <w:spacing w:line="360" w:lineRule="auto"/>
        <w:pPrChange w:id="520" w:author="Emma Chandler" w:date="2022-08-29T12:52:00Z">
          <w:pPr>
            <w:pStyle w:val="BodyDoubleSpace05FirstLine"/>
          </w:pPr>
        </w:pPrChange>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B74A2E">
      <w:pPr>
        <w:pStyle w:val="GS3"/>
        <w:spacing w:line="360" w:lineRule="auto"/>
        <w:pPrChange w:id="521" w:author="Emma Chandler" w:date="2022-08-29T12:52:00Z">
          <w:pPr>
            <w:pStyle w:val="GS3"/>
          </w:pPr>
        </w:pPrChange>
      </w:pPr>
      <w:bookmarkStart w:id="522" w:name="_Toc107827648"/>
      <w:bookmarkStart w:id="523" w:name="_Toc108537010"/>
      <w:r>
        <w:lastRenderedPageBreak/>
        <w:t>Inter-Generational Relationships</w:t>
      </w:r>
      <w:bookmarkEnd w:id="522"/>
      <w:bookmarkEnd w:id="523"/>
    </w:p>
    <w:p w14:paraId="6BD315DB" w14:textId="3C37AA40" w:rsidR="007876A2" w:rsidRDefault="007876A2" w:rsidP="00B74A2E">
      <w:pPr>
        <w:pStyle w:val="BodyDoubleSpace05FirstLine"/>
        <w:spacing w:line="360" w:lineRule="auto"/>
        <w:pPrChange w:id="524" w:author="Emma Chandler" w:date="2022-08-29T12:52:00Z">
          <w:pPr>
            <w:pStyle w:val="BodyDoubleSpace05FirstLine"/>
          </w:pPr>
        </w:pPrChange>
      </w:pPr>
      <w:proofErr w:type="spellStart"/>
      <w:r>
        <w:t>Tanksley</w:t>
      </w:r>
      <w:proofErr w:type="spellEnd"/>
      <w:r>
        <w:t xml:space="preserve"> et al. </w:t>
      </w:r>
      <w:r>
        <w:fldChar w:fldCharType="begin"/>
      </w:r>
      <w: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Pr>
          <w:noProof/>
        </w:rPr>
        <w:t>(1981)</w:t>
      </w:r>
      <w:r>
        <w:fldChar w:fldCharType="end"/>
      </w:r>
      <w:r>
        <w:t xml:space="preserve"> </w:t>
      </w:r>
      <w:del w:id="525" w:author="Steven Travers" w:date="2022-08-29T09:49:00Z">
        <w:r w:rsidDel="006F4FF1">
          <w:delText>first described the</w:delText>
        </w:r>
      </w:del>
      <w:proofErr w:type="spellStart"/>
      <w:ins w:id="526" w:author="Steven Travers" w:date="2022-08-29T09:49:00Z">
        <w:r w:rsidR="006F4FF1">
          <w:t>highlited</w:t>
        </w:r>
        <w:proofErr w:type="spellEnd"/>
        <w:r w:rsidR="006F4FF1">
          <w:t xml:space="preserve"> the</w:t>
        </w:r>
      </w:ins>
      <w:r>
        <w:t xml:space="preserve"> association between selection in the gametophyte and sporophyte when they found a correlation between allozyme genes expressed in both stages. 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eHQ+KEhlZGhseSBldCBhbC4gMjAwNTsgUGVkZXJzZW4gZXQgYWwuIDE5ODc7IFBvdWR5YWwgZXQg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Zm9ybWF0PSJ1dGMiPjE2MzcwODM4NTU8L2FkZGVkLWRhdGU+PHJlZi10eXBlIG5hbWU9IkpvdXJu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</w:fldData>
        </w:fldChar>
      </w:r>
      <w:r>
        <w:instrText xml:space="preserve"> ADDIN EN.CITE </w:instrTex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eHQ+KEhlZGhseSBldCBhbC4gMjAwNTsgUGVkZXJzZW4gZXQgYWwuIDE5ODc7IFBvdWR5YWwgZXQg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Zm9ybWF0PSJ1dGMiPjE2MzcwODM4NTU8L2FkZGVkLWRhdGU+PHJlZi10eXBlIG5hbWU9IkpvdXJu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</w:fldData>
        </w:fldChar>
      </w:r>
      <w:r>
        <w:instrText xml:space="preserve"> ADDIN EN.CITE.DATA </w:instrText>
      </w:r>
      <w:r>
        <w:fldChar w:fldCharType="end"/>
      </w:r>
      <w:r>
        <w:fldChar w:fldCharType="separate"/>
      </w:r>
      <w:r>
        <w:rPr>
          <w:noProof/>
        </w:rPr>
        <w:t>(Hedhly et al. 2005; Pedersen et al. 1987; Poudyal et al. 2019; Willing and Mascarenhas 1984)</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instrText xml:space="preserve"> ADDIN EN.CITE </w:instrTex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instrText xml:space="preserve"> ADDIN EN.CITE.DATA </w:instrText>
      </w:r>
      <w:r>
        <w:fldChar w:fldCharType="end"/>
      </w:r>
      <w:r>
        <w:fldChar w:fldCharType="separate"/>
      </w:r>
      <w:r>
        <w:rPr>
          <w:noProof/>
        </w:rPr>
        <w:t>(Hedhly et al. 2005; Poudyal et al.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instrText xml:space="preserve"> ADDIN EN.CITE &lt;EndNote&gt;&lt;Cite&gt;&lt;Author&gt;Beaudry&lt;/Author&gt;&lt;Year&gt;2020&lt;/Year&gt;&lt;IDText&gt;Evolutionary Genomics of Plant Gametophytic Selection&lt;/IDText&gt;&lt;DisplayText&gt;(Beaudry et al.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Pr>
          <w:noProof/>
        </w:rPr>
        <w:t>(</w:t>
      </w:r>
      <w:ins w:id="527" w:author="Steven Travers" w:date="2022-08-29T09:50:00Z">
        <w:r w:rsidR="006F4FF1">
          <w:rPr>
            <w:noProof/>
          </w:rPr>
          <w:t xml:space="preserve">Haldane </w:t>
        </w:r>
      </w:ins>
      <w:ins w:id="528" w:author="Steven Travers" w:date="2022-08-29T09:53:00Z">
        <w:r w:rsidR="006F4FF1">
          <w:rPr>
            <w:noProof/>
          </w:rPr>
          <w:t>1932</w:t>
        </w:r>
      </w:ins>
      <w:ins w:id="529" w:author="Steven Travers" w:date="2022-08-29T09:50:00Z">
        <w:r w:rsidR="006F4FF1">
          <w:rPr>
            <w:noProof/>
          </w:rPr>
          <w:t xml:space="preserve">, </w:t>
        </w:r>
      </w:ins>
      <w:r>
        <w:rPr>
          <w:noProof/>
        </w:rPr>
        <w:t>Beaudry et al. 2020)</w:t>
      </w:r>
      <w:r>
        <w:fldChar w:fldCharType="end"/>
      </w:r>
      <w:r>
        <w:t xml:space="preserve">. The alleles selected for in the gametophyte can then affect traits in the sporophyte. </w:t>
      </w:r>
    </w:p>
    <w:p w14:paraId="1BFA7037" w14:textId="44405AF5" w:rsidR="007876A2" w:rsidRDefault="007876A2" w:rsidP="00B74A2E">
      <w:pPr>
        <w:pStyle w:val="BodyDoubleSpace05FirstLine"/>
        <w:spacing w:line="360" w:lineRule="auto"/>
        <w:rPr>
          <w:szCs w:val="24"/>
        </w:rPr>
        <w:pPrChange w:id="530" w:author="Emma Chandler" w:date="2022-08-29T12:52:00Z">
          <w:pPr>
            <w:pStyle w:val="BodyDoubleSpace05FirstLine"/>
          </w:pPr>
        </w:pPrChange>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w:t>
      </w:r>
      <w:ins w:id="531" w:author="Steven Travers" w:date="2022-08-29T09:53:00Z">
        <w:r w:rsidR="006F4FF1">
          <w:rPr>
            <w:szCs w:val="24"/>
          </w:rPr>
          <w:t xml:space="preserve"> in our study</w:t>
        </w:r>
      </w:ins>
      <w:r>
        <w:rPr>
          <w:szCs w:val="24"/>
        </w:rPr>
        <w:t xml:space="preserve">, suggesting that there are different mechanisms mitigating temperature stress in the two stages. This is not the first study to find </w:t>
      </w:r>
      <w:del w:id="532" w:author="Steven Travers" w:date="2022-08-29T09:54:00Z">
        <w:r w:rsidDel="006F4FF1">
          <w:rPr>
            <w:szCs w:val="24"/>
          </w:rPr>
          <w:delText>inconsistencies in the selection</w:delText>
        </w:r>
      </w:del>
      <w:ins w:id="533" w:author="Steven Travers" w:date="2022-08-29T09:54:00Z">
        <w:r w:rsidR="006F4FF1">
          <w:rPr>
            <w:szCs w:val="24"/>
          </w:rPr>
          <w:t>differences in patterns</w:t>
        </w:r>
      </w:ins>
      <w:r>
        <w:rPr>
          <w:szCs w:val="24"/>
        </w:rPr>
        <w:t xml:space="preserve"> for </w:t>
      </w:r>
      <w:ins w:id="534" w:author="Steven Travers" w:date="2022-08-29T09:54:00Z">
        <w:r w:rsidR="006F4FF1">
          <w:rPr>
            <w:szCs w:val="24"/>
          </w:rPr>
          <w:t>extreme temperatu</w:t>
        </w:r>
      </w:ins>
      <w:ins w:id="535" w:author="Steven Travers" w:date="2022-08-29T09:55:00Z">
        <w:r w:rsidR="006F4FF1">
          <w:rPr>
            <w:szCs w:val="24"/>
          </w:rPr>
          <w:t>re</w:t>
        </w:r>
      </w:ins>
      <w:del w:id="536" w:author="Steven Travers" w:date="2022-08-29T09:54:00Z">
        <w:r w:rsidDel="006F4FF1">
          <w:rPr>
            <w:szCs w:val="24"/>
          </w:rPr>
          <w:delText>cold</w:delText>
        </w:r>
      </w:del>
      <w:r>
        <w:rPr>
          <w:szCs w:val="24"/>
        </w:rPr>
        <w:t xml:space="preserve">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3B2F8549" w:rsidR="007876A2" w:rsidRDefault="007876A2" w:rsidP="00B74A2E">
      <w:pPr>
        <w:pStyle w:val="BodyDoubleSpace05FirstLine"/>
        <w:spacing w:line="360" w:lineRule="auto"/>
        <w:pPrChange w:id="537" w:author="Emma Chandler" w:date="2022-08-29T12:52:00Z">
          <w:pPr>
            <w:pStyle w:val="BodyDoubleSpace05FirstLine"/>
          </w:pPr>
        </w:pPrChange>
      </w:pPr>
      <w:r>
        <w:t xml:space="preserve">Another explanation for the lack of coordinated response to temperature stress between the two life stages is that </w:t>
      </w:r>
      <w:proofErr w:type="spellStart"/>
      <w:r>
        <w:t>horsenettle</w:t>
      </w:r>
      <w:proofErr w:type="spellEnd"/>
      <w:r>
        <w:t xml:space="preserve"> has</w:t>
      </w:r>
      <w:ins w:id="538" w:author="Steven Travers" w:date="2022-08-29T09:55:00Z">
        <w:r w:rsidR="006F4FF1">
          <w:t xml:space="preserve"> not</w:t>
        </w:r>
      </w:ins>
      <w:del w:id="539" w:author="Steven Travers" w:date="2022-08-29T09:55:00Z">
        <w:r w:rsidDel="006F4FF1">
          <w:delText>n’t</w:delText>
        </w:r>
      </w:del>
      <w:r>
        <w:t xml:space="preserve"> been located in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r>
        <w:rPr>
          <w:noProof/>
        </w:rPr>
        <w:t>The University of Minnesota)</w:t>
      </w:r>
      <w:r>
        <w:fldChar w:fldCharType="end"/>
      </w:r>
      <w:r>
        <w:t xml:space="preserve">. The first record in Texas is from 1917 and the closest record of </w:t>
      </w:r>
      <w:proofErr w:type="spellStart"/>
      <w:r>
        <w:lastRenderedPageBreak/>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r>
        <w:rPr>
          <w:noProof/>
        </w:rPr>
        <w:t>The University of Texas at Austin)</w:t>
      </w:r>
      <w:r>
        <w:fldChar w:fldCharType="end"/>
      </w:r>
      <w:r>
        <w:t xml:space="preserve">. </w:t>
      </w:r>
    </w:p>
    <w:p w14:paraId="7D586E90" w14:textId="77777777" w:rsidR="007876A2" w:rsidRDefault="007876A2" w:rsidP="00B74A2E">
      <w:pPr>
        <w:pStyle w:val="GS2"/>
        <w:spacing w:line="360" w:lineRule="auto"/>
        <w:pPrChange w:id="540" w:author="Emma Chandler" w:date="2022-08-29T12:52:00Z">
          <w:pPr>
            <w:pStyle w:val="GS2"/>
          </w:pPr>
        </w:pPrChange>
      </w:pPr>
      <w:bookmarkStart w:id="541" w:name="_Toc107827649"/>
      <w:bookmarkStart w:id="542" w:name="_Toc108537011"/>
      <w:r>
        <w:t>Conclusion</w:t>
      </w:r>
      <w:bookmarkEnd w:id="541"/>
      <w:bookmarkEnd w:id="542"/>
    </w:p>
    <w:p w14:paraId="44969468" w14:textId="77777777" w:rsidR="007876A2" w:rsidRDefault="007876A2" w:rsidP="00B74A2E">
      <w:pPr>
        <w:pStyle w:val="BodyDoubleSpace05FirstLine"/>
        <w:spacing w:line="360" w:lineRule="auto"/>
        <w:pPrChange w:id="543" w:author="Emma Chandler" w:date="2022-08-29T12:52:00Z">
          <w:pPr>
            <w:pStyle w:val="BodyDoubleSpace05FirstLine"/>
          </w:pPr>
        </w:pPrChange>
      </w:pPr>
      <w:r>
        <w:t xml:space="preserve">Our results are consistent with a process of local adaptation due to temperature acting as a selective pressure. The results of this study do not completely support our original predictions 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B74A2E">
      <w:pPr>
        <w:pStyle w:val="BodyDoubleSpace05FirstLine"/>
        <w:spacing w:line="360" w:lineRule="auto"/>
        <w:pPrChange w:id="544" w:author="Emma Chandler" w:date="2022-08-29T12:52:00Z">
          <w:pPr>
            <w:pStyle w:val="BodyDoubleSpace05FirstLine"/>
          </w:pPr>
        </w:pPrChange>
      </w:pPr>
      <w:r>
        <w:t>These results could inform restoration efforts by changing the way we think about seed sourcing and adaptive potential in a rapidly changing environment. Seeds from the south may have evolved stress responses to temperature that are lacking in northern populations or vice versa. The evidence for the two-basket model in a wild species is also a novel finding that could add to our perception of the influence gametophytic traits have on species persistence in extreme environments.</w:t>
      </w:r>
    </w:p>
    <w:p w14:paraId="1D183BF5" w14:textId="77777777" w:rsidR="007876A2" w:rsidRPr="00592F03" w:rsidRDefault="007876A2" w:rsidP="00B74A2E">
      <w:pPr>
        <w:pStyle w:val="GS2"/>
        <w:spacing w:line="360" w:lineRule="auto"/>
        <w:rPr>
          <w:szCs w:val="24"/>
        </w:rPr>
        <w:pPrChange w:id="545" w:author="Emma Chandler" w:date="2022-08-29T12:52:00Z">
          <w:pPr>
            <w:pStyle w:val="GS2"/>
          </w:pPr>
        </w:pPrChange>
      </w:pPr>
      <w:bookmarkStart w:id="546" w:name="_Toc107827650"/>
      <w:bookmarkStart w:id="547" w:name="_Toc108537012"/>
      <w:bookmarkStart w:id="548" w:name="_Hlk107838260"/>
      <w:r w:rsidRPr="00592F03">
        <w:t>References</w:t>
      </w:r>
      <w:bookmarkEnd w:id="546"/>
      <w:bookmarkEnd w:id="547"/>
    </w:p>
    <w:bookmarkEnd w:id="3"/>
    <w:bookmarkEnd w:id="4"/>
    <w:p w14:paraId="45C0D4D6" w14:textId="77777777" w:rsidR="007876A2" w:rsidRPr="0052143E" w:rsidRDefault="007876A2" w:rsidP="00B74A2E">
      <w:pPr>
        <w:pStyle w:val="Citation"/>
        <w:spacing w:line="360" w:lineRule="auto"/>
        <w:rPr>
          <w:noProof/>
        </w:rPr>
        <w:pPrChange w:id="549" w:author="Emma Chandler" w:date="2022-08-29T12:52:00Z">
          <w:pPr>
            <w:pStyle w:val="Citation"/>
          </w:pPr>
        </w:pPrChange>
      </w:pPr>
      <w:r>
        <w:rPr>
          <w:noProof/>
        </w:rPr>
        <w:fldChar w:fldCharType="begin"/>
      </w:r>
      <w:r w:rsidRPr="00592F03">
        <w:instrText xml:space="preserve"> ADDIN EN.REFLIST </w:instrText>
      </w:r>
      <w:r>
        <w:rPr>
          <w:noProof/>
        </w:rPr>
        <w:fldChar w:fldCharType="separate"/>
      </w:r>
      <w:r w:rsidRPr="0052143E">
        <w:rPr>
          <w:noProof/>
        </w:rPr>
        <w:t xml:space="preserve">Bauwe, H., Hagemann, M., and Fernie, A.R. 2010. Photorespiration: players, partners and origin. Trends in plant science </w:t>
      </w:r>
      <w:r w:rsidRPr="0052143E">
        <w:rPr>
          <w:b/>
          <w:noProof/>
        </w:rPr>
        <w:t>15</w:t>
      </w:r>
      <w:r w:rsidRPr="0052143E">
        <w:rPr>
          <w:noProof/>
        </w:rPr>
        <w:t>(6): 330-336. doi:10.1016/j.tplants.2010.03.006.</w:t>
      </w:r>
    </w:p>
    <w:p w14:paraId="11B1DD60" w14:textId="77777777" w:rsidR="007876A2" w:rsidRPr="0052143E" w:rsidRDefault="007876A2" w:rsidP="00B74A2E">
      <w:pPr>
        <w:pStyle w:val="Citation"/>
        <w:spacing w:line="360" w:lineRule="auto"/>
        <w:rPr>
          <w:noProof/>
        </w:rPr>
        <w:pPrChange w:id="550" w:author="Emma Chandler" w:date="2022-08-29T12:52:00Z">
          <w:pPr>
            <w:pStyle w:val="Citation"/>
          </w:pPr>
        </w:pPrChange>
      </w:pPr>
      <w:r w:rsidRPr="0052143E">
        <w:rPr>
          <w:noProof/>
        </w:rPr>
        <w:t xml:space="preserve">Beaudry, F.E.G., Rifkin, J.L., Barrett, S.C.H., and Wright, S.I. 2020. Evolutionary Genomics of Plant Gametophytic Selection. Plant Communications </w:t>
      </w:r>
      <w:r w:rsidRPr="0052143E">
        <w:rPr>
          <w:b/>
          <w:noProof/>
        </w:rPr>
        <w:t>1</w:t>
      </w:r>
      <w:r w:rsidRPr="0052143E">
        <w:rPr>
          <w:noProof/>
        </w:rPr>
        <w:t>(6): 100115-100115. doi:10.1016/j.xplc.2020.100115.</w:t>
      </w:r>
    </w:p>
    <w:p w14:paraId="6F867839" w14:textId="77777777" w:rsidR="007876A2" w:rsidRPr="0052143E" w:rsidRDefault="007876A2" w:rsidP="00B74A2E">
      <w:pPr>
        <w:pStyle w:val="Citation"/>
        <w:spacing w:line="360" w:lineRule="auto"/>
        <w:rPr>
          <w:noProof/>
        </w:rPr>
        <w:pPrChange w:id="551" w:author="Emma Chandler" w:date="2022-08-29T12:52:00Z">
          <w:pPr>
            <w:pStyle w:val="Citation"/>
          </w:pPr>
        </w:pPrChange>
      </w:pPr>
      <w:r w:rsidRPr="0052143E">
        <w:rPr>
          <w:noProof/>
        </w:rPr>
        <w:t xml:space="preserve">Cipollini, M.L., and Levey, D.J. 1997. Why are Some Fruits Toxic? Glycoalkaloids in </w:t>
      </w:r>
      <w:r w:rsidRPr="00517790">
        <w:rPr>
          <w:i/>
          <w:iCs/>
          <w:noProof/>
        </w:rPr>
        <w:t>Solanum</w:t>
      </w:r>
      <w:r w:rsidRPr="0052143E">
        <w:rPr>
          <w:noProof/>
        </w:rPr>
        <w:t xml:space="preserve"> and Fruit Choice by Vertebrates. Ecology (Durham) </w:t>
      </w:r>
      <w:r w:rsidRPr="0052143E">
        <w:rPr>
          <w:b/>
          <w:noProof/>
        </w:rPr>
        <w:t>78</w:t>
      </w:r>
      <w:r w:rsidRPr="0052143E">
        <w:rPr>
          <w:noProof/>
        </w:rPr>
        <w:t>(3): 782-798.</w:t>
      </w:r>
    </w:p>
    <w:p w14:paraId="14BF266F" w14:textId="77777777" w:rsidR="007876A2" w:rsidRPr="0052143E" w:rsidRDefault="007876A2" w:rsidP="00B74A2E">
      <w:pPr>
        <w:pStyle w:val="Citation"/>
        <w:spacing w:line="360" w:lineRule="auto"/>
        <w:rPr>
          <w:noProof/>
        </w:rPr>
        <w:pPrChange w:id="552" w:author="Emma Chandler" w:date="2022-08-29T12:52:00Z">
          <w:pPr>
            <w:pStyle w:val="Citation"/>
          </w:pPr>
        </w:pPrChange>
      </w:pPr>
      <w:r w:rsidRPr="0052143E">
        <w:rPr>
          <w:noProof/>
        </w:rPr>
        <w:t xml:space="preserve">Clarke, S.M., Mur, L.A.J., Wood, J.E., and Scott, I.M. 2004. Salicylic acid dependent signaling promotes basal thermotolerance but is not essential for acquired thermotolerance in </w:t>
      </w:r>
      <w:r w:rsidRPr="00150EA2">
        <w:rPr>
          <w:i/>
          <w:iCs/>
          <w:noProof/>
        </w:rPr>
        <w:t>Arabidopsis thaliana</w:t>
      </w:r>
      <w:r w:rsidRPr="0052143E">
        <w:rPr>
          <w:noProof/>
        </w:rPr>
        <w:t xml:space="preserve">. The Plant journal : for cell and molecular biology </w:t>
      </w:r>
      <w:r w:rsidRPr="0052143E">
        <w:rPr>
          <w:b/>
          <w:noProof/>
        </w:rPr>
        <w:t>38</w:t>
      </w:r>
      <w:r w:rsidRPr="0052143E">
        <w:rPr>
          <w:noProof/>
        </w:rPr>
        <w:t>(3): 432-447. doi:10.1111/j.1365-313X.2004.02054.x.</w:t>
      </w:r>
    </w:p>
    <w:p w14:paraId="04323064" w14:textId="77777777" w:rsidR="007876A2" w:rsidRPr="0052143E" w:rsidRDefault="007876A2" w:rsidP="00B74A2E">
      <w:pPr>
        <w:pStyle w:val="Citation"/>
        <w:spacing w:line="360" w:lineRule="auto"/>
        <w:rPr>
          <w:noProof/>
        </w:rPr>
        <w:pPrChange w:id="553" w:author="Emma Chandler" w:date="2022-08-29T12:52:00Z">
          <w:pPr>
            <w:pStyle w:val="Citation"/>
          </w:pPr>
        </w:pPrChange>
      </w:pPr>
      <w:r w:rsidRPr="0052143E">
        <w:rPr>
          <w:noProof/>
        </w:rPr>
        <w:lastRenderedPageBreak/>
        <w:t xml:space="preserve">Connolly, B.A., and Anderson, G.J. 2003. Functional significance of the androecium in staminate and hermaphroditic flowers of </w:t>
      </w:r>
      <w:r w:rsidRPr="00150EA2">
        <w:rPr>
          <w:i/>
          <w:iCs/>
          <w:noProof/>
        </w:rPr>
        <w:t>Solanum</w:t>
      </w:r>
      <w:r w:rsidRPr="0052143E">
        <w:rPr>
          <w:noProof/>
        </w:rPr>
        <w:t xml:space="preserve"> </w:t>
      </w:r>
      <w:r w:rsidRPr="00150EA2">
        <w:rPr>
          <w:i/>
          <w:iCs/>
          <w:noProof/>
        </w:rPr>
        <w:t>carolinense</w:t>
      </w:r>
      <w:r w:rsidRPr="0052143E">
        <w:rPr>
          <w:noProof/>
        </w:rPr>
        <w:t xml:space="preserve"> (Solanaceae). Plant systematics and evolution </w:t>
      </w:r>
      <w:r w:rsidRPr="0052143E">
        <w:rPr>
          <w:b/>
          <w:noProof/>
        </w:rPr>
        <w:t>240</w:t>
      </w:r>
      <w:r w:rsidRPr="0052143E">
        <w:rPr>
          <w:noProof/>
        </w:rPr>
        <w:t>(1/4): 235-243. doi:10.1007/s00606-003-0029-7.</w:t>
      </w:r>
    </w:p>
    <w:p w14:paraId="14772B6C" w14:textId="77777777" w:rsidR="007876A2" w:rsidRPr="0052143E" w:rsidRDefault="007876A2" w:rsidP="00B74A2E">
      <w:pPr>
        <w:pStyle w:val="Citation"/>
        <w:spacing w:line="360" w:lineRule="auto"/>
        <w:rPr>
          <w:noProof/>
        </w:rPr>
        <w:pPrChange w:id="554" w:author="Emma Chandler" w:date="2022-08-29T12:52:00Z">
          <w:pPr>
            <w:pStyle w:val="Citation"/>
          </w:pPr>
        </w:pPrChange>
      </w:pPr>
      <w:r w:rsidRPr="0052143E">
        <w:rPr>
          <w:noProof/>
        </w:rPr>
        <w:t xml:space="preserve">Dominguez, E., Cuartero, J., and Fernandez-Munoz, R. 2005. Breeding tomato for pollen tolerance to low temperatures by gametophytic selection. Euphytica </w:t>
      </w:r>
      <w:r w:rsidRPr="0052143E">
        <w:rPr>
          <w:b/>
          <w:noProof/>
        </w:rPr>
        <w:t>142</w:t>
      </w:r>
      <w:r w:rsidRPr="0052143E">
        <w:rPr>
          <w:noProof/>
        </w:rPr>
        <w:t>(3): 253-263. doi:10.1007/s10681-005-2042-0.</w:t>
      </w:r>
    </w:p>
    <w:p w14:paraId="3AC97F77" w14:textId="77777777" w:rsidR="007876A2" w:rsidRPr="0052143E" w:rsidRDefault="007876A2" w:rsidP="00B74A2E">
      <w:pPr>
        <w:pStyle w:val="Citation"/>
        <w:spacing w:line="360" w:lineRule="auto"/>
        <w:rPr>
          <w:noProof/>
        </w:rPr>
        <w:pPrChange w:id="555" w:author="Emma Chandler" w:date="2022-08-29T12:52:00Z">
          <w:pPr>
            <w:pStyle w:val="Citation"/>
          </w:pPr>
        </w:pPrChange>
      </w:pPr>
      <w:r w:rsidRPr="0052143E">
        <w:rPr>
          <w:noProof/>
        </w:rPr>
        <w:t xml:space="preserve">Dufourc, E.J. 2008a. Sterols and membrane dynamics. Journal of Chemical Biology </w:t>
      </w:r>
      <w:r w:rsidRPr="0052143E">
        <w:rPr>
          <w:b/>
          <w:noProof/>
        </w:rPr>
        <w:t>1</w:t>
      </w:r>
      <w:r w:rsidRPr="0052143E">
        <w:rPr>
          <w:noProof/>
        </w:rPr>
        <w:t>(1-4): 63-77. doi:10.1007/s12154-008-0010-6.</w:t>
      </w:r>
    </w:p>
    <w:p w14:paraId="5F2BB8AB" w14:textId="77777777" w:rsidR="007876A2" w:rsidRPr="0052143E" w:rsidRDefault="007876A2" w:rsidP="00B74A2E">
      <w:pPr>
        <w:pStyle w:val="Citation"/>
        <w:spacing w:line="360" w:lineRule="auto"/>
        <w:rPr>
          <w:noProof/>
        </w:rPr>
        <w:pPrChange w:id="556" w:author="Emma Chandler" w:date="2022-08-29T12:52:00Z">
          <w:pPr>
            <w:pStyle w:val="Citation"/>
          </w:pPr>
        </w:pPrChange>
      </w:pPr>
      <w:r w:rsidRPr="0052143E">
        <w:rPr>
          <w:noProof/>
        </w:rPr>
        <w:t xml:space="preserve">Dufourc, E.J. 2008b. The role of phytosterols in plant adaptation to temperature. Plant Signaling &amp; Behavior </w:t>
      </w:r>
      <w:r w:rsidRPr="0052143E">
        <w:rPr>
          <w:b/>
          <w:noProof/>
        </w:rPr>
        <w:t>3</w:t>
      </w:r>
      <w:r w:rsidRPr="0052143E">
        <w:rPr>
          <w:noProof/>
        </w:rPr>
        <w:t>(2): 133-134. doi:10.4161/psb.3.2.5051.</w:t>
      </w:r>
    </w:p>
    <w:p w14:paraId="2B585A0E" w14:textId="77777777" w:rsidR="007876A2" w:rsidRPr="0052143E" w:rsidRDefault="007876A2" w:rsidP="00B74A2E">
      <w:pPr>
        <w:pStyle w:val="Citation"/>
        <w:spacing w:line="360" w:lineRule="auto"/>
        <w:rPr>
          <w:noProof/>
        </w:rPr>
        <w:pPrChange w:id="557" w:author="Emma Chandler" w:date="2022-08-29T12:52:00Z">
          <w:pPr>
            <w:pStyle w:val="Citation"/>
          </w:pPr>
        </w:pPrChange>
      </w:pPr>
      <w:r w:rsidRPr="0052143E">
        <w:rPr>
          <w:noProof/>
        </w:rPr>
        <w:t>EDDMapS. 2022. Early</w:t>
      </w:r>
      <w:r>
        <w:t xml:space="preserve"> </w:t>
      </w:r>
      <w:r w:rsidRPr="0052143E">
        <w:rPr>
          <w:noProof/>
        </w:rPr>
        <w:t>Detection &amp; Distribution Mapping System. The University of Georgia- Center for Invasive Species and Ecosystem Health.</w:t>
      </w:r>
    </w:p>
    <w:p w14:paraId="77838E12" w14:textId="77777777" w:rsidR="007876A2" w:rsidRPr="0052143E" w:rsidRDefault="007876A2" w:rsidP="00B74A2E">
      <w:pPr>
        <w:pStyle w:val="Citation"/>
        <w:spacing w:line="360" w:lineRule="auto"/>
        <w:rPr>
          <w:noProof/>
        </w:rPr>
        <w:pPrChange w:id="558" w:author="Emma Chandler" w:date="2022-08-29T12:52:00Z">
          <w:pPr>
            <w:pStyle w:val="Citation"/>
          </w:pPr>
        </w:pPrChange>
      </w:pPr>
      <w:r w:rsidRPr="0052143E">
        <w:rPr>
          <w:noProof/>
        </w:rPr>
        <w:t xml:space="preserve">Fang, J.-Y., and To, N.A. 2016. Heat tolerance evaluation in commercial African violet cultivars using physiological and pollen parameters. Scientia horticulturae </w:t>
      </w:r>
      <w:r w:rsidRPr="0052143E">
        <w:rPr>
          <w:b/>
          <w:noProof/>
        </w:rPr>
        <w:t>204</w:t>
      </w:r>
      <w:r w:rsidRPr="0052143E">
        <w:rPr>
          <w:noProof/>
        </w:rPr>
        <w:t>: 33-40. doi:10.1016/j.scienta.2016.03.034.</w:t>
      </w:r>
    </w:p>
    <w:p w14:paraId="0CEE3138" w14:textId="77777777" w:rsidR="007876A2" w:rsidRPr="0052143E" w:rsidRDefault="007876A2" w:rsidP="00B74A2E">
      <w:pPr>
        <w:pStyle w:val="Citation"/>
        <w:spacing w:line="360" w:lineRule="auto"/>
        <w:rPr>
          <w:noProof/>
        </w:rPr>
        <w:pPrChange w:id="559" w:author="Emma Chandler" w:date="2022-08-29T12:52:00Z">
          <w:pPr>
            <w:pStyle w:val="Citation"/>
          </w:pPr>
        </w:pPrChange>
      </w:pPr>
      <w:r w:rsidRPr="0052143E">
        <w:rPr>
          <w:noProof/>
        </w:rPr>
        <w:t>Frank, G., Pressman, E., Ophir, R., Althan, L., Shaked, R., Freedman, M., Shen, S., and Firon, N. 2009. Transcriptional profiling of maturing tomato (</w:t>
      </w:r>
      <w:r w:rsidRPr="00150EA2">
        <w:rPr>
          <w:i/>
          <w:iCs/>
          <w:noProof/>
        </w:rPr>
        <w:t>Solanum</w:t>
      </w:r>
      <w:r w:rsidRPr="0052143E">
        <w:rPr>
          <w:noProof/>
        </w:rPr>
        <w:t xml:space="preserve"> </w:t>
      </w:r>
      <w:r w:rsidRPr="00150EA2">
        <w:rPr>
          <w:i/>
          <w:iCs/>
          <w:noProof/>
        </w:rPr>
        <w:t>lycopersicum</w:t>
      </w:r>
      <w:r w:rsidRPr="0052143E">
        <w:rPr>
          <w:noProof/>
        </w:rPr>
        <w:t xml:space="preserve"> L.) microspores reveals the involvement of heat shock proteins, ROS scavengers, hormones, and sugars in the heat stress response. Journal of experimental botany </w:t>
      </w:r>
      <w:r w:rsidRPr="0052143E">
        <w:rPr>
          <w:b/>
          <w:noProof/>
        </w:rPr>
        <w:t>60</w:t>
      </w:r>
      <w:r w:rsidRPr="0052143E">
        <w:rPr>
          <w:noProof/>
        </w:rPr>
        <w:t>(13): 3891-3908. doi:10.1093/jxb/erp234.</w:t>
      </w:r>
    </w:p>
    <w:p w14:paraId="28E2DB61" w14:textId="77777777" w:rsidR="007876A2" w:rsidRPr="0052143E" w:rsidRDefault="007876A2" w:rsidP="00B74A2E">
      <w:pPr>
        <w:pStyle w:val="Citation"/>
        <w:spacing w:line="360" w:lineRule="auto"/>
        <w:rPr>
          <w:noProof/>
        </w:rPr>
        <w:pPrChange w:id="560" w:author="Emma Chandler" w:date="2022-08-29T12:52:00Z">
          <w:pPr>
            <w:pStyle w:val="Citation"/>
          </w:pPr>
        </w:pPrChange>
      </w:pPr>
      <w:r w:rsidRPr="0052143E">
        <w:rPr>
          <w:noProof/>
        </w:rPr>
        <w:t xml:space="preserve">Gajanayake, B., Trader, B.W., Reddy, K.R., and Harkess, R.L. 2011. Screening Ornamental Pepper Cultivars for Temperature Tolerance Using Pollen and Physiological Parameters. HortScience </w:t>
      </w:r>
      <w:r w:rsidRPr="0052143E">
        <w:rPr>
          <w:b/>
          <w:noProof/>
        </w:rPr>
        <w:t>46</w:t>
      </w:r>
      <w:r w:rsidRPr="0052143E">
        <w:rPr>
          <w:noProof/>
        </w:rPr>
        <w:t>(6): 878-884. doi:10.21273/HORTSCI.46.6.878.</w:t>
      </w:r>
    </w:p>
    <w:p w14:paraId="2206EE42" w14:textId="77777777" w:rsidR="007876A2" w:rsidRPr="0052143E" w:rsidRDefault="007876A2" w:rsidP="00B74A2E">
      <w:pPr>
        <w:pStyle w:val="Citation"/>
        <w:spacing w:line="360" w:lineRule="auto"/>
        <w:rPr>
          <w:noProof/>
        </w:rPr>
        <w:pPrChange w:id="561" w:author="Emma Chandler" w:date="2022-08-29T12:52:00Z">
          <w:pPr>
            <w:pStyle w:val="Citation"/>
          </w:pPr>
        </w:pPrChange>
      </w:pPr>
      <w:r w:rsidRPr="0052143E">
        <w:rPr>
          <w:noProof/>
        </w:rPr>
        <w:t xml:space="preserve">Gitelson, A.A., Buschmann, C., and Lichtenthaler, H.K. 1998. Leaf chlorophyll fluorescence corrected for re-absorption by means of absorption and reflectance measurements. Journal of plant physiology. </w:t>
      </w:r>
      <w:r w:rsidRPr="0052143E">
        <w:rPr>
          <w:b/>
          <w:noProof/>
        </w:rPr>
        <w:t>152</w:t>
      </w:r>
      <w:r w:rsidRPr="0052143E">
        <w:rPr>
          <w:noProof/>
        </w:rPr>
        <w:t>(2-3): 283. doi:10.1016/S0176-1617(98)80143-0.</w:t>
      </w:r>
    </w:p>
    <w:p w14:paraId="7EEF2188" w14:textId="77777777" w:rsidR="007876A2" w:rsidRPr="0052143E" w:rsidRDefault="007876A2" w:rsidP="00B74A2E">
      <w:pPr>
        <w:pStyle w:val="Citation"/>
        <w:spacing w:line="360" w:lineRule="auto"/>
        <w:rPr>
          <w:noProof/>
        </w:rPr>
        <w:pPrChange w:id="562" w:author="Emma Chandler" w:date="2022-08-29T12:52:00Z">
          <w:pPr>
            <w:pStyle w:val="Citation"/>
          </w:pPr>
        </w:pPrChange>
      </w:pPr>
      <w:r w:rsidRPr="0052143E">
        <w:rPr>
          <w:noProof/>
        </w:rPr>
        <w:t xml:space="preserve">Goswami, A., Banerjee, R., and Raha, S. 2010. Mechanisms of plant adaptation/memory in rice seedlings under arsenic and heat stress: expression of heat-shock protein gene HSP70. AoB plants </w:t>
      </w:r>
      <w:r w:rsidRPr="0052143E">
        <w:rPr>
          <w:b/>
          <w:noProof/>
        </w:rPr>
        <w:t>2010</w:t>
      </w:r>
      <w:r w:rsidRPr="0052143E">
        <w:rPr>
          <w:noProof/>
        </w:rPr>
        <w:t>: plq023-plq023. doi:10.1093/aobpla/plq023.</w:t>
      </w:r>
    </w:p>
    <w:p w14:paraId="7C92D244" w14:textId="77777777" w:rsidR="006F4FF1" w:rsidRDefault="006F4FF1" w:rsidP="00B74A2E">
      <w:pPr>
        <w:pStyle w:val="Citation"/>
        <w:spacing w:line="360" w:lineRule="auto"/>
        <w:rPr>
          <w:ins w:id="563" w:author="Steven Travers" w:date="2022-08-29T09:53:00Z"/>
          <w:noProof/>
        </w:rPr>
        <w:pPrChange w:id="564" w:author="Emma Chandler" w:date="2022-08-29T12:52:00Z">
          <w:pPr>
            <w:pStyle w:val="Citation"/>
          </w:pPr>
        </w:pPrChange>
      </w:pPr>
    </w:p>
    <w:p w14:paraId="54BB08AE" w14:textId="77777777" w:rsidR="006F4FF1" w:rsidRDefault="006F4FF1" w:rsidP="00B74A2E">
      <w:pPr>
        <w:pStyle w:val="Citation"/>
        <w:spacing w:line="360" w:lineRule="auto"/>
        <w:rPr>
          <w:ins w:id="565" w:author="Steven Travers" w:date="2022-08-29T09:53:00Z"/>
        </w:rPr>
        <w:pPrChange w:id="566" w:author="Emma Chandler" w:date="2022-08-29T12:52:00Z">
          <w:pPr>
            <w:pStyle w:val="Citation"/>
          </w:pPr>
        </w:pPrChange>
      </w:pPr>
      <w:ins w:id="567" w:author="Steven Travers" w:date="2022-08-29T09:53:00Z">
        <w:r w:rsidRPr="004C04A2">
          <w:t xml:space="preserve">Haldane, J.B.S., </w:t>
        </w:r>
        <w:r w:rsidRPr="004C04A2">
          <w:rPr>
            <w:i/>
          </w:rPr>
          <w:t>The Causes of Evolution</w:t>
        </w:r>
        <w:r w:rsidRPr="004C04A2">
          <w:t>. 1932, London, UK.: Longmans, Green.</w:t>
        </w:r>
      </w:ins>
    </w:p>
    <w:p w14:paraId="36E64A27" w14:textId="4612A7C5" w:rsidR="007876A2" w:rsidRPr="0052143E" w:rsidRDefault="007876A2" w:rsidP="00B74A2E">
      <w:pPr>
        <w:pStyle w:val="Citation"/>
        <w:spacing w:line="360" w:lineRule="auto"/>
        <w:rPr>
          <w:noProof/>
        </w:rPr>
        <w:pPrChange w:id="568" w:author="Emma Chandler" w:date="2022-08-29T12:52:00Z">
          <w:pPr>
            <w:pStyle w:val="Citation"/>
          </w:pPr>
        </w:pPrChange>
      </w:pPr>
      <w:r w:rsidRPr="0052143E">
        <w:rPr>
          <w:noProof/>
        </w:rPr>
        <w:lastRenderedPageBreak/>
        <w:t xml:space="preserve">Hatfield, J.L., Boote, K.J., Kimball, B.A., Ziska, L.H., Izaurralde, R.C., Ort, D., Thomson, A.M., and Wolfe, D. 2011. Climate Impacts on Agriculture: Implications for Crop Production. Agronomy journal </w:t>
      </w:r>
      <w:r w:rsidRPr="0052143E">
        <w:rPr>
          <w:b/>
          <w:noProof/>
        </w:rPr>
        <w:t>103</w:t>
      </w:r>
      <w:r w:rsidRPr="0052143E">
        <w:rPr>
          <w:noProof/>
        </w:rPr>
        <w:t>(2): 351-370. doi:10.2134/agronj2010.0303.</w:t>
      </w:r>
    </w:p>
    <w:p w14:paraId="3BB79BCD" w14:textId="77777777" w:rsidR="007876A2" w:rsidRPr="0052143E" w:rsidRDefault="007876A2" w:rsidP="00B74A2E">
      <w:pPr>
        <w:pStyle w:val="Citation"/>
        <w:spacing w:line="360" w:lineRule="auto"/>
        <w:rPr>
          <w:noProof/>
        </w:rPr>
        <w:pPrChange w:id="569" w:author="Emma Chandler" w:date="2022-08-29T12:52:00Z">
          <w:pPr>
            <w:pStyle w:val="Citation"/>
          </w:pPr>
        </w:pPrChange>
      </w:pPr>
      <w:r w:rsidRPr="0052143E">
        <w:rPr>
          <w:noProof/>
        </w:rPr>
        <w:t xml:space="preserve">Hedhly, A., Hormaza, J.I., and Herrero, M. 2005. Influence of genotype-temperature interaction on pollen performance: Variation in pollen performance. Journal of evolutionary biology </w:t>
      </w:r>
      <w:r w:rsidRPr="0052143E">
        <w:rPr>
          <w:b/>
          <w:noProof/>
        </w:rPr>
        <w:t>18</w:t>
      </w:r>
      <w:r w:rsidRPr="0052143E">
        <w:rPr>
          <w:noProof/>
        </w:rPr>
        <w:t>(6): 1494-1502. doi:10.1111/j.1420-9101.2005.00939.x.</w:t>
      </w:r>
    </w:p>
    <w:p w14:paraId="0DE0D4F4" w14:textId="77777777" w:rsidR="007876A2" w:rsidRPr="0052143E" w:rsidRDefault="007876A2" w:rsidP="00B74A2E">
      <w:pPr>
        <w:pStyle w:val="Citation"/>
        <w:spacing w:line="360" w:lineRule="auto"/>
        <w:rPr>
          <w:noProof/>
        </w:rPr>
        <w:pPrChange w:id="570" w:author="Emma Chandler" w:date="2022-08-29T12:52:00Z">
          <w:pPr>
            <w:pStyle w:val="Citation"/>
          </w:pPr>
        </w:pPrChange>
      </w:pPr>
      <w:r w:rsidRPr="0052143E">
        <w:rPr>
          <w:noProof/>
        </w:rPr>
        <w:t xml:space="preserve">Janzen, D.H. 1967. Why Mountain Passes are Higher in the Tropics. The American naturalist </w:t>
      </w:r>
      <w:r w:rsidRPr="0052143E">
        <w:rPr>
          <w:b/>
          <w:noProof/>
        </w:rPr>
        <w:t>101</w:t>
      </w:r>
      <w:r w:rsidRPr="0052143E">
        <w:rPr>
          <w:noProof/>
        </w:rPr>
        <w:t>(919): 233-249. doi:10.1086/282487.</w:t>
      </w:r>
    </w:p>
    <w:p w14:paraId="05564114" w14:textId="77777777" w:rsidR="007876A2" w:rsidRPr="0052143E" w:rsidRDefault="007876A2" w:rsidP="00B74A2E">
      <w:pPr>
        <w:pStyle w:val="Citation"/>
        <w:spacing w:line="360" w:lineRule="auto"/>
        <w:rPr>
          <w:noProof/>
        </w:rPr>
        <w:pPrChange w:id="571" w:author="Emma Chandler" w:date="2022-08-29T12:52:00Z">
          <w:pPr>
            <w:pStyle w:val="Citation"/>
          </w:pPr>
        </w:pPrChange>
      </w:pPr>
      <w:r w:rsidRPr="0052143E">
        <w:rPr>
          <w:noProof/>
        </w:rPr>
        <w:t>Kakani, V.G., Prasad, P.V.V., Craufurd, P.Q., and Wheeler, T.R. 2002. Response of in vitro pollen germination and pollen tube growth of groundnut (</w:t>
      </w:r>
      <w:r w:rsidRPr="00150EA2">
        <w:rPr>
          <w:i/>
          <w:iCs/>
          <w:noProof/>
        </w:rPr>
        <w:t>Arachis</w:t>
      </w:r>
      <w:r w:rsidRPr="0052143E">
        <w:rPr>
          <w:noProof/>
        </w:rPr>
        <w:t xml:space="preserve"> </w:t>
      </w:r>
      <w:r w:rsidRPr="00150EA2">
        <w:rPr>
          <w:i/>
          <w:iCs/>
          <w:noProof/>
        </w:rPr>
        <w:t>hypogaea</w:t>
      </w:r>
      <w:r w:rsidRPr="0052143E">
        <w:rPr>
          <w:noProof/>
        </w:rPr>
        <w:t xml:space="preserve"> L.) genotypes to temperature: Response of groundnut pollen to temperature. Plant, cell and environment </w:t>
      </w:r>
      <w:r w:rsidRPr="0052143E">
        <w:rPr>
          <w:b/>
          <w:noProof/>
        </w:rPr>
        <w:t>25</w:t>
      </w:r>
      <w:r w:rsidRPr="0052143E">
        <w:rPr>
          <w:noProof/>
        </w:rPr>
        <w:t>(12): 1651-1661. doi:10.1046/j.1365-3040.2002.00943.x.</w:t>
      </w:r>
    </w:p>
    <w:p w14:paraId="590B44BA" w14:textId="77777777" w:rsidR="007876A2" w:rsidRPr="0052143E" w:rsidRDefault="007876A2" w:rsidP="00B74A2E">
      <w:pPr>
        <w:pStyle w:val="Citation"/>
        <w:spacing w:line="360" w:lineRule="auto"/>
        <w:rPr>
          <w:noProof/>
        </w:rPr>
        <w:pPrChange w:id="572" w:author="Emma Chandler" w:date="2022-08-29T12:52:00Z">
          <w:pPr>
            <w:pStyle w:val="Citation"/>
          </w:pPr>
        </w:pPrChange>
      </w:pPr>
      <w:r w:rsidRPr="0052143E">
        <w:rPr>
          <w:noProof/>
        </w:rPr>
        <w:t xml:space="preserve">Kariola, T., Brader, G., Li, J., and Palva, E.T. 2005. Chlorophyllase 1, a Damage Control Enzyme, Affects the Balance between Defense Pathways in Plants. The Plant cell </w:t>
      </w:r>
      <w:r w:rsidRPr="0052143E">
        <w:rPr>
          <w:b/>
          <w:noProof/>
        </w:rPr>
        <w:t>17</w:t>
      </w:r>
      <w:r w:rsidRPr="0052143E">
        <w:rPr>
          <w:noProof/>
        </w:rPr>
        <w:t>(1): 282-294. doi:10.1105/tpc.104.025817.</w:t>
      </w:r>
    </w:p>
    <w:p w14:paraId="205870B5" w14:textId="77777777" w:rsidR="007876A2" w:rsidRPr="0052143E" w:rsidRDefault="007876A2" w:rsidP="00B74A2E">
      <w:pPr>
        <w:pStyle w:val="Citation"/>
        <w:spacing w:line="360" w:lineRule="auto"/>
        <w:rPr>
          <w:noProof/>
        </w:rPr>
        <w:pPrChange w:id="573" w:author="Emma Chandler" w:date="2022-08-29T12:52:00Z">
          <w:pPr>
            <w:pStyle w:val="Citation"/>
          </w:pPr>
        </w:pPrChange>
      </w:pPr>
      <w:r w:rsidRPr="0052143E">
        <w:rPr>
          <w:noProof/>
        </w:rPr>
        <w:t xml:space="preserve">Kawecki, T.J., and Ebert, D. 2004. Conceptual issues in local adaptation. Ecology letters </w:t>
      </w:r>
      <w:r w:rsidRPr="0052143E">
        <w:rPr>
          <w:b/>
          <w:noProof/>
        </w:rPr>
        <w:t>7</w:t>
      </w:r>
      <w:r w:rsidRPr="0052143E">
        <w:rPr>
          <w:noProof/>
        </w:rPr>
        <w:t>(12): 1225-1241. doi:10.1111/j.1461-0248.2004.00684.x.</w:t>
      </w:r>
    </w:p>
    <w:p w14:paraId="7BE8A11F" w14:textId="77777777" w:rsidR="007876A2" w:rsidRPr="0052143E" w:rsidRDefault="007876A2" w:rsidP="00B74A2E">
      <w:pPr>
        <w:pStyle w:val="Citation"/>
        <w:spacing w:line="360" w:lineRule="auto"/>
        <w:rPr>
          <w:noProof/>
        </w:rPr>
        <w:pPrChange w:id="574" w:author="Emma Chandler" w:date="2022-08-29T12:52:00Z">
          <w:pPr>
            <w:pStyle w:val="Citation"/>
          </w:pPr>
        </w:pPrChange>
      </w:pPr>
      <w:r w:rsidRPr="0052143E">
        <w:rPr>
          <w:noProof/>
        </w:rPr>
        <w:t xml:space="preserve">Keller, M., and Simm, S. 2018. The coupling of transcriptome and proteome adaptation during development and heat stress response of tomato pollen. BMC Genomics </w:t>
      </w:r>
      <w:r w:rsidRPr="0052143E">
        <w:rPr>
          <w:b/>
          <w:noProof/>
        </w:rPr>
        <w:t>19</w:t>
      </w:r>
      <w:r w:rsidRPr="0052143E">
        <w:rPr>
          <w:noProof/>
        </w:rPr>
        <w:t>(1). doi:10.1186/s12864-018-4824-5.</w:t>
      </w:r>
    </w:p>
    <w:p w14:paraId="267A2C82" w14:textId="77777777" w:rsidR="007876A2" w:rsidRPr="0052143E" w:rsidRDefault="007876A2" w:rsidP="00B74A2E">
      <w:pPr>
        <w:pStyle w:val="Citation"/>
        <w:spacing w:line="360" w:lineRule="auto"/>
        <w:rPr>
          <w:noProof/>
        </w:rPr>
        <w:pPrChange w:id="575" w:author="Emma Chandler" w:date="2022-08-29T12:52:00Z">
          <w:pPr>
            <w:pStyle w:val="Citation"/>
          </w:pPr>
        </w:pPrChange>
      </w:pPr>
      <w:r w:rsidRPr="0052143E">
        <w:rPr>
          <w:noProof/>
        </w:rPr>
        <w:t xml:space="preserve">Knight, C.A., and Ackerly, D.D. 2001. Correlated evolution of chloroplast heat shock protein expression in closely related plant species. American Journal of Botany </w:t>
      </w:r>
      <w:r w:rsidRPr="0052143E">
        <w:rPr>
          <w:b/>
          <w:noProof/>
        </w:rPr>
        <w:t>88</w:t>
      </w:r>
      <w:r w:rsidRPr="0052143E">
        <w:rPr>
          <w:noProof/>
        </w:rPr>
        <w:t>(3): 411-418. doi:10.2307/2657105.</w:t>
      </w:r>
    </w:p>
    <w:p w14:paraId="380A2FA6" w14:textId="77777777" w:rsidR="007876A2" w:rsidRPr="0052143E" w:rsidRDefault="007876A2" w:rsidP="00B74A2E">
      <w:pPr>
        <w:pStyle w:val="Citation"/>
        <w:spacing w:line="360" w:lineRule="auto"/>
        <w:rPr>
          <w:noProof/>
        </w:rPr>
        <w:pPrChange w:id="576" w:author="Emma Chandler" w:date="2022-08-29T12:52:00Z">
          <w:pPr>
            <w:pStyle w:val="Citation"/>
          </w:pPr>
        </w:pPrChange>
      </w:pPr>
      <w:r w:rsidRPr="0052143E">
        <w:rPr>
          <w:noProof/>
        </w:rPr>
        <w:t>Komsta, L. 2011. outliers: Tests for outliers.</w:t>
      </w:r>
    </w:p>
    <w:p w14:paraId="79D2C486" w14:textId="77777777" w:rsidR="007876A2" w:rsidRPr="0052143E" w:rsidRDefault="007876A2" w:rsidP="00B74A2E">
      <w:pPr>
        <w:pStyle w:val="Citation"/>
        <w:spacing w:line="360" w:lineRule="auto"/>
        <w:rPr>
          <w:noProof/>
        </w:rPr>
        <w:pPrChange w:id="577" w:author="Emma Chandler" w:date="2022-08-29T12:52:00Z">
          <w:pPr>
            <w:pStyle w:val="Citation"/>
          </w:pPr>
        </w:pPrChange>
      </w:pPr>
      <w:r w:rsidRPr="0052143E">
        <w:rPr>
          <w:noProof/>
        </w:rPr>
        <w:t xml:space="preserve">Kuznetsova, A., Brockhoff, P.B., and Christensen, R.H.B. 2017. lmerTest Package: Tests in Linear Mixed Effects Models. Journal of Statistical Software </w:t>
      </w:r>
      <w:r w:rsidRPr="0052143E">
        <w:rPr>
          <w:b/>
          <w:noProof/>
        </w:rPr>
        <w:t>82</w:t>
      </w:r>
      <w:r w:rsidRPr="0052143E">
        <w:rPr>
          <w:noProof/>
        </w:rPr>
        <w:t>(13): 1 - 26. doi:10.18637/jss.v082.i13.</w:t>
      </w:r>
    </w:p>
    <w:p w14:paraId="25CA44FD" w14:textId="77777777" w:rsidR="007876A2" w:rsidRPr="0052143E" w:rsidRDefault="007876A2" w:rsidP="00B74A2E">
      <w:pPr>
        <w:pStyle w:val="Citation"/>
        <w:spacing w:line="360" w:lineRule="auto"/>
        <w:rPr>
          <w:noProof/>
        </w:rPr>
        <w:pPrChange w:id="578" w:author="Emma Chandler" w:date="2022-08-29T12:52:00Z">
          <w:pPr>
            <w:pStyle w:val="Citation"/>
          </w:pPr>
        </w:pPrChange>
      </w:pPr>
      <w:r w:rsidRPr="0052143E">
        <w:rPr>
          <w:noProof/>
        </w:rPr>
        <w:t xml:space="preserve">Lin, J.-S., Kuo, C.-C., Yang, I.C., Tsai, W.-A., Shen, Y.-H., Lin, C.-C., Liang, Y.-C., Li, Y.-C., Kuo, Y.-W., King, Y.-C., Lai, H.-M., and Jeng, S.-T. 2018. MicroRNA160 Modulates Plant Development and Heat Shock Protein Gene Expression to Mediate Heat Tolerance in </w:t>
      </w:r>
      <w:r w:rsidRPr="00150EA2">
        <w:rPr>
          <w:i/>
          <w:iCs/>
          <w:noProof/>
        </w:rPr>
        <w:t>Arabidopsis</w:t>
      </w:r>
      <w:r w:rsidRPr="0052143E">
        <w:rPr>
          <w:noProof/>
        </w:rPr>
        <w:t xml:space="preserve">. Frontiers in plant science </w:t>
      </w:r>
      <w:r w:rsidRPr="0052143E">
        <w:rPr>
          <w:b/>
          <w:noProof/>
        </w:rPr>
        <w:t>9</w:t>
      </w:r>
      <w:r w:rsidRPr="0052143E">
        <w:rPr>
          <w:noProof/>
        </w:rPr>
        <w:t>: 68-68. doi:10.3389/fpls.2018.00068.</w:t>
      </w:r>
    </w:p>
    <w:p w14:paraId="5BC55E92" w14:textId="77777777" w:rsidR="007876A2" w:rsidRPr="0052143E" w:rsidRDefault="007876A2" w:rsidP="00B74A2E">
      <w:pPr>
        <w:pStyle w:val="Citation"/>
        <w:spacing w:line="360" w:lineRule="auto"/>
        <w:rPr>
          <w:noProof/>
        </w:rPr>
        <w:pPrChange w:id="579" w:author="Emma Chandler" w:date="2022-08-29T12:52:00Z">
          <w:pPr>
            <w:pStyle w:val="Citation"/>
          </w:pPr>
        </w:pPrChange>
      </w:pPr>
      <w:r w:rsidRPr="0052143E">
        <w:rPr>
          <w:noProof/>
        </w:rPr>
        <w:lastRenderedPageBreak/>
        <w:t>Liu, Z.-W., Wu, Z.-J., Li, X.-H., Huang, Y., Li, H., Wang, Y.-X., and Zhuang, J. 2016. Identification, classification, and expression profiles of heat shock transcription factors in tea plant (</w:t>
      </w:r>
      <w:r w:rsidRPr="00150EA2">
        <w:rPr>
          <w:i/>
          <w:iCs/>
          <w:noProof/>
        </w:rPr>
        <w:t>Camellia</w:t>
      </w:r>
      <w:r w:rsidRPr="0052143E">
        <w:rPr>
          <w:noProof/>
        </w:rPr>
        <w:t xml:space="preserve"> </w:t>
      </w:r>
      <w:r w:rsidRPr="00150EA2">
        <w:rPr>
          <w:i/>
          <w:iCs/>
          <w:noProof/>
        </w:rPr>
        <w:t>sinensis</w:t>
      </w:r>
      <w:r w:rsidRPr="0052143E">
        <w:rPr>
          <w:noProof/>
        </w:rPr>
        <w:t xml:space="preserve">) under temperature stress. Gene </w:t>
      </w:r>
      <w:r w:rsidRPr="0052143E">
        <w:rPr>
          <w:b/>
          <w:noProof/>
        </w:rPr>
        <w:t>576</w:t>
      </w:r>
      <w:r w:rsidRPr="0052143E">
        <w:rPr>
          <w:noProof/>
        </w:rPr>
        <w:t>(1): 52-59. doi:10.1016/j.gene.2015.09.076.</w:t>
      </w:r>
    </w:p>
    <w:p w14:paraId="3DC9FDE0" w14:textId="77777777" w:rsidR="007876A2" w:rsidRPr="0052143E" w:rsidRDefault="007876A2" w:rsidP="00B74A2E">
      <w:pPr>
        <w:pStyle w:val="Citation"/>
        <w:spacing w:line="360" w:lineRule="auto"/>
        <w:rPr>
          <w:noProof/>
        </w:rPr>
        <w:pPrChange w:id="580" w:author="Emma Chandler" w:date="2022-08-29T12:52:00Z">
          <w:pPr>
            <w:pStyle w:val="Citation"/>
          </w:pPr>
        </w:pPrChange>
      </w:pPr>
      <w:r w:rsidRPr="0052143E">
        <w:rPr>
          <w:noProof/>
        </w:rPr>
        <w:t xml:space="preserve">Luria, G., Rutley, N., Lazar, I., Harper, J.F., and Miller, G. 2019. Direct analysis of pollen fitness by flow cytometry: implications for pollen response to stress. The Plant Journal </w:t>
      </w:r>
      <w:r w:rsidRPr="0052143E">
        <w:rPr>
          <w:b/>
          <w:noProof/>
        </w:rPr>
        <w:t>98</w:t>
      </w:r>
      <w:r w:rsidRPr="0052143E">
        <w:rPr>
          <w:noProof/>
        </w:rPr>
        <w:t>(5): 942-952. doi:10.1111/tpj.14286.</w:t>
      </w:r>
    </w:p>
    <w:p w14:paraId="091D575D" w14:textId="77777777" w:rsidR="007876A2" w:rsidRPr="0052143E" w:rsidRDefault="007876A2" w:rsidP="00B74A2E">
      <w:pPr>
        <w:pStyle w:val="Citation"/>
        <w:spacing w:line="360" w:lineRule="auto"/>
        <w:rPr>
          <w:noProof/>
        </w:rPr>
        <w:pPrChange w:id="581" w:author="Emma Chandler" w:date="2022-08-29T12:52:00Z">
          <w:pPr>
            <w:pStyle w:val="Citation"/>
          </w:pPr>
        </w:pPrChange>
      </w:pPr>
      <w:r w:rsidRPr="0052143E">
        <w:rPr>
          <w:noProof/>
        </w:rPr>
        <w:t xml:space="preserve">Mena-Ali, J.I., and Stephenson, A.G. 2007. Segregation analyses of partial self-incompatibility in self and cross progeny of </w:t>
      </w:r>
      <w:r w:rsidRPr="00150EA2">
        <w:rPr>
          <w:i/>
          <w:iCs/>
          <w:noProof/>
        </w:rPr>
        <w:t>Solanum</w:t>
      </w:r>
      <w:r w:rsidRPr="0052143E">
        <w:rPr>
          <w:noProof/>
        </w:rPr>
        <w:t xml:space="preserve"> </w:t>
      </w:r>
      <w:r w:rsidRPr="00150EA2">
        <w:rPr>
          <w:i/>
          <w:iCs/>
          <w:noProof/>
        </w:rPr>
        <w:t>carolinense</w:t>
      </w:r>
      <w:r w:rsidRPr="0052143E">
        <w:rPr>
          <w:noProof/>
        </w:rPr>
        <w:t xml:space="preserve"> reveal a leaky S-allele. Genetics </w:t>
      </w:r>
      <w:r w:rsidRPr="0052143E">
        <w:rPr>
          <w:b/>
          <w:noProof/>
        </w:rPr>
        <w:t>177</w:t>
      </w:r>
      <w:r w:rsidRPr="0052143E">
        <w:rPr>
          <w:noProof/>
        </w:rPr>
        <w:t>(1): 501-510. doi:10.1534/genetics.107.073775.</w:t>
      </w:r>
    </w:p>
    <w:p w14:paraId="45AD4E38" w14:textId="77777777" w:rsidR="007876A2" w:rsidRPr="0052143E" w:rsidRDefault="007876A2" w:rsidP="00B74A2E">
      <w:pPr>
        <w:pStyle w:val="Citation"/>
        <w:spacing w:line="360" w:lineRule="auto"/>
        <w:rPr>
          <w:noProof/>
        </w:rPr>
        <w:pPrChange w:id="582" w:author="Emma Chandler" w:date="2022-08-29T12:52:00Z">
          <w:pPr>
            <w:pStyle w:val="Citation"/>
          </w:pPr>
        </w:pPrChange>
      </w:pPr>
      <w:r w:rsidRPr="0052143E">
        <w:rPr>
          <w:noProof/>
        </w:rPr>
        <w:t xml:space="preserve">Mena-Ali, J.I., Keser, L.H., and Stephenson, A.G. 2009. The effect of sheltered load on reproduction in </w:t>
      </w:r>
      <w:r w:rsidRPr="00150EA2">
        <w:rPr>
          <w:i/>
          <w:iCs/>
          <w:noProof/>
        </w:rPr>
        <w:t>Solanum</w:t>
      </w:r>
      <w:r w:rsidRPr="0052143E">
        <w:rPr>
          <w:noProof/>
        </w:rPr>
        <w:t xml:space="preserve"> </w:t>
      </w:r>
      <w:r w:rsidRPr="00150EA2">
        <w:rPr>
          <w:i/>
          <w:iCs/>
          <w:noProof/>
        </w:rPr>
        <w:t>carolinense</w:t>
      </w:r>
      <w:r w:rsidRPr="0052143E">
        <w:rPr>
          <w:noProof/>
        </w:rPr>
        <w:t xml:space="preserve">, a species with variable self-incompatibility. Sexual Plant Reproduction </w:t>
      </w:r>
      <w:r w:rsidRPr="0052143E">
        <w:rPr>
          <w:b/>
          <w:noProof/>
        </w:rPr>
        <w:t>22</w:t>
      </w:r>
      <w:r w:rsidRPr="0052143E">
        <w:rPr>
          <w:noProof/>
        </w:rPr>
        <w:t>(2): 63-71. doi:10.1007/s00497-008-0092-x.</w:t>
      </w:r>
    </w:p>
    <w:p w14:paraId="249EA678" w14:textId="77777777" w:rsidR="007876A2" w:rsidRPr="0052143E" w:rsidRDefault="007876A2" w:rsidP="00B74A2E">
      <w:pPr>
        <w:pStyle w:val="Citation"/>
        <w:spacing w:line="360" w:lineRule="auto"/>
        <w:rPr>
          <w:noProof/>
        </w:rPr>
        <w:pPrChange w:id="583" w:author="Emma Chandler" w:date="2022-08-29T12:52:00Z">
          <w:pPr>
            <w:pStyle w:val="Citation"/>
          </w:pPr>
        </w:pPrChange>
      </w:pPr>
      <w:r w:rsidRPr="0052143E">
        <w:rPr>
          <w:noProof/>
        </w:rPr>
        <w:t xml:space="preserve">Mishra, A., Mishra, K.B., Höermiller, I.I., Heyer, A.G., and Nedbal, L. 2011. Chlorophyll fluorescence emission as a reporter on cold tolerance in </w:t>
      </w:r>
      <w:r w:rsidRPr="00150EA2">
        <w:rPr>
          <w:i/>
          <w:iCs/>
          <w:noProof/>
        </w:rPr>
        <w:t>Arabidopsis</w:t>
      </w:r>
      <w:r w:rsidRPr="0052143E">
        <w:rPr>
          <w:noProof/>
        </w:rPr>
        <w:t xml:space="preserve"> </w:t>
      </w:r>
      <w:r w:rsidRPr="00150EA2">
        <w:rPr>
          <w:i/>
          <w:iCs/>
          <w:noProof/>
        </w:rPr>
        <w:t>thaliana</w:t>
      </w:r>
      <w:r w:rsidRPr="0052143E">
        <w:rPr>
          <w:noProof/>
        </w:rPr>
        <w:t xml:space="preserve"> accessions. Plant signaling &amp; behavior </w:t>
      </w:r>
      <w:r w:rsidRPr="0052143E">
        <w:rPr>
          <w:b/>
          <w:noProof/>
        </w:rPr>
        <w:t>6</w:t>
      </w:r>
      <w:r w:rsidRPr="0052143E">
        <w:rPr>
          <w:noProof/>
        </w:rPr>
        <w:t>(2): 301-310. doi:10.4161/psb.6.2.15278.</w:t>
      </w:r>
    </w:p>
    <w:p w14:paraId="75650130" w14:textId="77777777" w:rsidR="007876A2" w:rsidRPr="0052143E" w:rsidRDefault="007876A2" w:rsidP="00B74A2E">
      <w:pPr>
        <w:pStyle w:val="Citation"/>
        <w:spacing w:line="360" w:lineRule="auto"/>
        <w:rPr>
          <w:noProof/>
        </w:rPr>
        <w:pPrChange w:id="584" w:author="Emma Chandler" w:date="2022-08-29T12:52:00Z">
          <w:pPr>
            <w:pStyle w:val="Citation"/>
          </w:pPr>
        </w:pPrChange>
      </w:pPr>
      <w:r w:rsidRPr="0052143E">
        <w:rPr>
          <w:noProof/>
        </w:rPr>
        <w:t xml:space="preserve">Mishra, K.B., Mishra, A., Kubásek, J., Urban, O., Heyer, A.G., and Govindjee. 2019. Low temperature induced modulation of photosynthetic induction in non-acclimated and cold-acclimated </w:t>
      </w:r>
      <w:r w:rsidRPr="00150EA2">
        <w:rPr>
          <w:i/>
          <w:iCs/>
          <w:noProof/>
        </w:rPr>
        <w:t>Arabidopsis</w:t>
      </w:r>
      <w:r w:rsidRPr="0052143E">
        <w:rPr>
          <w:noProof/>
        </w:rPr>
        <w:t xml:space="preserve"> </w:t>
      </w:r>
      <w:r w:rsidRPr="00150EA2">
        <w:rPr>
          <w:i/>
          <w:iCs/>
          <w:noProof/>
        </w:rPr>
        <w:t>thaliana</w:t>
      </w:r>
      <w:r w:rsidRPr="0052143E">
        <w:rPr>
          <w:noProof/>
        </w:rPr>
        <w:t xml:space="preserve">: chlorophyll a fluorescence and gas-exchange measurements. Photosynthesis research </w:t>
      </w:r>
      <w:r w:rsidRPr="0052143E">
        <w:rPr>
          <w:b/>
          <w:noProof/>
        </w:rPr>
        <w:t>139</w:t>
      </w:r>
      <w:r w:rsidRPr="0052143E">
        <w:rPr>
          <w:noProof/>
        </w:rPr>
        <w:t>(1): 123-143. doi:10.1007/s11120-018-0588-7.</w:t>
      </w:r>
    </w:p>
    <w:p w14:paraId="3EEB8619" w14:textId="77777777" w:rsidR="007876A2" w:rsidRPr="0052143E" w:rsidRDefault="007876A2" w:rsidP="00B74A2E">
      <w:pPr>
        <w:pStyle w:val="Citation"/>
        <w:spacing w:line="360" w:lineRule="auto"/>
        <w:rPr>
          <w:noProof/>
        </w:rPr>
        <w:pPrChange w:id="585" w:author="Emma Chandler" w:date="2022-08-29T12:52:00Z">
          <w:pPr>
            <w:pStyle w:val="Citation"/>
          </w:pPr>
        </w:pPrChange>
      </w:pPr>
      <w:r w:rsidRPr="0052143E">
        <w:rPr>
          <w:noProof/>
        </w:rPr>
        <w:t xml:space="preserve">Molina-Montenegro, M.A., and Naya, D.E. 2012. Latitudinal Patterns in Phenotypic Plasticity and Fitness-Related Traits: Assessing the Climatic Variability Hypothesis (CVH) with an Invasive Plant Species. PLoS ONE </w:t>
      </w:r>
      <w:r w:rsidRPr="0052143E">
        <w:rPr>
          <w:b/>
          <w:noProof/>
        </w:rPr>
        <w:t>7</w:t>
      </w:r>
      <w:r w:rsidRPr="0052143E">
        <w:rPr>
          <w:noProof/>
        </w:rPr>
        <w:t>(10): e47620. doi:10.1371/journal.pone.0047620.</w:t>
      </w:r>
    </w:p>
    <w:p w14:paraId="6C844A11" w14:textId="77777777" w:rsidR="007876A2" w:rsidRPr="0052143E" w:rsidRDefault="007876A2" w:rsidP="00B74A2E">
      <w:pPr>
        <w:pStyle w:val="Citation"/>
        <w:spacing w:line="360" w:lineRule="auto"/>
        <w:rPr>
          <w:noProof/>
        </w:rPr>
        <w:pPrChange w:id="586" w:author="Emma Chandler" w:date="2022-08-29T12:52:00Z">
          <w:pPr>
            <w:pStyle w:val="Citation"/>
          </w:pPr>
        </w:pPrChange>
      </w:pPr>
      <w:r w:rsidRPr="0052143E">
        <w:rPr>
          <w:noProof/>
        </w:rPr>
        <w:t xml:space="preserve">Nurminsky, V.N., Stolbikov, A.S., Pomortsev, A.V., and Perfileva, A.I. 2018. Expression of PR genes and genes of heat shock proteins of potato plants in vitro under infection with ring rot and heat stress. Biopolimery i kletka </w:t>
      </w:r>
      <w:r w:rsidRPr="0052143E">
        <w:rPr>
          <w:b/>
          <w:noProof/>
        </w:rPr>
        <w:t>34</w:t>
      </w:r>
      <w:r w:rsidRPr="0052143E">
        <w:rPr>
          <w:noProof/>
        </w:rPr>
        <w:t>(1): 3-13. doi:10.7124/bc.00096B.</w:t>
      </w:r>
    </w:p>
    <w:p w14:paraId="2A1A57FA" w14:textId="77777777" w:rsidR="007876A2" w:rsidRPr="0052143E" w:rsidRDefault="007876A2" w:rsidP="00B74A2E">
      <w:pPr>
        <w:pStyle w:val="Citation"/>
        <w:spacing w:line="360" w:lineRule="auto"/>
        <w:rPr>
          <w:noProof/>
        </w:rPr>
        <w:pPrChange w:id="587" w:author="Emma Chandler" w:date="2022-08-29T12:52:00Z">
          <w:pPr>
            <w:pStyle w:val="Citation"/>
          </w:pPr>
        </w:pPrChange>
      </w:pPr>
      <w:r w:rsidRPr="0052143E">
        <w:rPr>
          <w:noProof/>
        </w:rPr>
        <w:t>Padfield, D., and O'Sullivan, H. 2021. rTPC: Functions for Fitting Thermal Performance Curves.</w:t>
      </w:r>
    </w:p>
    <w:p w14:paraId="4FADD794" w14:textId="77777777" w:rsidR="007876A2" w:rsidRPr="0052143E" w:rsidRDefault="007876A2" w:rsidP="00B74A2E">
      <w:pPr>
        <w:pStyle w:val="Citation"/>
        <w:spacing w:line="360" w:lineRule="auto"/>
        <w:rPr>
          <w:noProof/>
        </w:rPr>
        <w:pPrChange w:id="588" w:author="Emma Chandler" w:date="2022-08-29T12:52:00Z">
          <w:pPr>
            <w:pStyle w:val="Citation"/>
          </w:pPr>
        </w:pPrChange>
      </w:pPr>
      <w:r w:rsidRPr="0052143E">
        <w:rPr>
          <w:noProof/>
        </w:rPr>
        <w:t xml:space="preserve">Pedersen, S., Simonsen, V., and Loeschcke, V. 1987. </w:t>
      </w:r>
      <w:r w:rsidRPr="0052143E">
        <w:t>Overlap of gametophytic and sporophytic gene-expression in barley</w:t>
      </w:r>
      <w:r w:rsidRPr="0052143E">
        <w:rPr>
          <w:noProof/>
        </w:rPr>
        <w:t xml:space="preserve">. Theoretical and Applied Genetics </w:t>
      </w:r>
      <w:r w:rsidRPr="0052143E">
        <w:rPr>
          <w:b/>
          <w:noProof/>
        </w:rPr>
        <w:t>75</w:t>
      </w:r>
      <w:r w:rsidRPr="0052143E">
        <w:rPr>
          <w:noProof/>
        </w:rPr>
        <w:t>(1): 200-206. doi:10.1007/bf00249164.</w:t>
      </w:r>
    </w:p>
    <w:p w14:paraId="5B3426B9" w14:textId="77777777" w:rsidR="007876A2" w:rsidRPr="0052143E" w:rsidRDefault="007876A2" w:rsidP="00B74A2E">
      <w:pPr>
        <w:pStyle w:val="Citation"/>
        <w:spacing w:line="360" w:lineRule="auto"/>
        <w:rPr>
          <w:noProof/>
        </w:rPr>
        <w:pPrChange w:id="589" w:author="Emma Chandler" w:date="2022-08-29T12:52:00Z">
          <w:pPr>
            <w:pStyle w:val="Citation"/>
          </w:pPr>
        </w:pPrChange>
      </w:pPr>
      <w:r w:rsidRPr="0052143E">
        <w:rPr>
          <w:noProof/>
        </w:rPr>
        <w:lastRenderedPageBreak/>
        <w:t xml:space="preserve">Poudyal, D., Rosenqvist, E., and Ottosen, C.O. 2019. Phenotyping from lab to field - tomato lines screened for heat stress using F-v/F-m maintain high fruit yield during thermal stress in the field [Article]. Functional Plant Biology </w:t>
      </w:r>
      <w:r w:rsidRPr="0052143E">
        <w:rPr>
          <w:b/>
          <w:noProof/>
        </w:rPr>
        <w:t>46</w:t>
      </w:r>
      <w:r w:rsidRPr="0052143E">
        <w:rPr>
          <w:noProof/>
        </w:rPr>
        <w:t>(1): 44-55. doi:10.1071/fp17317.</w:t>
      </w:r>
    </w:p>
    <w:p w14:paraId="7ABE7EDD" w14:textId="77777777" w:rsidR="007876A2" w:rsidRPr="0052143E" w:rsidRDefault="007876A2" w:rsidP="00B74A2E">
      <w:pPr>
        <w:pStyle w:val="Citation"/>
        <w:spacing w:line="360" w:lineRule="auto"/>
        <w:rPr>
          <w:noProof/>
        </w:rPr>
        <w:pPrChange w:id="590" w:author="Emma Chandler" w:date="2022-08-29T12:52:00Z">
          <w:pPr>
            <w:pStyle w:val="Citation"/>
          </w:pPr>
        </w:pPrChange>
      </w:pPr>
      <w:r w:rsidRPr="0052143E">
        <w:rPr>
          <w:noProof/>
        </w:rPr>
        <w:t xml:space="preserve">R Core Team. 2020. R: A language and environment for statistical computing. </w:t>
      </w:r>
      <w:r w:rsidRPr="0052143E">
        <w:rPr>
          <w:i/>
          <w:noProof/>
        </w:rPr>
        <w:t xml:space="preserve">In </w:t>
      </w:r>
      <w:r w:rsidRPr="0052143E">
        <w:rPr>
          <w:noProof/>
        </w:rPr>
        <w:t>R Foundation for Statistical Computing. R Foundation for Statistical Computing, Vienna, Austria.</w:t>
      </w:r>
    </w:p>
    <w:p w14:paraId="7915E78E" w14:textId="77777777" w:rsidR="007876A2" w:rsidRPr="0052143E" w:rsidRDefault="007876A2" w:rsidP="00B74A2E">
      <w:pPr>
        <w:pStyle w:val="Citation"/>
        <w:spacing w:line="360" w:lineRule="auto"/>
        <w:rPr>
          <w:noProof/>
        </w:rPr>
        <w:pPrChange w:id="591" w:author="Emma Chandler" w:date="2022-08-29T12:52:00Z">
          <w:pPr>
            <w:pStyle w:val="Citation"/>
          </w:pPr>
        </w:pPrChange>
      </w:pPr>
      <w:r w:rsidRPr="0052143E">
        <w:rPr>
          <w:noProof/>
        </w:rPr>
        <w:t xml:space="preserve">Reddy, K.R., and Kakani, V.G. 2007. Screening </w:t>
      </w:r>
      <w:r w:rsidRPr="00150EA2">
        <w:rPr>
          <w:i/>
          <w:iCs/>
          <w:noProof/>
        </w:rPr>
        <w:t>Capsicum</w:t>
      </w:r>
      <w:r w:rsidRPr="0052143E">
        <w:rPr>
          <w:noProof/>
        </w:rPr>
        <w:t xml:space="preserve"> species of different origins for high temperature tolerance by in vitro pollen germination and pollen tube length. Scientia horticulturae </w:t>
      </w:r>
      <w:r w:rsidRPr="0052143E">
        <w:rPr>
          <w:b/>
          <w:noProof/>
        </w:rPr>
        <w:t>112</w:t>
      </w:r>
      <w:r w:rsidRPr="0052143E">
        <w:rPr>
          <w:noProof/>
        </w:rPr>
        <w:t>(2): 130-135. doi:10.1016/j.scienta.2006.12.014.</w:t>
      </w:r>
    </w:p>
    <w:p w14:paraId="58613BC7" w14:textId="77777777" w:rsidR="007876A2" w:rsidRPr="0052143E" w:rsidRDefault="007876A2" w:rsidP="00B74A2E">
      <w:pPr>
        <w:pStyle w:val="Citation"/>
        <w:spacing w:line="360" w:lineRule="auto"/>
        <w:rPr>
          <w:noProof/>
        </w:rPr>
        <w:pPrChange w:id="592" w:author="Emma Chandler" w:date="2022-08-29T12:52:00Z">
          <w:pPr>
            <w:pStyle w:val="Citation"/>
          </w:pPr>
        </w:pPrChange>
      </w:pPr>
      <w:r w:rsidRPr="0052143E">
        <w:rPr>
          <w:noProof/>
        </w:rPr>
        <w:t xml:space="preserve">Rhoads, D.M., White, S.J., Zhou, Y., Muralidharan, M., and Elthon, T.E. 2005. Altered gene expression in plants with constitutive expression of a mitochondrial small heat shock protein suggests the involvement of retrograde regulation in the heat stress response. Physiologia plantarum </w:t>
      </w:r>
      <w:r w:rsidRPr="0052143E">
        <w:rPr>
          <w:b/>
          <w:noProof/>
        </w:rPr>
        <w:t>123</w:t>
      </w:r>
      <w:r w:rsidRPr="0052143E">
        <w:rPr>
          <w:noProof/>
        </w:rPr>
        <w:t>(4): 435-444. doi:10.1111/j.1399-3054.2005.00473.x.</w:t>
      </w:r>
    </w:p>
    <w:p w14:paraId="253F319D" w14:textId="77777777" w:rsidR="007876A2" w:rsidRPr="0052143E" w:rsidRDefault="007876A2" w:rsidP="00B74A2E">
      <w:pPr>
        <w:pStyle w:val="Citation"/>
        <w:spacing w:line="360" w:lineRule="auto"/>
        <w:rPr>
          <w:noProof/>
        </w:rPr>
        <w:pPrChange w:id="593" w:author="Emma Chandler" w:date="2022-08-29T12:52:00Z">
          <w:pPr>
            <w:pStyle w:val="Citation"/>
          </w:pPr>
        </w:pPrChange>
      </w:pPr>
      <w:r w:rsidRPr="0052143E">
        <w:rPr>
          <w:noProof/>
        </w:rPr>
        <w:t xml:space="preserve">Rutley, N., Harper, J.F., and Miller, G. 2022. Reproductive resilience: putting pollen grains in two baskets. Trends in Plant Science </w:t>
      </w:r>
      <w:r w:rsidRPr="0052143E">
        <w:rPr>
          <w:b/>
          <w:noProof/>
        </w:rPr>
        <w:t>27</w:t>
      </w:r>
      <w:r w:rsidRPr="0052143E">
        <w:rPr>
          <w:noProof/>
        </w:rPr>
        <w:t>(3): 237-246. doi:10.1016/j.tplants.2021.09.002.</w:t>
      </w:r>
    </w:p>
    <w:p w14:paraId="045F123B" w14:textId="77777777" w:rsidR="007876A2" w:rsidRPr="0052143E" w:rsidRDefault="007876A2" w:rsidP="00B74A2E">
      <w:pPr>
        <w:pStyle w:val="Citation"/>
        <w:spacing w:line="360" w:lineRule="auto"/>
        <w:rPr>
          <w:noProof/>
        </w:rPr>
        <w:pPrChange w:id="594" w:author="Emma Chandler" w:date="2022-08-29T12:52:00Z">
          <w:pPr>
            <w:pStyle w:val="Citation"/>
          </w:pPr>
        </w:pPrChange>
      </w:pPr>
      <w:r w:rsidRPr="0052143E">
        <w:rPr>
          <w:noProof/>
        </w:rPr>
        <w:t xml:space="preserve">Schlichting, C. 1986. The Evolution of Phenotypic Plasticity in Plants. Annual review of ecology and systematics </w:t>
      </w:r>
      <w:r w:rsidRPr="0052143E">
        <w:rPr>
          <w:b/>
          <w:noProof/>
        </w:rPr>
        <w:t>17</w:t>
      </w:r>
      <w:r w:rsidRPr="0052143E">
        <w:rPr>
          <w:noProof/>
        </w:rPr>
        <w:t>(1): 667-693. doi:10.1146/annurev.ecolsys.17.1.667.</w:t>
      </w:r>
    </w:p>
    <w:p w14:paraId="4E4B0BC4" w14:textId="77777777" w:rsidR="007876A2" w:rsidRPr="0052143E" w:rsidRDefault="007876A2" w:rsidP="00B74A2E">
      <w:pPr>
        <w:pStyle w:val="Citation"/>
        <w:spacing w:line="360" w:lineRule="auto"/>
        <w:rPr>
          <w:noProof/>
        </w:rPr>
        <w:pPrChange w:id="595" w:author="Emma Chandler" w:date="2022-08-29T12:52:00Z">
          <w:pPr>
            <w:pStyle w:val="Citation"/>
          </w:pPr>
        </w:pPrChange>
      </w:pPr>
      <w:r w:rsidRPr="0052143E">
        <w:rPr>
          <w:noProof/>
        </w:rPr>
        <w:t xml:space="preserve">Schneider, C.A., Rasband, W.S., and Eliceiri, K.W. 2012. NIH Image to ImageJ: 25 years of image analysis. Nature Methods </w:t>
      </w:r>
      <w:r w:rsidRPr="0052143E">
        <w:rPr>
          <w:b/>
          <w:noProof/>
        </w:rPr>
        <w:t>9</w:t>
      </w:r>
      <w:r w:rsidRPr="0052143E">
        <w:rPr>
          <w:noProof/>
        </w:rPr>
        <w:t>(7): 671-675. doi:10.1038/nmeth.2089.</w:t>
      </w:r>
    </w:p>
    <w:p w14:paraId="300F5018" w14:textId="77777777" w:rsidR="007876A2" w:rsidRPr="0052143E" w:rsidRDefault="007876A2" w:rsidP="00B74A2E">
      <w:pPr>
        <w:pStyle w:val="Citation"/>
        <w:spacing w:line="360" w:lineRule="auto"/>
        <w:rPr>
          <w:noProof/>
        </w:rPr>
        <w:pPrChange w:id="596" w:author="Emma Chandler" w:date="2022-08-29T12:52:00Z">
          <w:pPr>
            <w:pStyle w:val="Citation"/>
          </w:pPr>
        </w:pPrChange>
      </w:pPr>
      <w:r w:rsidRPr="0052143E">
        <w:rPr>
          <w:noProof/>
        </w:rPr>
        <w:t>Singh, S.K., Kakani, V.G., Brand, D., Baldwin, B., and Reddy, K.R. 2008. Assessment of Cold and Heat Tolerance of Winter-grown Canola (</w:t>
      </w:r>
      <w:r w:rsidRPr="00150EA2">
        <w:rPr>
          <w:i/>
          <w:iCs/>
          <w:noProof/>
        </w:rPr>
        <w:t>Brassica</w:t>
      </w:r>
      <w:r w:rsidRPr="0052143E">
        <w:rPr>
          <w:noProof/>
        </w:rPr>
        <w:t xml:space="preserve"> </w:t>
      </w:r>
      <w:r w:rsidRPr="00150EA2">
        <w:rPr>
          <w:i/>
          <w:iCs/>
          <w:noProof/>
        </w:rPr>
        <w:t>napus</w:t>
      </w:r>
      <w:r w:rsidRPr="0052143E">
        <w:rPr>
          <w:noProof/>
        </w:rPr>
        <w:t xml:space="preserve"> L.) Cultivars by Pollen-based Parameters. Journal of agronomy and crop science (1986) </w:t>
      </w:r>
      <w:r w:rsidRPr="0052143E">
        <w:rPr>
          <w:b/>
          <w:noProof/>
        </w:rPr>
        <w:t>194</w:t>
      </w:r>
      <w:r w:rsidRPr="0052143E">
        <w:rPr>
          <w:noProof/>
        </w:rPr>
        <w:t>(3): 225-236. doi:10.1111/j.1439-037x.2008.00309.x.</w:t>
      </w:r>
    </w:p>
    <w:p w14:paraId="56808627" w14:textId="77777777" w:rsidR="007876A2" w:rsidRPr="0052143E" w:rsidRDefault="007876A2" w:rsidP="00B74A2E">
      <w:pPr>
        <w:pStyle w:val="Citation"/>
        <w:spacing w:line="360" w:lineRule="auto"/>
        <w:rPr>
          <w:noProof/>
        </w:rPr>
        <w:pPrChange w:id="597" w:author="Emma Chandler" w:date="2022-08-29T12:52:00Z">
          <w:pPr>
            <w:pStyle w:val="Citation"/>
          </w:pPr>
        </w:pPrChange>
      </w:pPr>
      <w:r w:rsidRPr="0052143E">
        <w:rPr>
          <w:noProof/>
        </w:rPr>
        <w:t xml:space="preserve">Tanksley, S.D., Zamir, D., and Rick, C.M. 1981a. Evidence for Extensive Overlap of Sporophytic and Gametophytic Gene Expression in </w:t>
      </w:r>
      <w:r w:rsidRPr="00150EA2">
        <w:rPr>
          <w:i/>
          <w:iCs/>
          <w:noProof/>
        </w:rPr>
        <w:t>Lycopersicon</w:t>
      </w:r>
      <w:r w:rsidRPr="0052143E">
        <w:rPr>
          <w:noProof/>
        </w:rPr>
        <w:t xml:space="preserve"> </w:t>
      </w:r>
      <w:r w:rsidRPr="00150EA2">
        <w:rPr>
          <w:i/>
          <w:iCs/>
          <w:noProof/>
        </w:rPr>
        <w:t>esculentum</w:t>
      </w:r>
      <w:r w:rsidRPr="0052143E">
        <w:rPr>
          <w:noProof/>
        </w:rPr>
        <w:t xml:space="preserve">. Science (American Association for the Advancement of Science) </w:t>
      </w:r>
      <w:r w:rsidRPr="0052143E">
        <w:rPr>
          <w:b/>
          <w:noProof/>
        </w:rPr>
        <w:t>213</w:t>
      </w:r>
      <w:r w:rsidRPr="0052143E">
        <w:rPr>
          <w:noProof/>
        </w:rPr>
        <w:t>(4506): 453-455. doi:10.1126/science.213.4506.453.</w:t>
      </w:r>
    </w:p>
    <w:p w14:paraId="1BA7736A" w14:textId="77777777" w:rsidR="007876A2" w:rsidRPr="0052143E" w:rsidRDefault="007876A2" w:rsidP="00B74A2E">
      <w:pPr>
        <w:pStyle w:val="Citation"/>
        <w:spacing w:line="360" w:lineRule="auto"/>
        <w:rPr>
          <w:noProof/>
        </w:rPr>
        <w:pPrChange w:id="598" w:author="Emma Chandler" w:date="2022-08-29T12:52:00Z">
          <w:pPr>
            <w:pStyle w:val="Citation"/>
          </w:pPr>
        </w:pPrChange>
      </w:pPr>
      <w:r w:rsidRPr="0052143E">
        <w:rPr>
          <w:noProof/>
        </w:rPr>
        <w:t xml:space="preserve">The University of Minnesota. 2022. Minnesota Biodiversity Atlas. Available from </w:t>
      </w:r>
      <w:r w:rsidRPr="002D1B0F">
        <w:t>https://bellatlas.umn.edu/collections/list.php</w:t>
      </w:r>
      <w:r w:rsidRPr="0052143E">
        <w:rPr>
          <w:noProof/>
        </w:rPr>
        <w:t xml:space="preserve"> [accessed 05/31/2022 2022].</w:t>
      </w:r>
    </w:p>
    <w:p w14:paraId="02037CE8" w14:textId="77777777" w:rsidR="007876A2" w:rsidRPr="0052143E" w:rsidRDefault="007876A2" w:rsidP="00B74A2E">
      <w:pPr>
        <w:pStyle w:val="Citation"/>
        <w:spacing w:line="360" w:lineRule="auto"/>
        <w:rPr>
          <w:noProof/>
        </w:rPr>
        <w:pPrChange w:id="599" w:author="Emma Chandler" w:date="2022-08-29T12:52:00Z">
          <w:pPr>
            <w:pStyle w:val="Citation"/>
          </w:pPr>
        </w:pPrChange>
      </w:pPr>
      <w:r w:rsidRPr="0052143E">
        <w:rPr>
          <w:noProof/>
        </w:rPr>
        <w:t xml:space="preserve">The University of Texas at Austin. 2022. Billie L. Turner Plant Resources Center. Available from </w:t>
      </w:r>
      <w:r w:rsidRPr="002D1B0F">
        <w:t>https://prc-symbiota.tacc.utexas.edu/collections/list.php</w:t>
      </w:r>
      <w:r w:rsidRPr="0052143E">
        <w:rPr>
          <w:noProof/>
        </w:rPr>
        <w:t xml:space="preserve"> [accessed 05/31/2022 2022].</w:t>
      </w:r>
    </w:p>
    <w:p w14:paraId="5ADB8A20" w14:textId="77777777" w:rsidR="007876A2" w:rsidRPr="0052143E" w:rsidRDefault="007876A2" w:rsidP="00B74A2E">
      <w:pPr>
        <w:pStyle w:val="Citation"/>
        <w:spacing w:line="360" w:lineRule="auto"/>
        <w:rPr>
          <w:noProof/>
        </w:rPr>
        <w:pPrChange w:id="600" w:author="Emma Chandler" w:date="2022-08-29T12:52:00Z">
          <w:pPr>
            <w:pStyle w:val="Citation"/>
          </w:pPr>
        </w:pPrChange>
      </w:pPr>
      <w:r w:rsidRPr="0052143E">
        <w:rPr>
          <w:noProof/>
        </w:rPr>
        <w:lastRenderedPageBreak/>
        <w:t xml:space="preserve">Travers, S.E., Mena-Ali, J., and Stephenson, A.G. 2004. Plasticity in the self-incompatibility system of </w:t>
      </w:r>
      <w:r w:rsidRPr="00150EA2">
        <w:rPr>
          <w:i/>
          <w:iCs/>
          <w:noProof/>
        </w:rPr>
        <w:t>Solanum</w:t>
      </w:r>
      <w:r w:rsidRPr="0052143E">
        <w:rPr>
          <w:noProof/>
        </w:rPr>
        <w:t xml:space="preserve"> </w:t>
      </w:r>
      <w:r w:rsidRPr="00150EA2">
        <w:rPr>
          <w:i/>
          <w:iCs/>
          <w:noProof/>
        </w:rPr>
        <w:t>carolinense</w:t>
      </w:r>
      <w:r w:rsidRPr="0052143E">
        <w:rPr>
          <w:noProof/>
        </w:rPr>
        <w:t xml:space="preserve">. Plant Species Biology </w:t>
      </w:r>
      <w:r w:rsidRPr="0052143E">
        <w:rPr>
          <w:b/>
          <w:noProof/>
        </w:rPr>
        <w:t>19</w:t>
      </w:r>
      <w:r w:rsidRPr="0052143E">
        <w:rPr>
          <w:noProof/>
        </w:rPr>
        <w:t>(3): 127-135. doi:10.1111/j.1442-1984.2004.00109.x.</w:t>
      </w:r>
    </w:p>
    <w:p w14:paraId="334ED029" w14:textId="77777777" w:rsidR="007876A2" w:rsidRPr="0052143E" w:rsidRDefault="007876A2" w:rsidP="00B74A2E">
      <w:pPr>
        <w:pStyle w:val="Citation"/>
        <w:spacing w:line="360" w:lineRule="auto"/>
        <w:rPr>
          <w:noProof/>
        </w:rPr>
        <w:pPrChange w:id="601" w:author="Emma Chandler" w:date="2022-08-29T12:52:00Z">
          <w:pPr>
            <w:pStyle w:val="Citation"/>
          </w:pPr>
        </w:pPrChange>
      </w:pPr>
      <w:r w:rsidRPr="0052143E">
        <w:rPr>
          <w:noProof/>
        </w:rPr>
        <w:t xml:space="preserve">Valitova, J., Renkova, A., Mukhitova, F., Dmitrieva, S., Beckett, R.P., and Minibayeva, F.V. 2019. Membrane sterols and genes of sterol biosynthesis are involved in the response of </w:t>
      </w:r>
      <w:r w:rsidRPr="00150EA2">
        <w:rPr>
          <w:i/>
          <w:iCs/>
          <w:noProof/>
        </w:rPr>
        <w:t>Triticum</w:t>
      </w:r>
      <w:r w:rsidRPr="0052143E">
        <w:rPr>
          <w:noProof/>
        </w:rPr>
        <w:t xml:space="preserve"> </w:t>
      </w:r>
      <w:r w:rsidRPr="00150EA2">
        <w:rPr>
          <w:i/>
          <w:iCs/>
          <w:noProof/>
        </w:rPr>
        <w:t>aestivum</w:t>
      </w:r>
      <w:r w:rsidRPr="0052143E">
        <w:rPr>
          <w:noProof/>
        </w:rPr>
        <w:t xml:space="preserve"> seedlings to cold stress. Plant physiology and biochemistry </w:t>
      </w:r>
      <w:r w:rsidRPr="0052143E">
        <w:rPr>
          <w:b/>
          <w:noProof/>
        </w:rPr>
        <w:t>142</w:t>
      </w:r>
      <w:r w:rsidRPr="0052143E">
        <w:rPr>
          <w:noProof/>
        </w:rPr>
        <w:t>: 452-459. doi:10.1016/j.plaphy.2019.07.026.</w:t>
      </w:r>
    </w:p>
    <w:p w14:paraId="719479E7" w14:textId="77777777" w:rsidR="007876A2" w:rsidRPr="0052143E" w:rsidRDefault="007876A2" w:rsidP="00B74A2E">
      <w:pPr>
        <w:pStyle w:val="Citation"/>
        <w:spacing w:line="360" w:lineRule="auto"/>
        <w:rPr>
          <w:noProof/>
        </w:rPr>
        <w:pPrChange w:id="602" w:author="Emma Chandler" w:date="2022-08-29T12:52:00Z">
          <w:pPr>
            <w:pStyle w:val="Citation"/>
          </w:pPr>
        </w:pPrChange>
      </w:pPr>
      <w:r w:rsidRPr="0052143E">
        <w:rPr>
          <w:noProof/>
        </w:rPr>
        <w:t>Wahid, A. 2007. Physiological implications of metabolite biosynthesis for net assimilation and heat-stress tolerance of sugarcane (</w:t>
      </w:r>
      <w:r w:rsidRPr="00150EA2">
        <w:rPr>
          <w:i/>
          <w:iCs/>
          <w:noProof/>
        </w:rPr>
        <w:t>Saccharum</w:t>
      </w:r>
      <w:r w:rsidRPr="0052143E">
        <w:rPr>
          <w:noProof/>
        </w:rPr>
        <w:t xml:space="preserve"> </w:t>
      </w:r>
      <w:r w:rsidRPr="00150EA2">
        <w:rPr>
          <w:i/>
          <w:iCs/>
          <w:noProof/>
        </w:rPr>
        <w:t>officinarum</w:t>
      </w:r>
      <w:r w:rsidRPr="0052143E">
        <w:rPr>
          <w:noProof/>
        </w:rPr>
        <w:t xml:space="preserve">) sprouts. Journal of plant research </w:t>
      </w:r>
      <w:r w:rsidRPr="0052143E">
        <w:rPr>
          <w:b/>
          <w:noProof/>
        </w:rPr>
        <w:t>120</w:t>
      </w:r>
      <w:r w:rsidRPr="0052143E">
        <w:rPr>
          <w:noProof/>
        </w:rPr>
        <w:t>(2): 219-228. doi:10.1007/s10265-006-0040-5.</w:t>
      </w:r>
    </w:p>
    <w:p w14:paraId="681577EB" w14:textId="77777777" w:rsidR="007876A2" w:rsidRPr="0052143E" w:rsidRDefault="007876A2" w:rsidP="00B74A2E">
      <w:pPr>
        <w:pStyle w:val="Citation"/>
        <w:spacing w:line="360" w:lineRule="auto"/>
        <w:rPr>
          <w:noProof/>
        </w:rPr>
        <w:pPrChange w:id="603" w:author="Emma Chandler" w:date="2022-08-29T12:52:00Z">
          <w:pPr>
            <w:pStyle w:val="Citation"/>
          </w:pPr>
        </w:pPrChange>
      </w:pPr>
      <w:r w:rsidRPr="0052143E">
        <w:rPr>
          <w:noProof/>
        </w:rPr>
        <w:t xml:space="preserve">Wahid, A., Gelani, S., Ashraf, M., and Foolad, M. 2007. Heat tolerance in plants: An overview. Environmental and Experimental Botany </w:t>
      </w:r>
      <w:r w:rsidRPr="0052143E">
        <w:rPr>
          <w:b/>
          <w:noProof/>
        </w:rPr>
        <w:t>61</w:t>
      </w:r>
      <w:r w:rsidRPr="0052143E">
        <w:rPr>
          <w:noProof/>
        </w:rPr>
        <w:t>(3): 199-223. doi:10.1016/j.envexpbot.2007.05.011.</w:t>
      </w:r>
    </w:p>
    <w:p w14:paraId="1AA66CE2" w14:textId="77777777" w:rsidR="007876A2" w:rsidRPr="0052143E" w:rsidRDefault="007876A2" w:rsidP="00B74A2E">
      <w:pPr>
        <w:pStyle w:val="Citation"/>
        <w:spacing w:line="360" w:lineRule="auto"/>
        <w:rPr>
          <w:noProof/>
        </w:rPr>
        <w:pPrChange w:id="604" w:author="Emma Chandler" w:date="2022-08-29T12:52:00Z">
          <w:pPr>
            <w:pStyle w:val="Citation"/>
          </w:pPr>
        </w:pPrChange>
      </w:pPr>
      <w:r w:rsidRPr="00B74A2E">
        <w:rPr>
          <w:noProof/>
          <w:rPrChange w:id="605" w:author="Emma Chandler" w:date="2022-08-29T12:52:00Z">
            <w:rPr>
              <w:noProof/>
              <w:lang w:val="de-DE"/>
            </w:rPr>
          </w:rPrChange>
        </w:rPr>
        <w:t xml:space="preserve">Wahlert, G.A., Chiarini, F., and Bohs, L. 2014. </w:t>
      </w:r>
      <w:r w:rsidRPr="0052143E">
        <w:rPr>
          <w:noProof/>
        </w:rPr>
        <w:t xml:space="preserve">Phylogeny of the Carolinense Clade of </w:t>
      </w:r>
      <w:r w:rsidRPr="00150EA2">
        <w:rPr>
          <w:i/>
          <w:iCs/>
          <w:noProof/>
        </w:rPr>
        <w:t>Solanum</w:t>
      </w:r>
      <w:r w:rsidRPr="0052143E">
        <w:rPr>
          <w:noProof/>
        </w:rPr>
        <w:t xml:space="preserve"> (Solanaceae) Inferred from Nuclear and Plastid DNA Sequences. Systematic botany </w:t>
      </w:r>
      <w:r w:rsidRPr="0052143E">
        <w:rPr>
          <w:b/>
          <w:noProof/>
        </w:rPr>
        <w:t>39</w:t>
      </w:r>
      <w:r w:rsidRPr="0052143E">
        <w:rPr>
          <w:noProof/>
        </w:rPr>
        <w:t>(4): 1208-1216. doi:10.1600/036364414X682599.</w:t>
      </w:r>
    </w:p>
    <w:p w14:paraId="7DABCCE6" w14:textId="77777777" w:rsidR="007876A2" w:rsidRPr="0052143E" w:rsidRDefault="007876A2" w:rsidP="00B74A2E">
      <w:pPr>
        <w:pStyle w:val="Citation"/>
        <w:spacing w:line="360" w:lineRule="auto"/>
        <w:rPr>
          <w:noProof/>
        </w:rPr>
        <w:pPrChange w:id="606" w:author="Emma Chandler" w:date="2022-08-29T12:52:00Z">
          <w:pPr>
            <w:pStyle w:val="Citation"/>
          </w:pPr>
        </w:pPrChange>
      </w:pPr>
      <w:r w:rsidRPr="0052143E">
        <w:rPr>
          <w:noProof/>
        </w:rPr>
        <w:t xml:space="preserve">Willing, R.P., and Mascarenhas, J.P. 1984. Analysis of the Complexity and Diversity of mRNAs from Pollen and Shoots of </w:t>
      </w:r>
      <w:r w:rsidRPr="00150EA2">
        <w:rPr>
          <w:i/>
          <w:iCs/>
          <w:noProof/>
        </w:rPr>
        <w:t>Tradescantia</w:t>
      </w:r>
      <w:r w:rsidRPr="0052143E">
        <w:rPr>
          <w:noProof/>
        </w:rPr>
        <w:t xml:space="preserve">. Plant physiology (Bethesda) </w:t>
      </w:r>
      <w:r w:rsidRPr="0052143E">
        <w:rPr>
          <w:b/>
          <w:noProof/>
        </w:rPr>
        <w:t>75</w:t>
      </w:r>
      <w:r w:rsidRPr="0052143E">
        <w:rPr>
          <w:noProof/>
        </w:rPr>
        <w:t>(3): 865-868. doi:10.1104/pp.75.3.865.</w:t>
      </w:r>
    </w:p>
    <w:p w14:paraId="42E0999A" w14:textId="77777777" w:rsidR="007876A2" w:rsidRPr="0052143E" w:rsidRDefault="007876A2" w:rsidP="00B74A2E">
      <w:pPr>
        <w:pStyle w:val="Citation"/>
        <w:spacing w:line="360" w:lineRule="auto"/>
        <w:rPr>
          <w:noProof/>
        </w:rPr>
        <w:pPrChange w:id="607" w:author="Emma Chandler" w:date="2022-08-29T12:52:00Z">
          <w:pPr>
            <w:pStyle w:val="Citation"/>
          </w:pPr>
        </w:pPrChange>
      </w:pPr>
      <w:r w:rsidRPr="0052143E">
        <w:rPr>
          <w:noProof/>
        </w:rPr>
        <w:t xml:space="preserve">Zhu, L., Bloomfield, K.J., Hocart, C.H., Egerton, J.J.G., O'Sullivan, O.S., Penillard, A., Weerasinghe, L.K., and Atkin, O.K. 2018. Plasticity of photosynthetic heat tolerance in plants adapted to thermally contrasting biomes. Plant, Cell &amp; Environment </w:t>
      </w:r>
      <w:r w:rsidRPr="0052143E">
        <w:rPr>
          <w:b/>
          <w:noProof/>
        </w:rPr>
        <w:t>41</w:t>
      </w:r>
      <w:r w:rsidRPr="0052143E">
        <w:rPr>
          <w:noProof/>
        </w:rPr>
        <w:t>(6): 1251-1262. doi:10.1111/pce.13133.</w:t>
      </w:r>
    </w:p>
    <w:p w14:paraId="3D718123" w14:textId="77777777" w:rsidR="007876A2" w:rsidRPr="005265B7" w:rsidRDefault="007876A2" w:rsidP="00B74A2E">
      <w:pPr>
        <w:pStyle w:val="Citation"/>
        <w:spacing w:line="360" w:lineRule="auto"/>
        <w:pPrChange w:id="608" w:author="Emma Chandler" w:date="2022-08-29T12:52:00Z">
          <w:pPr>
            <w:pStyle w:val="Citation"/>
          </w:pPr>
        </w:pPrChange>
      </w:pPr>
      <w:r>
        <w:fldChar w:fldCharType="end"/>
      </w:r>
      <w:bookmarkEnd w:id="5"/>
      <w:bookmarkEnd w:id="548"/>
    </w:p>
    <w:p w14:paraId="43DA7E58" w14:textId="4D1B041F" w:rsidR="00E106CD" w:rsidRDefault="00E106CD" w:rsidP="00B74A2E">
      <w:pPr>
        <w:spacing w:line="360" w:lineRule="auto"/>
        <w:rPr>
          <w:ins w:id="609" w:author="Steven Travers" w:date="2022-08-15T13:42:00Z"/>
        </w:rPr>
        <w:pPrChange w:id="610" w:author="Emma Chandler" w:date="2022-08-29T12:52:00Z">
          <w:pPr/>
        </w:pPrChange>
      </w:pPr>
    </w:p>
    <w:p w14:paraId="207A090F" w14:textId="69A593B5" w:rsidR="007876A2" w:rsidRPr="001A291C" w:rsidRDefault="00E106CD" w:rsidP="00B74A2E">
      <w:pPr>
        <w:spacing w:line="360" w:lineRule="auto"/>
        <w:rPr>
          <w:szCs w:val="24"/>
        </w:rPr>
        <w:pPrChange w:id="611" w:author="Emma Chandler" w:date="2022-08-29T12:52:00Z">
          <w:pPr/>
        </w:pPrChange>
      </w:pPr>
      <w:ins w:id="612" w:author="Steven Travers" w:date="2022-08-15T13:42:00Z">
        <w:r w:rsidRPr="001A291C">
          <w:rPr>
            <w:szCs w:val="24"/>
          </w:rPr>
          <w:t xml:space="preserve">Von </w:t>
        </w:r>
        <w:proofErr w:type="spellStart"/>
        <w:r w:rsidRPr="001A291C">
          <w:rPr>
            <w:szCs w:val="24"/>
          </w:rPr>
          <w:t>buren</w:t>
        </w:r>
      </w:ins>
      <w:proofErr w:type="spellEnd"/>
      <w:ins w:id="613" w:author="Steven Travers" w:date="2022-08-15T15:05:00Z">
        <w:r w:rsidR="00753C33">
          <w:rPr>
            <w:szCs w:val="24"/>
          </w:rPr>
          <w:t xml:space="preserve">, R.S. and E. </w:t>
        </w:r>
        <w:proofErr w:type="spellStart"/>
        <w:r w:rsidR="00753C33">
          <w:rPr>
            <w:szCs w:val="24"/>
          </w:rPr>
          <w:t>Hiltb</w:t>
        </w:r>
      </w:ins>
      <w:ins w:id="614" w:author="Steven Travers" w:date="2022-08-15T15:06:00Z">
        <w:r w:rsidR="00753C33">
          <w:rPr>
            <w:szCs w:val="24"/>
          </w:rPr>
          <w:t>runner</w:t>
        </w:r>
        <w:proofErr w:type="spellEnd"/>
        <w:r w:rsidR="00753C33">
          <w:rPr>
            <w:szCs w:val="24"/>
          </w:rPr>
          <w:t>. 2022.</w:t>
        </w:r>
      </w:ins>
      <w:ins w:id="615" w:author="Steven Travers" w:date="2022-08-15T13:42:00Z">
        <w:r w:rsidRPr="001A291C">
          <w:rPr>
            <w:szCs w:val="24"/>
          </w:rPr>
          <w:t xml:space="preserve"> </w:t>
        </w:r>
        <w:r w:rsidRPr="00753C33">
          <w:rPr>
            <w:rFonts w:ascii="Arial" w:hAnsi="Arial" w:cs="Arial"/>
            <w:szCs w:val="24"/>
            <w:bdr w:val="none" w:sz="0" w:space="0" w:color="auto" w:frame="1"/>
            <w:shd w:val="clear" w:color="auto" w:fill="FFFFFF"/>
            <w:rPrChange w:id="616" w:author="Steven Travers" w:date="2022-08-15T15:05:00Z">
              <w:rPr>
                <w:rFonts w:ascii="Arial" w:hAnsi="Arial" w:cs="Arial"/>
                <w:sz w:val="44"/>
                <w:szCs w:val="44"/>
                <w:bdr w:val="none" w:sz="0" w:space="0" w:color="auto" w:frame="1"/>
                <w:shd w:val="clear" w:color="auto" w:fill="FFFFFF"/>
              </w:rPr>
            </w:rPrChange>
          </w:rPr>
          <w:t>Low winter temperatures and divergent freezing resistance set the cold range limit of widespread alpine graminoids</w:t>
        </w:r>
      </w:ins>
      <w:ins w:id="617" w:author="Steven Travers" w:date="2022-08-15T15:05:00Z">
        <w:r w:rsidR="00753C33">
          <w:rPr>
            <w:rFonts w:ascii="Arial" w:hAnsi="Arial" w:cs="Arial"/>
            <w:szCs w:val="24"/>
            <w:bdr w:val="none" w:sz="0" w:space="0" w:color="auto" w:frame="1"/>
            <w:shd w:val="clear" w:color="auto" w:fill="FFFFFF"/>
          </w:rPr>
          <w:t xml:space="preserve">. Journal of Biogeography </w:t>
        </w:r>
        <w:r w:rsidR="00753C33">
          <w:rPr>
            <w:rFonts w:ascii="Arial" w:hAnsi="Arial" w:cs="Arial"/>
            <w:sz w:val="17"/>
            <w:szCs w:val="17"/>
            <w:shd w:val="clear" w:color="auto" w:fill="FFFFFF"/>
          </w:rPr>
          <w:t>49:1562–1575</w:t>
        </w:r>
      </w:ins>
    </w:p>
    <w:sectPr w:rsidR="007876A2" w:rsidRPr="001A291C" w:rsidSect="00B74A2E">
      <w:pgSz w:w="12240" w:h="15840"/>
      <w:pgMar w:top="1440" w:right="1440" w:bottom="1440" w:left="1440" w:header="720" w:footer="720" w:gutter="0"/>
      <w:lnNumType w:countBy="1" w:restart="continuous"/>
      <w:cols w:space="720"/>
      <w:docGrid w:linePitch="360"/>
      <w:sectPrChange w:id="618" w:author="Emma Chandler" w:date="2022-08-29T12:52:00Z">
        <w:sectPr w:rsidR="007876A2" w:rsidRPr="001A291C" w:rsidSect="00B74A2E">
          <w:pgMar w:top="1440" w:right="1440" w:bottom="1440" w:left="1440" w:header="720" w:footer="720"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Steven Travers" w:date="2022-08-15T15:16:00Z" w:initials="ST">
    <w:p w14:paraId="181AD632" w14:textId="1A0EF57F" w:rsidR="006F4FF1" w:rsidRDefault="006F4FF1">
      <w:pPr>
        <w:pStyle w:val="CommentText"/>
      </w:pPr>
      <w:r>
        <w:rPr>
          <w:rStyle w:val="CommentReference"/>
        </w:rPr>
        <w:annotationRef/>
      </w:r>
      <w:r>
        <w:t>I am not sure what this sentence is trying to say. Do you need it here?</w:t>
      </w:r>
    </w:p>
  </w:comment>
  <w:comment w:id="27" w:author="Steven Travers" w:date="2022-08-15T15:17:00Z" w:initials="ST">
    <w:p w14:paraId="4AECCCCC" w14:textId="5752DFB3" w:rsidR="006F4FF1" w:rsidRDefault="006F4FF1">
      <w:pPr>
        <w:pStyle w:val="CommentText"/>
      </w:pPr>
      <w:r>
        <w:rPr>
          <w:rStyle w:val="CommentReference"/>
        </w:rPr>
        <w:annotationRef/>
      </w:r>
      <w:r>
        <w:t>Be specific about what adaptations you are talking about – production of a certain amount of heat shock proteins, certain types?</w:t>
      </w:r>
    </w:p>
  </w:comment>
  <w:comment w:id="29" w:author="Steven Travers" w:date="2022-08-15T15:18:00Z" w:initials="ST">
    <w:p w14:paraId="5C9A5ACA" w14:textId="77BF7D6C" w:rsidR="006F4FF1" w:rsidRDefault="006F4FF1">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59" w:author="Steven Travers" w:date="2022-08-25T12:21:00Z" w:initials="ST">
    <w:p w14:paraId="59C31A78" w14:textId="7F66B4F7" w:rsidR="006F4FF1" w:rsidRDefault="006F4FF1">
      <w:pPr>
        <w:pStyle w:val="CommentText"/>
      </w:pPr>
      <w:r>
        <w:rPr>
          <w:rStyle w:val="CommentReference"/>
        </w:rPr>
        <w:annotationRef/>
      </w:r>
      <w:r>
        <w:t>When you get to formatting for specific journals, all of the figures and tables will have to be separate at the end.</w:t>
      </w:r>
    </w:p>
  </w:comment>
  <w:comment w:id="64" w:author="Steven Travers" w:date="2022-08-19T20:27:00Z" w:initials="ST">
    <w:p w14:paraId="287C3B33" w14:textId="687E2F3A" w:rsidR="006F4FF1" w:rsidRDefault="006F4FF1">
      <w:pPr>
        <w:pStyle w:val="CommentText"/>
      </w:pPr>
      <w:r>
        <w:rPr>
          <w:rStyle w:val="CommentReference"/>
        </w:rPr>
        <w:annotationRef/>
      </w:r>
      <w:r>
        <w:t>These two figs probably don’t add enough to the text and they have color. I am thinking it might be better to not include them.</w:t>
      </w:r>
    </w:p>
  </w:comment>
  <w:comment w:id="84" w:author="Steven Travers" w:date="2022-08-24T16:17:00Z" w:initials="ST">
    <w:p w14:paraId="61A8CE57" w14:textId="4680D8DF" w:rsidR="006F4FF1" w:rsidRDefault="006F4FF1">
      <w:pPr>
        <w:pStyle w:val="CommentText"/>
      </w:pPr>
      <w:r>
        <w:rPr>
          <w:rStyle w:val="CommentReference"/>
        </w:rPr>
        <w:annotationRef/>
      </w:r>
      <w:r>
        <w:t>How frequently?</w:t>
      </w:r>
    </w:p>
  </w:comment>
  <w:comment w:id="122" w:author="Steven Travers" w:date="2022-08-24T16:34:00Z" w:initials="ST">
    <w:p w14:paraId="48A22706" w14:textId="26B096D3" w:rsidR="006F4FF1" w:rsidRDefault="006F4FF1">
      <w:pPr>
        <w:pStyle w:val="CommentText"/>
      </w:pPr>
      <w:r>
        <w:rPr>
          <w:rStyle w:val="CommentReference"/>
        </w:rPr>
        <w:annotationRef/>
      </w:r>
      <w:r>
        <w:t>But not content? And isn’t it fluorescence after you blast it with cold.</w:t>
      </w:r>
    </w:p>
  </w:comment>
  <w:comment w:id="123" w:author="Steven Travers" w:date="2022-08-24T16:29:00Z" w:initials="ST">
    <w:p w14:paraId="1CE67678" w14:textId="076B55CE" w:rsidR="006F4FF1" w:rsidRDefault="006F4FF1">
      <w:pPr>
        <w:pStyle w:val="CommentText"/>
      </w:pPr>
      <w:r>
        <w:rPr>
          <w:rStyle w:val="CommentReference"/>
        </w:rPr>
        <w:annotationRef/>
      </w:r>
      <w:r>
        <w:t>“fluorescence and …”?</w:t>
      </w:r>
    </w:p>
  </w:comment>
  <w:comment w:id="127" w:author="Steven Travers" w:date="2022-08-24T16:31:00Z" w:initials="ST">
    <w:p w14:paraId="423535E1" w14:textId="4A82A24F" w:rsidR="006F4FF1" w:rsidRDefault="006F4FF1">
      <w:pPr>
        <w:pStyle w:val="CommentText"/>
      </w:pPr>
      <w:r>
        <w:rPr>
          <w:rStyle w:val="CommentReference"/>
        </w:rPr>
        <w:annotationRef/>
      </w:r>
      <w:r>
        <w:t>In a petri dish?</w:t>
      </w:r>
    </w:p>
  </w:comment>
  <w:comment w:id="128" w:author="Steven Travers" w:date="2022-08-24T16:32:00Z" w:initials="ST">
    <w:p w14:paraId="623768C1" w14:textId="347A086E" w:rsidR="006F4FF1" w:rsidRDefault="006F4FF1">
      <w:pPr>
        <w:pStyle w:val="CommentText"/>
      </w:pPr>
      <w:r>
        <w:rPr>
          <w:rStyle w:val="CommentReference"/>
        </w:rPr>
        <w:annotationRef/>
      </w:r>
      <w:r>
        <w:t>This sounds like we were measuring all of the chlorophyll in the leaf. We need to think about how to talk about this – we might be measuring chlorophyll content in a standardized area (circle of light) but we do it through fluoresence</w:t>
      </w:r>
    </w:p>
  </w:comment>
  <w:comment w:id="131" w:author="Steven Travers" w:date="2022-08-24T16:35:00Z" w:initials="ST">
    <w:p w14:paraId="5F96E7A7" w14:textId="69A0F759" w:rsidR="006F4FF1" w:rsidRDefault="006F4FF1">
      <w:pPr>
        <w:pStyle w:val="CommentText"/>
      </w:pPr>
      <w:r>
        <w:rPr>
          <w:rStyle w:val="CommentReference"/>
        </w:rPr>
        <w:annotationRef/>
      </w:r>
      <w:r>
        <w:t>I think the goal is rather to control for different starting conditions of plants and area sampled.</w:t>
      </w:r>
    </w:p>
  </w:comment>
  <w:comment w:id="142" w:author="Steven Travers" w:date="2022-08-24T16:39:00Z" w:initials="ST">
    <w:p w14:paraId="7AD6D151" w14:textId="617227F4" w:rsidR="006F4FF1" w:rsidRDefault="006F4FF1">
      <w:pPr>
        <w:pStyle w:val="CommentText"/>
      </w:pPr>
      <w:r>
        <w:rPr>
          <w:rStyle w:val="CommentReference"/>
        </w:rPr>
        <w:annotationRef/>
      </w:r>
      <w:r>
        <w:t>Rate value or ratio value?</w:t>
      </w:r>
    </w:p>
  </w:comment>
  <w:comment w:id="189" w:author="Steven Travers" w:date="2022-08-24T16:58:00Z" w:initials="ST">
    <w:p w14:paraId="715783DB" w14:textId="1477C1D8" w:rsidR="006F4FF1" w:rsidRDefault="006F4FF1">
      <w:pPr>
        <w:pStyle w:val="CommentText"/>
      </w:pPr>
      <w:r>
        <w:rPr>
          <w:rStyle w:val="CommentReference"/>
        </w:rPr>
        <w:annotationRef/>
      </w:r>
      <w:r>
        <w:t xml:space="preserve">Stability is a useful term in the context of thermotolerance but below we talk about content. What if we call CHPL a measure of stability instead. I might need to get that temperature response curve before we finalize this section to be clear what we are measuring. </w:t>
      </w:r>
    </w:p>
  </w:comment>
  <w:comment w:id="336" w:author="Steven Travers" w:date="2022-08-25T12:19:00Z" w:initials="ST">
    <w:p w14:paraId="32D21112" w14:textId="4AA0AFE2" w:rsidR="006F4FF1" w:rsidRDefault="006F4FF1">
      <w:pPr>
        <w:pStyle w:val="CommentText"/>
      </w:pPr>
      <w:r>
        <w:rPr>
          <w:rStyle w:val="CommentReference"/>
        </w:rPr>
        <w:annotationRef/>
      </w:r>
      <w:r>
        <w:t>Is there a citation for the technique of curve fitting for pollen performance?</w:t>
      </w:r>
    </w:p>
  </w:comment>
  <w:comment w:id="508" w:author="Steven Travers" w:date="2022-08-25T12:44:00Z" w:initials="ST">
    <w:p w14:paraId="1CCD35B8" w14:textId="29B8D57B" w:rsidR="006F4FF1" w:rsidRDefault="006F4FF1">
      <w:pPr>
        <w:pStyle w:val="CommentText"/>
      </w:pPr>
      <w:r>
        <w:rPr>
          <w:rStyle w:val="CommentReference"/>
        </w:rPr>
        <w:annotationRef/>
      </w:r>
      <w:r>
        <w:t>Maybe clarify why this is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1AD632" w15:done="0"/>
  <w15:commentEx w15:paraId="4AECCCCC" w15:done="0"/>
  <w15:commentEx w15:paraId="5C9A5ACA" w15:done="0"/>
  <w15:commentEx w15:paraId="59C31A78" w15:done="0"/>
  <w15:commentEx w15:paraId="287C3B33" w15:done="0"/>
  <w15:commentEx w15:paraId="61A8CE57" w15:done="0"/>
  <w15:commentEx w15:paraId="48A22706" w15:done="0"/>
  <w15:commentEx w15:paraId="1CE67678" w15:done="0"/>
  <w15:commentEx w15:paraId="423535E1" w15:done="0"/>
  <w15:commentEx w15:paraId="623768C1" w15:done="0"/>
  <w15:commentEx w15:paraId="5F96E7A7" w15:done="0"/>
  <w15:commentEx w15:paraId="7AD6D151" w15:done="0"/>
  <w15:commentEx w15:paraId="715783DB" w15:done="0"/>
  <w15:commentEx w15:paraId="32D21112" w15:done="0"/>
  <w15:commentEx w15:paraId="1CCD35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1AD632" w16cid:durableId="26A4E1BF"/>
  <w16cid:commentId w16cid:paraId="4AECCCCC" w16cid:durableId="26A4E1F2"/>
  <w16cid:commentId w16cid:paraId="5C9A5ACA" w16cid:durableId="26A4E25D"/>
  <w16cid:commentId w16cid:paraId="59C31A78" w16cid:durableId="26B1E7AD"/>
  <w16cid:commentId w16cid:paraId="287C3B33" w16cid:durableId="26AA70AF"/>
  <w16cid:commentId w16cid:paraId="61A8CE57" w16cid:durableId="26B0CD8C"/>
  <w16cid:commentId w16cid:paraId="48A22706" w16cid:durableId="26B0D19A"/>
  <w16cid:commentId w16cid:paraId="1CE67678" w16cid:durableId="26B0D055"/>
  <w16cid:commentId w16cid:paraId="423535E1" w16cid:durableId="26B0D0EA"/>
  <w16cid:commentId w16cid:paraId="623768C1" w16cid:durableId="26B0D114"/>
  <w16cid:commentId w16cid:paraId="5F96E7A7" w16cid:durableId="26B0D1D0"/>
  <w16cid:commentId w16cid:paraId="7AD6D151" w16cid:durableId="26B0D2B8"/>
  <w16cid:commentId w16cid:paraId="715783DB" w16cid:durableId="26B0D745"/>
  <w16cid:commentId w16cid:paraId="32D21112" w16cid:durableId="26B1E768"/>
  <w16cid:commentId w16cid:paraId="1CCD35B8" w16cid:durableId="26B1ED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43315115">
    <w:abstractNumId w:val="5"/>
  </w:num>
  <w:num w:numId="2" w16cid:durableId="1780223111">
    <w:abstractNumId w:val="2"/>
  </w:num>
  <w:num w:numId="3" w16cid:durableId="3273667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69171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06506724">
    <w:abstractNumId w:val="0"/>
  </w:num>
  <w:num w:numId="6" w16cid:durableId="1033307580">
    <w:abstractNumId w:val="3"/>
  </w:num>
  <w:num w:numId="7" w16cid:durableId="965041273">
    <w:abstractNumId w:val="1"/>
  </w:num>
  <w:num w:numId="8" w16cid:durableId="20612439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3564597">
    <w:abstractNumId w:val="7"/>
  </w:num>
  <w:num w:numId="10" w16cid:durableId="779447049">
    <w:abstractNumId w:val="7"/>
    <w:lvlOverride w:ilvl="0">
      <w:startOverride w:val="1"/>
    </w:lvlOverride>
    <w:lvlOverride w:ilvl="1"/>
    <w:lvlOverride w:ilvl="2"/>
    <w:lvlOverride w:ilvl="3"/>
    <w:lvlOverride w:ilvl="4"/>
    <w:lvlOverride w:ilvl="5"/>
    <w:lvlOverride w:ilvl="6"/>
    <w:lvlOverride w:ilvl="7"/>
    <w:lvlOverride w:ilvl="8"/>
  </w:num>
  <w:num w:numId="11" w16cid:durableId="328681420">
    <w:abstractNumId w:val="7"/>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6A2"/>
    <w:rsid w:val="001A095B"/>
    <w:rsid w:val="001A291C"/>
    <w:rsid w:val="002E3838"/>
    <w:rsid w:val="00326705"/>
    <w:rsid w:val="00385B96"/>
    <w:rsid w:val="00631541"/>
    <w:rsid w:val="006F4FF1"/>
    <w:rsid w:val="00703365"/>
    <w:rsid w:val="00753C33"/>
    <w:rsid w:val="00774470"/>
    <w:rsid w:val="007876A2"/>
    <w:rsid w:val="0079089D"/>
    <w:rsid w:val="007D7754"/>
    <w:rsid w:val="0094665E"/>
    <w:rsid w:val="00977337"/>
    <w:rsid w:val="00A8265A"/>
    <w:rsid w:val="00A977FE"/>
    <w:rsid w:val="00AC39AC"/>
    <w:rsid w:val="00B74A2E"/>
    <w:rsid w:val="00BA7C23"/>
    <w:rsid w:val="00BD18F9"/>
    <w:rsid w:val="00BD5207"/>
    <w:rsid w:val="00BF0B73"/>
    <w:rsid w:val="00C337AA"/>
    <w:rsid w:val="00C375DE"/>
    <w:rsid w:val="00CF5CDA"/>
    <w:rsid w:val="00E106CD"/>
    <w:rsid w:val="00E93EBB"/>
    <w:rsid w:val="00ED495A"/>
    <w:rsid w:val="00FE4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DoubleSpace05FirstLin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DoubleSpace05FirstLine">
    <w:name w:val="Body Double Space 0.5 First Line"/>
    <w:basedOn w:val="Normal"/>
    <w:qFormat/>
    <w:rsid w:val="007876A2"/>
    <w:pPr>
      <w:spacing w:after="0" w:line="48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DoubleSpace05FirstLine"/>
    <w:qFormat/>
    <w:rsid w:val="007876A2"/>
    <w:pPr>
      <w:keepNext/>
      <w:keepLines/>
      <w:spacing w:after="0" w:line="480" w:lineRule="auto"/>
      <w:jc w:val="center"/>
      <w:outlineLvl w:val="0"/>
    </w:pPr>
    <w:rPr>
      <w:b/>
    </w:rPr>
  </w:style>
  <w:style w:type="paragraph" w:customStyle="1" w:styleId="GS2">
    <w:name w:val="GS2"/>
    <w:basedOn w:val="Normal"/>
    <w:next w:val="BodyDoubleSpace05FirstLine"/>
    <w:qFormat/>
    <w:rsid w:val="007876A2"/>
    <w:pPr>
      <w:keepNext/>
      <w:keepLines/>
      <w:spacing w:after="0" w:line="480" w:lineRule="auto"/>
      <w:jc w:val="center"/>
      <w:outlineLvl w:val="1"/>
    </w:pPr>
    <w:rPr>
      <w:b/>
    </w:rPr>
  </w:style>
  <w:style w:type="paragraph" w:customStyle="1" w:styleId="GS3">
    <w:name w:val="GS3"/>
    <w:basedOn w:val="Normal"/>
    <w:next w:val="BodyDoubleSpace05FirstLine"/>
    <w:qFormat/>
    <w:rsid w:val="007876A2"/>
    <w:pPr>
      <w:keepNext/>
      <w:keepLines/>
      <w:spacing w:after="0" w:line="480" w:lineRule="auto"/>
      <w:outlineLvl w:val="2"/>
    </w:pPr>
    <w:rPr>
      <w:b/>
    </w:rPr>
  </w:style>
  <w:style w:type="paragraph" w:customStyle="1" w:styleId="GS4">
    <w:name w:val="GS4"/>
    <w:basedOn w:val="Normal"/>
    <w:next w:val="BodyDoubleSpace05FirstLin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7876A2"/>
    <w:pPr>
      <w:spacing w:after="160" w:line="480" w:lineRule="auto"/>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people" Target="peop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9E76B-360B-4406-BEED-5631FFE70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15886</Words>
  <Characters>90552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3</cp:revision>
  <dcterms:created xsi:type="dcterms:W3CDTF">2022-08-29T15:17:00Z</dcterms:created>
  <dcterms:modified xsi:type="dcterms:W3CDTF">2022-08-29T16:54:00Z</dcterms:modified>
</cp:coreProperties>
</file>