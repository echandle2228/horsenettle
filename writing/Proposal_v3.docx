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2CB7E" w14:textId="61ADEA4D" w:rsidR="00C909EF" w:rsidRPr="00C36293" w:rsidRDefault="00C909EF" w:rsidP="003C61E4">
      <w:pPr>
        <w:jc w:val="center"/>
        <w:rPr>
          <w:rFonts w:ascii="Times New Roman" w:hAnsi="Times New Roman" w:cs="Times New Roman"/>
          <w:b/>
          <w:bCs/>
          <w:sz w:val="28"/>
          <w:szCs w:val="28"/>
        </w:rPr>
      </w:pPr>
      <w:bookmarkStart w:id="0" w:name="_Hlk66706903"/>
      <w:r w:rsidRPr="00C36293">
        <w:rPr>
          <w:rFonts w:ascii="Times New Roman" w:hAnsi="Times New Roman" w:cs="Times New Roman"/>
          <w:b/>
          <w:bCs/>
          <w:sz w:val="28"/>
          <w:szCs w:val="28"/>
        </w:rPr>
        <w:t>Proposal for Research</w:t>
      </w:r>
    </w:p>
    <w:p w14:paraId="6802661C" w14:textId="50A57095" w:rsidR="00C36293" w:rsidRDefault="00C36293" w:rsidP="003C61E4">
      <w:pPr>
        <w:jc w:val="center"/>
        <w:rPr>
          <w:rFonts w:ascii="Times New Roman" w:hAnsi="Times New Roman" w:cs="Times New Roman"/>
          <w:b/>
          <w:bCs/>
          <w:sz w:val="28"/>
          <w:szCs w:val="28"/>
        </w:rPr>
      </w:pPr>
    </w:p>
    <w:p w14:paraId="75DCE8E8" w14:textId="077236ED" w:rsidR="00590C00" w:rsidRPr="003E20DF" w:rsidRDefault="00A075A4" w:rsidP="003C61E4">
      <w:pPr>
        <w:jc w:val="center"/>
        <w:rPr>
          <w:rFonts w:ascii="Times New Roman" w:hAnsi="Times New Roman" w:cs="Times New Roman"/>
          <w:b/>
          <w:bCs/>
          <w:sz w:val="28"/>
          <w:szCs w:val="28"/>
        </w:rPr>
      </w:pPr>
      <w:r>
        <w:rPr>
          <w:rFonts w:ascii="Times New Roman" w:hAnsi="Times New Roman" w:cs="Times New Roman"/>
          <w:b/>
          <w:bCs/>
          <w:sz w:val="28"/>
          <w:szCs w:val="28"/>
        </w:rPr>
        <w:t>Plant Responses to C</w:t>
      </w:r>
      <w:r w:rsidR="00B8354C">
        <w:rPr>
          <w:rFonts w:ascii="Times New Roman" w:hAnsi="Times New Roman" w:cs="Times New Roman"/>
          <w:b/>
          <w:bCs/>
          <w:sz w:val="28"/>
          <w:szCs w:val="28"/>
        </w:rPr>
        <w:t xml:space="preserve">limate </w:t>
      </w:r>
      <w:r>
        <w:rPr>
          <w:rFonts w:ascii="Times New Roman" w:hAnsi="Times New Roman" w:cs="Times New Roman"/>
          <w:b/>
          <w:bCs/>
          <w:sz w:val="28"/>
          <w:szCs w:val="28"/>
        </w:rPr>
        <w:t>C</w:t>
      </w:r>
      <w:r w:rsidR="00B8354C">
        <w:rPr>
          <w:rFonts w:ascii="Times New Roman" w:hAnsi="Times New Roman" w:cs="Times New Roman"/>
          <w:b/>
          <w:bCs/>
          <w:sz w:val="28"/>
          <w:szCs w:val="28"/>
        </w:rPr>
        <w:t>hange</w:t>
      </w:r>
      <w:r>
        <w:rPr>
          <w:rFonts w:ascii="Times New Roman" w:hAnsi="Times New Roman" w:cs="Times New Roman"/>
          <w:b/>
          <w:bCs/>
          <w:sz w:val="28"/>
          <w:szCs w:val="28"/>
        </w:rPr>
        <w:t>:</w:t>
      </w:r>
      <w:r w:rsidR="00B8354C">
        <w:rPr>
          <w:rFonts w:ascii="Times New Roman" w:hAnsi="Times New Roman" w:cs="Times New Roman"/>
          <w:b/>
          <w:bCs/>
          <w:sz w:val="28"/>
          <w:szCs w:val="28"/>
        </w:rPr>
        <w:t xml:space="preserve"> </w:t>
      </w:r>
      <w:r>
        <w:rPr>
          <w:rFonts w:ascii="Times New Roman" w:hAnsi="Times New Roman" w:cs="Times New Roman"/>
          <w:b/>
          <w:bCs/>
          <w:sz w:val="28"/>
          <w:szCs w:val="28"/>
        </w:rPr>
        <w:t>adaptation</w:t>
      </w:r>
      <w:r w:rsidR="00B8354C">
        <w:rPr>
          <w:rFonts w:ascii="Times New Roman" w:hAnsi="Times New Roman" w:cs="Times New Roman"/>
          <w:b/>
          <w:bCs/>
          <w:sz w:val="28"/>
          <w:szCs w:val="28"/>
        </w:rPr>
        <w:t xml:space="preserve"> to new environments</w:t>
      </w:r>
      <w:r>
        <w:rPr>
          <w:rFonts w:ascii="Times New Roman" w:hAnsi="Times New Roman" w:cs="Times New Roman"/>
          <w:b/>
          <w:bCs/>
          <w:sz w:val="28"/>
          <w:szCs w:val="28"/>
        </w:rPr>
        <w:t xml:space="preserve">, </w:t>
      </w:r>
      <w:r w:rsidR="00B8354C">
        <w:rPr>
          <w:rFonts w:ascii="Times New Roman" w:hAnsi="Times New Roman" w:cs="Times New Roman"/>
          <w:b/>
          <w:bCs/>
          <w:sz w:val="28"/>
          <w:szCs w:val="28"/>
        </w:rPr>
        <w:t>the role of gametophytic selection</w:t>
      </w:r>
      <w:r>
        <w:rPr>
          <w:rFonts w:ascii="Times New Roman" w:hAnsi="Times New Roman" w:cs="Times New Roman"/>
          <w:b/>
          <w:bCs/>
          <w:sz w:val="28"/>
          <w:szCs w:val="28"/>
        </w:rPr>
        <w:t xml:space="preserve">, and shifts in flowering </w:t>
      </w:r>
      <w:proofErr w:type="gramStart"/>
      <w:r>
        <w:rPr>
          <w:rFonts w:ascii="Times New Roman" w:hAnsi="Times New Roman" w:cs="Times New Roman"/>
          <w:b/>
          <w:bCs/>
          <w:sz w:val="28"/>
          <w:szCs w:val="28"/>
        </w:rPr>
        <w:t>phenology</w:t>
      </w:r>
      <w:proofErr w:type="gramEnd"/>
    </w:p>
    <w:bookmarkEnd w:id="0"/>
    <w:p w14:paraId="2AFE0011" w14:textId="77777777" w:rsidR="003C61E4" w:rsidRPr="003E20DF" w:rsidRDefault="003C61E4" w:rsidP="003C61E4">
      <w:pPr>
        <w:jc w:val="center"/>
        <w:rPr>
          <w:rFonts w:ascii="Times New Roman" w:hAnsi="Times New Roman" w:cs="Times New Roman"/>
          <w:b/>
          <w:bCs/>
          <w:sz w:val="24"/>
          <w:szCs w:val="24"/>
        </w:rPr>
      </w:pPr>
    </w:p>
    <w:p w14:paraId="1DA3343C" w14:textId="77777777" w:rsidR="003E20DF" w:rsidRPr="003E20DF" w:rsidRDefault="003E20DF" w:rsidP="003E20DF">
      <w:pPr>
        <w:jc w:val="center"/>
        <w:rPr>
          <w:rFonts w:ascii="Times New Roman" w:hAnsi="Times New Roman" w:cs="Times New Roman"/>
          <w:b/>
          <w:bCs/>
          <w:sz w:val="24"/>
          <w:szCs w:val="24"/>
        </w:rPr>
      </w:pPr>
      <w:r w:rsidRPr="003E20DF">
        <w:rPr>
          <w:rFonts w:ascii="Times New Roman" w:hAnsi="Times New Roman" w:cs="Times New Roman"/>
          <w:b/>
          <w:bCs/>
          <w:sz w:val="24"/>
          <w:szCs w:val="24"/>
        </w:rPr>
        <w:t>Submitted to the Department of Biological Sciences</w:t>
      </w:r>
    </w:p>
    <w:p w14:paraId="6CC35BBC" w14:textId="77777777" w:rsidR="003E20DF" w:rsidRPr="003E20DF" w:rsidRDefault="003E20DF" w:rsidP="003C61E4">
      <w:pPr>
        <w:jc w:val="center"/>
        <w:rPr>
          <w:rFonts w:ascii="Times New Roman" w:hAnsi="Times New Roman" w:cs="Times New Roman"/>
          <w:b/>
          <w:bCs/>
          <w:sz w:val="24"/>
          <w:szCs w:val="24"/>
        </w:rPr>
      </w:pPr>
    </w:p>
    <w:p w14:paraId="3D862E65" w14:textId="19179BDE" w:rsidR="003C61E4" w:rsidRPr="003E20DF" w:rsidRDefault="00042130"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By </w:t>
      </w:r>
      <w:r w:rsidR="003C61E4" w:rsidRPr="003E20DF">
        <w:rPr>
          <w:rFonts w:ascii="Times New Roman" w:hAnsi="Times New Roman" w:cs="Times New Roman"/>
          <w:b/>
          <w:bCs/>
          <w:sz w:val="24"/>
          <w:szCs w:val="24"/>
        </w:rPr>
        <w:t>Emma Chandler</w:t>
      </w:r>
    </w:p>
    <w:p w14:paraId="39C364B9" w14:textId="77777777" w:rsidR="003E20DF" w:rsidRPr="003E20DF" w:rsidRDefault="003E20DF" w:rsidP="003C61E4">
      <w:pPr>
        <w:jc w:val="center"/>
        <w:rPr>
          <w:rFonts w:ascii="Times New Roman" w:hAnsi="Times New Roman" w:cs="Times New Roman"/>
          <w:b/>
          <w:bCs/>
          <w:sz w:val="24"/>
          <w:szCs w:val="24"/>
        </w:rPr>
      </w:pPr>
    </w:p>
    <w:p w14:paraId="26508439" w14:textId="2BF08A23"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Dr. Steve Travers Lab</w:t>
      </w:r>
    </w:p>
    <w:p w14:paraId="5FAEA0B2" w14:textId="154CF5B9" w:rsidR="003C61E4" w:rsidRPr="003E20DF" w:rsidRDefault="005F5183"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Environmental and Conservation Sciences, </w:t>
      </w:r>
      <w:r w:rsidR="003C61E4" w:rsidRPr="003E20DF">
        <w:rPr>
          <w:rFonts w:ascii="Times New Roman" w:hAnsi="Times New Roman" w:cs="Times New Roman"/>
          <w:b/>
          <w:bCs/>
          <w:sz w:val="24"/>
          <w:szCs w:val="24"/>
        </w:rPr>
        <w:t>Department of Biological Sciences</w:t>
      </w:r>
    </w:p>
    <w:p w14:paraId="45CEAFAD" w14:textId="52C08D3B"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North Dakota State University, Fargo, ND  58105; </w:t>
      </w:r>
      <w:hyperlink r:id="rId8" w:history="1">
        <w:r w:rsidRPr="003E20DF">
          <w:rPr>
            <w:rStyle w:val="Hyperlink"/>
            <w:rFonts w:ascii="Times New Roman" w:hAnsi="Times New Roman" w:cs="Times New Roman"/>
            <w:b/>
            <w:bCs/>
            <w:sz w:val="24"/>
            <w:szCs w:val="24"/>
          </w:rPr>
          <w:t>emma.chandler@ndsu.edu</w:t>
        </w:r>
      </w:hyperlink>
      <w:r w:rsidRPr="003E20DF">
        <w:rPr>
          <w:rFonts w:ascii="Times New Roman" w:hAnsi="Times New Roman" w:cs="Times New Roman"/>
          <w:b/>
          <w:bCs/>
          <w:sz w:val="24"/>
          <w:szCs w:val="24"/>
        </w:rPr>
        <w:t xml:space="preserve"> </w:t>
      </w:r>
    </w:p>
    <w:p w14:paraId="3B769B63" w14:textId="77777777" w:rsidR="00FF0074" w:rsidRPr="003E20DF" w:rsidRDefault="00FF0074" w:rsidP="006B6F98">
      <w:pPr>
        <w:spacing w:after="0"/>
        <w:rPr>
          <w:rFonts w:ascii="Times New Roman" w:hAnsi="Times New Roman" w:cs="Times New Roman"/>
          <w:b/>
          <w:bCs/>
          <w:sz w:val="24"/>
          <w:szCs w:val="24"/>
        </w:rPr>
      </w:pPr>
    </w:p>
    <w:p w14:paraId="7219F7AB" w14:textId="75B05C8B" w:rsidR="00FF0074" w:rsidRPr="003E20DF" w:rsidRDefault="00FF0074" w:rsidP="006B6F98">
      <w:pPr>
        <w:spacing w:after="0"/>
        <w:rPr>
          <w:rFonts w:ascii="Times New Roman" w:hAnsi="Times New Roman" w:cs="Times New Roman"/>
          <w:b/>
          <w:bCs/>
          <w:sz w:val="24"/>
          <w:szCs w:val="24"/>
        </w:rPr>
      </w:pPr>
    </w:p>
    <w:p w14:paraId="59917369" w14:textId="5D34918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t>Graduate Committee Approval</w:t>
      </w:r>
    </w:p>
    <w:p w14:paraId="3684CD6F" w14:textId="77777777"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F3CDB8C" w14:textId="3C47D390"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2A8C1381"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530216FC" w14:textId="32055048" w:rsidR="00DD43B0"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09DB3E28" w14:textId="363F1861" w:rsidR="00DD43B0" w:rsidRPr="003E20DF" w:rsidRDefault="00DD43B0"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Steve</w:t>
      </w:r>
      <w:r w:rsidR="00027AA4">
        <w:rPr>
          <w:rFonts w:ascii="Times New Roman" w:hAnsi="Times New Roman" w:cs="Times New Roman"/>
          <w:b/>
          <w:bCs/>
          <w:sz w:val="24"/>
          <w:szCs w:val="24"/>
        </w:rPr>
        <w:t>n</w:t>
      </w:r>
      <w:r w:rsidRPr="003E20DF">
        <w:rPr>
          <w:rFonts w:ascii="Times New Roman" w:hAnsi="Times New Roman" w:cs="Times New Roman"/>
          <w:b/>
          <w:bCs/>
          <w:sz w:val="24"/>
          <w:szCs w:val="24"/>
        </w:rPr>
        <w:t xml:space="preserve"> Travers</w:t>
      </w:r>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r w:rsidRPr="003E20DF">
        <w:rPr>
          <w:rFonts w:ascii="Times New Roman" w:hAnsi="Times New Roman" w:cs="Times New Roman"/>
          <w:b/>
          <w:bCs/>
          <w:sz w:val="24"/>
          <w:szCs w:val="24"/>
        </w:rPr>
        <w:tab/>
        <w:t xml:space="preserve">Dr. Craig </w:t>
      </w:r>
      <w:proofErr w:type="spellStart"/>
      <w:r w:rsidRPr="003E20DF">
        <w:rPr>
          <w:rFonts w:ascii="Times New Roman" w:hAnsi="Times New Roman" w:cs="Times New Roman"/>
          <w:b/>
          <w:bCs/>
          <w:sz w:val="24"/>
          <w:szCs w:val="24"/>
        </w:rPr>
        <w:t>Stockwell</w:t>
      </w:r>
      <w:proofErr w:type="spellEnd"/>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p>
    <w:p w14:paraId="6BA0338E" w14:textId="3E9F88EA"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(Advisor)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(ECS Program Director)</w:t>
      </w:r>
    </w:p>
    <w:p w14:paraId="601972D1" w14:textId="4B56B83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A3E1F0C" w14:textId="48AA9257" w:rsidR="00DD43B0" w:rsidRPr="003E20DF" w:rsidRDefault="00DD43B0" w:rsidP="003E20DF">
      <w:pPr>
        <w:tabs>
          <w:tab w:val="left" w:pos="2880"/>
          <w:tab w:val="left" w:pos="5040"/>
          <w:tab w:val="left" w:pos="7920"/>
          <w:tab w:val="left" w:pos="8550"/>
        </w:tabs>
        <w:spacing w:after="0"/>
        <w:rPr>
          <w:rFonts w:ascii="Times New Roman" w:hAnsi="Times New Roman" w:cs="Times New Roman"/>
          <w:b/>
          <w:bCs/>
          <w:sz w:val="24"/>
          <w:szCs w:val="24"/>
        </w:rPr>
      </w:pPr>
    </w:p>
    <w:p w14:paraId="13339218" w14:textId="3C7861A9"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71475A0C" w14:textId="59566D6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6EA742B7" w14:textId="77777777"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21B749C3" w14:textId="695EFC68"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 xml:space="preserve">Dr. </w:t>
      </w:r>
      <w:r w:rsidR="00590C00">
        <w:rPr>
          <w:rFonts w:ascii="Times New Roman" w:hAnsi="Times New Roman" w:cs="Times New Roman"/>
          <w:b/>
          <w:bCs/>
          <w:sz w:val="24"/>
          <w:szCs w:val="24"/>
        </w:rPr>
        <w:t xml:space="preserve">Edward Shawn </w:t>
      </w:r>
      <w:proofErr w:type="spellStart"/>
      <w:r w:rsidR="00590C00">
        <w:rPr>
          <w:rFonts w:ascii="Times New Roman" w:hAnsi="Times New Roman" w:cs="Times New Roman"/>
          <w:b/>
          <w:bCs/>
          <w:sz w:val="24"/>
          <w:szCs w:val="24"/>
        </w:rPr>
        <w:t>DeKeyser</w:t>
      </w:r>
      <w:proofErr w:type="spellEnd"/>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t>Dr. Althea Archer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p>
    <w:p w14:paraId="0F958B3E" w14:textId="7E2863CD" w:rsidR="003E20DF" w:rsidRPr="003E20DF" w:rsidRDefault="003E20DF" w:rsidP="003E20DF">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r>
    </w:p>
    <w:p w14:paraId="63AFE9BF" w14:textId="7777777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331ECD6F" w14:textId="6D407E31"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5E3616A9" w14:textId="5C102AC8"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22EF12A2"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6E89BE0F" w14:textId="7B11B983"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p>
    <w:p w14:paraId="354D38C4" w14:textId="67F0F889"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Kendra Greenlee</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r>
    </w:p>
    <w:p w14:paraId="0205A78C" w14:textId="2EE03A70" w:rsidR="00FC54DC" w:rsidRDefault="003E20DF" w:rsidP="00B8354C">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(Department Chair)</w:t>
      </w:r>
      <w:r w:rsidR="00B8354C">
        <w:rPr>
          <w:rFonts w:ascii="Times New Roman" w:hAnsi="Times New Roman" w:cs="Times New Roman"/>
          <w:b/>
          <w:bCs/>
          <w:sz w:val="24"/>
          <w:szCs w:val="24"/>
        </w:rPr>
        <w:br w:type="page"/>
      </w:r>
      <w:r w:rsidR="002564ED">
        <w:rPr>
          <w:rFonts w:ascii="Times New Roman" w:hAnsi="Times New Roman" w:cs="Times New Roman"/>
          <w:b/>
          <w:bCs/>
          <w:sz w:val="24"/>
          <w:szCs w:val="24"/>
        </w:rPr>
        <w:lastRenderedPageBreak/>
        <w:t xml:space="preserve">Comparison of temperature tolerance by region and life stage in </w:t>
      </w:r>
      <w:r w:rsidR="002564ED">
        <w:rPr>
          <w:rFonts w:ascii="Times New Roman" w:hAnsi="Times New Roman" w:cs="Times New Roman"/>
          <w:b/>
          <w:bCs/>
          <w:i/>
          <w:iCs/>
          <w:sz w:val="24"/>
          <w:szCs w:val="24"/>
        </w:rPr>
        <w:t xml:space="preserve">Solanum </w:t>
      </w:r>
      <w:proofErr w:type="spellStart"/>
      <w:r w:rsidR="005B6F1A">
        <w:rPr>
          <w:rFonts w:ascii="Times New Roman" w:hAnsi="Times New Roman" w:cs="Times New Roman"/>
          <w:b/>
          <w:bCs/>
          <w:i/>
          <w:iCs/>
          <w:sz w:val="24"/>
          <w:szCs w:val="24"/>
        </w:rPr>
        <w:t>c</w:t>
      </w:r>
      <w:r w:rsidR="002564ED">
        <w:rPr>
          <w:rFonts w:ascii="Times New Roman" w:hAnsi="Times New Roman" w:cs="Times New Roman"/>
          <w:b/>
          <w:bCs/>
          <w:i/>
          <w:iCs/>
          <w:sz w:val="24"/>
          <w:szCs w:val="24"/>
        </w:rPr>
        <w:t>arolinense</w:t>
      </w:r>
      <w:proofErr w:type="spellEnd"/>
      <w:r w:rsidR="002564ED">
        <w:rPr>
          <w:rFonts w:ascii="Times New Roman" w:hAnsi="Times New Roman" w:cs="Times New Roman"/>
          <w:b/>
          <w:bCs/>
          <w:i/>
          <w:iCs/>
          <w:sz w:val="24"/>
          <w:szCs w:val="24"/>
        </w:rPr>
        <w:t xml:space="preserve"> </w:t>
      </w:r>
    </w:p>
    <w:p w14:paraId="50586742" w14:textId="77777777" w:rsidR="00FC54DC" w:rsidRDefault="00FC54DC" w:rsidP="006B6F98">
      <w:pPr>
        <w:spacing w:after="0"/>
        <w:rPr>
          <w:rFonts w:ascii="Times New Roman" w:hAnsi="Times New Roman" w:cs="Times New Roman"/>
          <w:b/>
          <w:bCs/>
          <w:sz w:val="24"/>
          <w:szCs w:val="24"/>
        </w:rPr>
      </w:pPr>
    </w:p>
    <w:p w14:paraId="349174C9" w14:textId="2DF94EFF" w:rsidR="00535E52" w:rsidRDefault="00535E52" w:rsidP="006B6F98">
      <w:pPr>
        <w:spacing w:after="0"/>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596C6C7C" w14:textId="06B2431D" w:rsidR="00D36F1F" w:rsidRPr="00B53F29" w:rsidRDefault="00535E52" w:rsidP="003F55E0">
      <w:pPr>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590C00" w:rsidRPr="00B53F29">
        <w:rPr>
          <w:rFonts w:ascii="Times New Roman" w:hAnsi="Times New Roman" w:cs="Times New Roman"/>
          <w:sz w:val="24"/>
          <w:szCs w:val="24"/>
        </w:rPr>
        <w:t xml:space="preserve">My proposed research aims to address differences in temperature tolerance regionally and mechanisms of plant adaptation in response to changing temperatures associated with climate change. </w:t>
      </w:r>
      <w:r w:rsidR="00590C00">
        <w:rPr>
          <w:rFonts w:ascii="Times New Roman" w:hAnsi="Times New Roman" w:cs="Times New Roman"/>
          <w:sz w:val="24"/>
          <w:szCs w:val="24"/>
        </w:rPr>
        <w:t xml:space="preserve">My study plant is </w:t>
      </w:r>
      <w:r w:rsidR="00B53F29" w:rsidRPr="00590C00">
        <w:rPr>
          <w:rFonts w:ascii="Times New Roman" w:hAnsi="Times New Roman" w:cs="Times New Roman"/>
          <w:i/>
          <w:sz w:val="24"/>
          <w:szCs w:val="24"/>
        </w:rPr>
        <w:t xml:space="preserve">Solanum </w:t>
      </w:r>
      <w:proofErr w:type="spellStart"/>
      <w:r w:rsidR="00B53F29" w:rsidRPr="00590C00">
        <w:rPr>
          <w:rFonts w:ascii="Times New Roman" w:hAnsi="Times New Roman" w:cs="Times New Roman"/>
          <w:i/>
          <w:sz w:val="24"/>
          <w:szCs w:val="24"/>
        </w:rPr>
        <w:t>carolinense</w:t>
      </w:r>
      <w:proofErr w:type="spellEnd"/>
      <w:r w:rsidR="00B53F29" w:rsidRPr="00B53F29">
        <w:rPr>
          <w:rFonts w:ascii="Times New Roman" w:hAnsi="Times New Roman" w:cs="Times New Roman"/>
          <w:sz w:val="24"/>
          <w:szCs w:val="24"/>
        </w:rPr>
        <w:t xml:space="preserve"> (</w:t>
      </w:r>
      <w:proofErr w:type="spellStart"/>
      <w:r w:rsidR="00B53F29" w:rsidRPr="00B53F29">
        <w:rPr>
          <w:rFonts w:ascii="Times New Roman" w:hAnsi="Times New Roman" w:cs="Times New Roman"/>
          <w:sz w:val="24"/>
          <w:szCs w:val="24"/>
        </w:rPr>
        <w:t>horsenettle</w:t>
      </w:r>
      <w:proofErr w:type="spellEnd"/>
      <w:r w:rsidR="00B53F29" w:rsidRPr="00B53F29">
        <w:rPr>
          <w:rFonts w:ascii="Times New Roman" w:hAnsi="Times New Roman" w:cs="Times New Roman"/>
          <w:sz w:val="24"/>
          <w:szCs w:val="24"/>
        </w:rPr>
        <w:t xml:space="preserve">) </w:t>
      </w:r>
      <w:r w:rsidR="00590C00">
        <w:rPr>
          <w:rFonts w:ascii="Times New Roman" w:hAnsi="Times New Roman" w:cs="Times New Roman"/>
          <w:sz w:val="24"/>
          <w:szCs w:val="24"/>
        </w:rPr>
        <w:t xml:space="preserve">which </w:t>
      </w:r>
      <w:r w:rsidR="00B53F29" w:rsidRPr="00B53F29">
        <w:rPr>
          <w:rFonts w:ascii="Times New Roman" w:hAnsi="Times New Roman" w:cs="Times New Roman"/>
          <w:sz w:val="24"/>
          <w:szCs w:val="24"/>
        </w:rPr>
        <w:t xml:space="preserve">is a part of the Solanaceae (nightshade) family and originally was common throughout the Southeastern United States. It has since spread to much of the continental U.S., including Texas and Minnesota. Since the distribution of this species spans remarkably different climates, </w:t>
      </w:r>
      <w:proofErr w:type="spellStart"/>
      <w:r w:rsidR="00B53F29" w:rsidRPr="00B53F29">
        <w:rPr>
          <w:rFonts w:ascii="Times New Roman" w:hAnsi="Times New Roman" w:cs="Times New Roman"/>
          <w:sz w:val="24"/>
          <w:szCs w:val="24"/>
        </w:rPr>
        <w:t>horsenettle</w:t>
      </w:r>
      <w:proofErr w:type="spellEnd"/>
      <w:r w:rsidR="00B53F29" w:rsidRPr="00B53F29">
        <w:rPr>
          <w:rFonts w:ascii="Times New Roman" w:hAnsi="Times New Roman" w:cs="Times New Roman"/>
          <w:sz w:val="24"/>
          <w:szCs w:val="24"/>
        </w:rPr>
        <w:t xml:space="preserve"> is ideal for studying the evolution of temperature tolerance for both extreme cold and extreme heat. To understand how </w:t>
      </w:r>
      <w:proofErr w:type="spellStart"/>
      <w:r w:rsidR="00B53F29" w:rsidRPr="00B53F29">
        <w:rPr>
          <w:rFonts w:ascii="Times New Roman" w:hAnsi="Times New Roman" w:cs="Times New Roman"/>
          <w:sz w:val="24"/>
          <w:szCs w:val="24"/>
        </w:rPr>
        <w:t>horsenettle</w:t>
      </w:r>
      <w:proofErr w:type="spellEnd"/>
      <w:r w:rsidR="00B53F29" w:rsidRPr="00B53F29">
        <w:rPr>
          <w:rFonts w:ascii="Times New Roman" w:hAnsi="Times New Roman" w:cs="Times New Roman"/>
          <w:sz w:val="24"/>
          <w:szCs w:val="24"/>
        </w:rPr>
        <w:t xml:space="preserve"> has managed to adapt to extreme high temperatures and extreme low temperatures, I will compare temperature tolerance between individual plants from Texas and Minnesota for both the </w:t>
      </w:r>
      <w:proofErr w:type="spellStart"/>
      <w:r w:rsidR="00B53F29" w:rsidRPr="00B53F29">
        <w:rPr>
          <w:rFonts w:ascii="Times New Roman" w:hAnsi="Times New Roman" w:cs="Times New Roman"/>
          <w:sz w:val="24"/>
          <w:szCs w:val="24"/>
        </w:rPr>
        <w:t>sporophytic</w:t>
      </w:r>
      <w:proofErr w:type="spellEnd"/>
      <w:r w:rsidR="00B53F29" w:rsidRPr="00B53F29">
        <w:rPr>
          <w:rFonts w:ascii="Times New Roman" w:hAnsi="Times New Roman" w:cs="Times New Roman"/>
          <w:sz w:val="24"/>
          <w:szCs w:val="24"/>
        </w:rPr>
        <w:t xml:space="preserve"> (diploid) and gametophytic (haploid) life stages. Previous research has shown an overlap between temperature tolerance traits in the </w:t>
      </w:r>
      <w:proofErr w:type="spellStart"/>
      <w:r w:rsidR="00B53F29" w:rsidRPr="00B53F29">
        <w:rPr>
          <w:rFonts w:ascii="Times New Roman" w:hAnsi="Times New Roman" w:cs="Times New Roman"/>
          <w:sz w:val="24"/>
          <w:szCs w:val="24"/>
        </w:rPr>
        <w:t>sporophytic</w:t>
      </w:r>
      <w:proofErr w:type="spellEnd"/>
      <w:r w:rsidR="00B53F29" w:rsidRPr="00B53F29">
        <w:rPr>
          <w:rFonts w:ascii="Times New Roman" w:hAnsi="Times New Roman" w:cs="Times New Roman"/>
          <w:sz w:val="24"/>
          <w:szCs w:val="24"/>
        </w:rPr>
        <w:t xml:space="preserve"> and gametophytic life stages and in examining both stages, I will determine if this is consistent for temperature tolerance traits in </w:t>
      </w:r>
      <w:proofErr w:type="spellStart"/>
      <w:r w:rsidR="00B53F29" w:rsidRPr="00B53F29">
        <w:rPr>
          <w:rFonts w:ascii="Times New Roman" w:hAnsi="Times New Roman" w:cs="Times New Roman"/>
          <w:sz w:val="24"/>
          <w:szCs w:val="24"/>
        </w:rPr>
        <w:t>horsenettle</w:t>
      </w:r>
      <w:proofErr w:type="spellEnd"/>
      <w:r w:rsidR="00B53F29" w:rsidRPr="00B53F29">
        <w:rPr>
          <w:rFonts w:ascii="Times New Roman" w:hAnsi="Times New Roman" w:cs="Times New Roman"/>
          <w:sz w:val="24"/>
          <w:szCs w:val="24"/>
        </w:rPr>
        <w:t>. This research will improve our understanding of temperature tolerance evolution which is critical due to the uncertainty of how crops or wild species will cope with climate change.</w:t>
      </w:r>
    </w:p>
    <w:p w14:paraId="761834A4" w14:textId="77777777" w:rsidR="00D36F1F" w:rsidRDefault="00D36F1F" w:rsidP="00D36F1F">
      <w:pPr>
        <w:spacing w:after="0"/>
        <w:rPr>
          <w:rFonts w:ascii="Times New Roman" w:hAnsi="Times New Roman" w:cs="Times New Roman"/>
          <w:sz w:val="24"/>
          <w:szCs w:val="24"/>
        </w:rPr>
      </w:pPr>
    </w:p>
    <w:p w14:paraId="10255162" w14:textId="2F8AACE9" w:rsidR="003267D4" w:rsidRPr="002F11A8" w:rsidRDefault="003267D4" w:rsidP="00D36F1F">
      <w:pPr>
        <w:spacing w:after="0"/>
        <w:rPr>
          <w:rFonts w:ascii="Times New Roman" w:hAnsi="Times New Roman" w:cs="Times New Roman"/>
          <w:b/>
          <w:bCs/>
          <w:i/>
          <w:iCs/>
          <w:sz w:val="24"/>
          <w:szCs w:val="24"/>
        </w:rPr>
      </w:pPr>
      <w:r w:rsidRPr="002F11A8">
        <w:rPr>
          <w:rFonts w:ascii="Times New Roman" w:hAnsi="Times New Roman" w:cs="Times New Roman"/>
          <w:b/>
          <w:bCs/>
          <w:i/>
          <w:iCs/>
          <w:sz w:val="24"/>
          <w:szCs w:val="24"/>
        </w:rPr>
        <w:t>Introduction</w:t>
      </w:r>
      <w:r w:rsidR="006C6402">
        <w:rPr>
          <w:rFonts w:ascii="Times New Roman" w:hAnsi="Times New Roman" w:cs="Times New Roman"/>
          <w:b/>
          <w:bCs/>
          <w:i/>
          <w:iCs/>
          <w:sz w:val="24"/>
          <w:szCs w:val="24"/>
        </w:rPr>
        <w:t xml:space="preserve"> </w:t>
      </w:r>
    </w:p>
    <w:p w14:paraId="426EEB83" w14:textId="7FC556F2" w:rsidR="00413CFC" w:rsidRDefault="003267D4" w:rsidP="006B6F98">
      <w:pPr>
        <w:pStyle w:val="NoSpacing"/>
        <w:spacing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Global climate change is altering local temperature regimes and </w:t>
      </w:r>
      <w:r w:rsidR="00062BDE">
        <w:rPr>
          <w:rFonts w:ascii="Times New Roman" w:hAnsi="Times New Roman" w:cs="Times New Roman"/>
          <w:sz w:val="24"/>
          <w:szCs w:val="24"/>
        </w:rPr>
        <w:t>changing the conditions under which species have evolved</w:t>
      </w:r>
      <w:r w:rsidRPr="003267D4">
        <w:rPr>
          <w:rFonts w:ascii="Times New Roman" w:hAnsi="Times New Roman" w:cs="Times New Roman"/>
          <w:sz w:val="24"/>
          <w:szCs w:val="24"/>
        </w:rPr>
        <w:t xml:space="preserve">. As local temperature regimes change, plants must either shift ranges or adapt to the local conditions </w: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 </w:instrTex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EN.CITE.DATA </w:instrText>
      </w:r>
      <w:r w:rsidR="00FC54DC">
        <w:rPr>
          <w:rFonts w:ascii="Times New Roman" w:hAnsi="Times New Roman" w:cs="Times New Roman"/>
          <w:sz w:val="24"/>
          <w:szCs w:val="24"/>
        </w:rPr>
      </w:r>
      <w:r w:rsidR="00FC54DC">
        <w:rPr>
          <w:rFonts w:ascii="Times New Roman" w:hAnsi="Times New Roman" w:cs="Times New Roman"/>
          <w:sz w:val="24"/>
          <w:szCs w:val="24"/>
        </w:rPr>
        <w:fldChar w:fldCharType="end"/>
      </w:r>
      <w:r w:rsidR="00FC54DC">
        <w:rPr>
          <w:rFonts w:ascii="Times New Roman" w:hAnsi="Times New Roman" w:cs="Times New Roman"/>
          <w:sz w:val="24"/>
          <w:szCs w:val="24"/>
        </w:rPr>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 Wolkovich et al. 2012, Cooper et al. 2018, Moran 2020)</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The overarching question for this proposed study is how do plants adapt to changing temperature conditions? Adaptation is the result of natural selection acting on variation among </w:t>
      </w:r>
      <w:r w:rsidR="009C3D6C">
        <w:rPr>
          <w:rFonts w:ascii="Times New Roman" w:hAnsi="Times New Roman" w:cs="Times New Roman"/>
          <w:sz w:val="24"/>
          <w:szCs w:val="24"/>
        </w:rPr>
        <w:t>genetically based phenotype</w:t>
      </w:r>
      <w:r w:rsidR="00397F71">
        <w:rPr>
          <w:rFonts w:ascii="Times New Roman" w:hAnsi="Times New Roman" w:cs="Times New Roman"/>
          <w:sz w:val="24"/>
          <w:szCs w:val="24"/>
        </w:rPr>
        <w:t>s</w:t>
      </w:r>
      <w:r w:rsidRPr="003267D4">
        <w:rPr>
          <w:rFonts w:ascii="Times New Roman" w:hAnsi="Times New Roman" w:cs="Times New Roman"/>
          <w:sz w:val="24"/>
          <w:szCs w:val="24"/>
        </w:rPr>
        <w:t xml:space="preserve"> of the same species. As conditions change, </w:t>
      </w:r>
      <w:r w:rsidRPr="003267D4">
        <w:rPr>
          <w:rFonts w:ascii="Times New Roman" w:hAnsi="Times New Roman" w:cs="Times New Roman"/>
          <w:sz w:val="24"/>
          <w:szCs w:val="24"/>
        </w:rPr>
        <w:lastRenderedPageBreak/>
        <w:t>adaption will occur i</w:t>
      </w:r>
      <w:r w:rsidR="00221389">
        <w:rPr>
          <w:rFonts w:ascii="Times New Roman" w:hAnsi="Times New Roman" w:cs="Times New Roman"/>
          <w:sz w:val="24"/>
          <w:szCs w:val="24"/>
        </w:rPr>
        <w:t>f</w:t>
      </w:r>
      <w:r w:rsidRPr="003267D4">
        <w:rPr>
          <w:rFonts w:ascii="Times New Roman" w:hAnsi="Times New Roman" w:cs="Times New Roman"/>
          <w:sz w:val="24"/>
          <w:szCs w:val="24"/>
        </w:rPr>
        <w:t xml:space="preserve"> </w:t>
      </w:r>
      <w:r w:rsidR="009C3D6C">
        <w:rPr>
          <w:rFonts w:ascii="Times New Roman" w:hAnsi="Times New Roman" w:cs="Times New Roman"/>
          <w:sz w:val="24"/>
          <w:szCs w:val="24"/>
        </w:rPr>
        <w:t>phenotypes</w:t>
      </w:r>
      <w:r w:rsidRPr="003267D4">
        <w:rPr>
          <w:rFonts w:ascii="Times New Roman" w:hAnsi="Times New Roman" w:cs="Times New Roman"/>
          <w:sz w:val="24"/>
          <w:szCs w:val="24"/>
        </w:rPr>
        <w:t xml:space="preserve"> that are more suitable for the conditions are more successful in survival and reproduction and therefore, are favored by natural selection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and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w:t>
      </w:r>
    </w:p>
    <w:p w14:paraId="56CA9450" w14:textId="7CEDAE8D" w:rsidR="003267D4" w:rsidRDefault="00C344AA" w:rsidP="006B6F98">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Since angiosperms have </w:t>
      </w:r>
      <w:r w:rsidR="007E6FA1">
        <w:rPr>
          <w:rFonts w:ascii="Times New Roman" w:hAnsi="Times New Roman" w:cs="Times New Roman"/>
          <w:sz w:val="24"/>
          <w:szCs w:val="24"/>
        </w:rPr>
        <w:t>alternation</w:t>
      </w:r>
      <w:r>
        <w:rPr>
          <w:rFonts w:ascii="Times New Roman" w:hAnsi="Times New Roman" w:cs="Times New Roman"/>
          <w:sz w:val="24"/>
          <w:szCs w:val="24"/>
        </w:rPr>
        <w:t xml:space="preserve"> of generations, selection can occur at the gametophytic stage (haploid stage; </w:t>
      </w:r>
      <w:r w:rsidRPr="003267D4">
        <w:rPr>
          <w:rFonts w:ascii="Times New Roman" w:hAnsi="Times New Roman" w:cs="Times New Roman"/>
          <w:sz w:val="24"/>
          <w:szCs w:val="24"/>
        </w:rPr>
        <w:t>pollen or ovule)</w:t>
      </w:r>
      <w:r>
        <w:rPr>
          <w:rFonts w:ascii="Times New Roman" w:hAnsi="Times New Roman" w:cs="Times New Roman"/>
          <w:sz w:val="24"/>
          <w:szCs w:val="24"/>
        </w:rPr>
        <w:t xml:space="preserve"> </w:t>
      </w:r>
      <w:r w:rsidR="001C612D">
        <w:rPr>
          <w:rFonts w:ascii="Times New Roman" w:hAnsi="Times New Roman" w:cs="Times New Roman"/>
          <w:sz w:val="24"/>
          <w:szCs w:val="24"/>
        </w:rPr>
        <w:t>and</w:t>
      </w:r>
      <w:r w:rsidR="00724C6C">
        <w:rPr>
          <w:rFonts w:ascii="Times New Roman" w:hAnsi="Times New Roman" w:cs="Times New Roman"/>
          <w:sz w:val="24"/>
          <w:szCs w:val="24"/>
        </w:rPr>
        <w:t>/or</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stage (diploid stage; </w:t>
      </w:r>
      <w:r w:rsidRPr="003267D4">
        <w:rPr>
          <w:rFonts w:ascii="Times New Roman" w:hAnsi="Times New Roman" w:cs="Times New Roman"/>
          <w:sz w:val="24"/>
          <w:szCs w:val="24"/>
        </w:rPr>
        <w:t>zygote, seedling, or mature plant</w:t>
      </w:r>
      <w:ins w:id="1" w:author="Steven Travers" w:date="2021-03-25T21:47:00Z">
        <w:r w:rsidR="00062BDE">
          <w:rPr>
            <w:rFonts w:ascii="Times New Roman" w:hAnsi="Times New Roman" w:cs="Times New Roman"/>
            <w:sz w:val="24"/>
            <w:szCs w:val="24"/>
          </w:rPr>
          <w:t>;</w:t>
        </w:r>
      </w:ins>
      <w:del w:id="2" w:author="Steven Travers" w:date="2021-03-25T21:47:00Z">
        <w:r w:rsidRPr="003267D4" w:rsidDel="00062BDE">
          <w:rPr>
            <w:rFonts w:ascii="Times New Roman" w:hAnsi="Times New Roman" w:cs="Times New Roman"/>
            <w:sz w:val="24"/>
            <w:szCs w:val="24"/>
          </w:rPr>
          <w:delText>)</w:delText>
        </w:r>
      </w:del>
      <w:r w:rsidR="001C612D">
        <w:rPr>
          <w:rFonts w:ascii="Times New Roman" w:hAnsi="Times New Roman" w:cs="Times New Roman"/>
          <w:sz w:val="24"/>
          <w:szCs w:val="24"/>
        </w:rPr>
        <w:t xml:space="preserve">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&lt;EndNote&gt;&lt;Cite&gt;&lt;Author&gt;N.&lt;/Author&gt;&lt;Year&gt;1992&lt;/Year&gt;&lt;IDText&gt;Evolutionary Interpretations of Differences in Pollen Tube Growth Rates&lt;/IDText&gt;&lt;DisplayText&gt;(Walsh and Charlesworth 1992)&lt;/DisplayText&gt;&lt;record&gt;&lt;keywords&gt;&lt;keyword&gt;Gametophytes&lt;/keyword&gt;&lt;keyword&gt;Plant growth&lt;/keyword&gt;&lt;keyword&gt;Genetic variation&lt;/keyword&gt;&lt;keyword&gt;Ecological competition&lt;/keyword&gt;&lt;keyword&gt;Pollen tubes&lt;/keyword&gt;&lt;keyword&gt;Corn&lt;/keyword&gt;&lt;keyword&gt;Genetic loci&lt;/keyword&gt;&lt;keyword&gt;Pollen&lt;/keyword&gt;&lt;keyword&gt;Plants&lt;/keyword&gt;&lt;keyword&gt;Pollination&lt;/keyword&gt;&lt;keyword&gt;Genetic aspects&lt;/keyword&gt;&lt;keyword&gt;Research&lt;/keyword&gt;&lt;keyword&gt;Variation (Biology)&lt;/keyword&gt;&lt;keyword&gt;Growth (Plants)&lt;/keyword&gt;&lt;keyword&gt;Growth&lt;/keyword&gt;&lt;keyword&gt;Pollen tube&lt;/keyword&gt;&lt;/keywords&gt;&lt;isbn&gt;0033-5770&lt;/isbn&gt;&lt;titles&gt;&lt;title&gt;Evolutionary Interpretations of Differences in Pollen Tube Growth Rates&lt;/title&gt;&lt;secondary-title&gt;The Quarterly review of biology&lt;/secondary-title&gt;&lt;/titles&gt;&lt;pages&gt;19-37&lt;/pages&gt;&lt;number&gt;1&lt;/number&gt;&lt;contributors&gt;&lt;authors&gt;&lt;author&gt;N. E. Walsh&lt;/author&gt;&lt;author&gt;D. Charlesworth&lt;/author&gt;&lt;/authors&gt;&lt;/contributors&gt;&lt;added-date format="utc"&gt;1602244728&lt;/added-date&gt;&lt;ref-type name="Journal Article"&gt;17&lt;/ref-type&gt;&lt;dates&gt;&lt;year&gt;1992&lt;/year&gt;&lt;/dates&gt;&lt;rec-number&gt;24&lt;/rec-number&gt;&lt;publisher&gt;University of Chicago Press&lt;/publisher&gt;&lt;last-updated-date format="utc"&gt;1602244728&lt;/last-updated-date&gt;&lt;electronic-resource-num&gt;10.1086/417446&lt;/electronic-resource-num&gt;&lt;volume&gt;67&lt;/volume&gt;&lt;/record&gt;&lt;/Cite&gt;&lt;/EndNote&gt;</w:instrText>
      </w:r>
      <w:r w:rsidR="00FC54DC">
        <w:rPr>
          <w:rFonts w:ascii="Times New Roman" w:hAnsi="Times New Roman" w:cs="Times New Roman"/>
          <w:sz w:val="24"/>
          <w:szCs w:val="24"/>
        </w:rPr>
        <w:fldChar w:fldCharType="separate"/>
      </w:r>
      <w:del w:id="3" w:author="Steven Travers" w:date="2021-03-25T21:46:00Z">
        <w:r w:rsidR="00FC54DC" w:rsidDel="00062BDE">
          <w:rPr>
            <w:rFonts w:ascii="Times New Roman" w:hAnsi="Times New Roman" w:cs="Times New Roman"/>
            <w:noProof/>
            <w:sz w:val="24"/>
            <w:szCs w:val="24"/>
          </w:rPr>
          <w:delText>(</w:delText>
        </w:r>
      </w:del>
      <w:r w:rsidR="00FC54DC">
        <w:rPr>
          <w:rFonts w:ascii="Times New Roman" w:hAnsi="Times New Roman" w:cs="Times New Roman"/>
          <w:noProof/>
          <w:sz w:val="24"/>
          <w:szCs w:val="24"/>
        </w:rPr>
        <w:t>Walsh and Charlesworth 1992)</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 xml:space="preserve">. </w:t>
      </w:r>
      <w:r w:rsidR="003267D4" w:rsidRPr="003267D4">
        <w:rPr>
          <w:rFonts w:ascii="Times New Roman" w:hAnsi="Times New Roman" w:cs="Times New Roman"/>
          <w:sz w:val="24"/>
          <w:szCs w:val="24"/>
        </w:rPr>
        <w:t xml:space="preserve">I am interested in understanding how the set of traits associated with temperature tolerance evolve. Does selection for temperature tolerance occur in the </w:t>
      </w:r>
      <w:proofErr w:type="spellStart"/>
      <w:r w:rsidR="003267D4" w:rsidRPr="003267D4">
        <w:rPr>
          <w:rFonts w:ascii="Times New Roman" w:hAnsi="Times New Roman" w:cs="Times New Roman"/>
          <w:sz w:val="24"/>
          <w:szCs w:val="24"/>
        </w:rPr>
        <w:t>sporophytic</w:t>
      </w:r>
      <w:proofErr w:type="spellEnd"/>
      <w:r w:rsidR="003267D4" w:rsidRPr="003267D4">
        <w:rPr>
          <w:rFonts w:ascii="Times New Roman" w:hAnsi="Times New Roman" w:cs="Times New Roman"/>
          <w:sz w:val="24"/>
          <w:szCs w:val="24"/>
        </w:rPr>
        <w:t xml:space="preserve"> stage</w:t>
      </w:r>
      <w:r>
        <w:rPr>
          <w:rFonts w:ascii="Times New Roman" w:hAnsi="Times New Roman" w:cs="Times New Roman"/>
          <w:sz w:val="24"/>
          <w:szCs w:val="24"/>
        </w:rPr>
        <w:t xml:space="preserve">, </w:t>
      </w:r>
      <w:r w:rsidR="003267D4" w:rsidRPr="003267D4">
        <w:rPr>
          <w:rFonts w:ascii="Times New Roman" w:hAnsi="Times New Roman" w:cs="Times New Roman"/>
          <w:sz w:val="24"/>
          <w:szCs w:val="24"/>
        </w:rPr>
        <w:t xml:space="preserve">gametophytic stage, or both? </w:t>
      </w:r>
    </w:p>
    <w:p w14:paraId="6B508F65" w14:textId="49E8F109" w:rsidR="00752D62" w:rsidRDefault="00397F71"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Recognizing the underlying mechanisms for selection are particularly important for understanding adaptation of plants in new environments or a changing climate.</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Previous studies have shown </w:t>
      </w:r>
      <w:r w:rsidR="00830E3E">
        <w:rPr>
          <w:rFonts w:ascii="Times New Roman" w:hAnsi="Times New Roman" w:cs="Times New Roman"/>
          <w:sz w:val="24"/>
          <w:szCs w:val="24"/>
        </w:rPr>
        <w:t xml:space="preserve">an </w:t>
      </w:r>
      <w:r>
        <w:rPr>
          <w:rFonts w:ascii="Times New Roman" w:hAnsi="Times New Roman" w:cs="Times New Roman"/>
          <w:sz w:val="24"/>
          <w:szCs w:val="24"/>
        </w:rPr>
        <w:t>o</w:t>
      </w:r>
      <w:r w:rsidR="003267D4" w:rsidRPr="003267D4">
        <w:rPr>
          <w:rFonts w:ascii="Times New Roman" w:hAnsi="Times New Roman" w:cs="Times New Roman"/>
          <w:sz w:val="24"/>
          <w:szCs w:val="24"/>
        </w:rPr>
        <w:t xml:space="preserve">verlap in temperature tolerance between the </w:t>
      </w:r>
      <w:proofErr w:type="spellStart"/>
      <w:r w:rsidR="003267D4" w:rsidRPr="003267D4">
        <w:rPr>
          <w:rFonts w:ascii="Times New Roman" w:hAnsi="Times New Roman" w:cs="Times New Roman"/>
          <w:sz w:val="24"/>
          <w:szCs w:val="24"/>
        </w:rPr>
        <w:t>sporophytic</w:t>
      </w:r>
      <w:proofErr w:type="spellEnd"/>
      <w:r w:rsidR="003267D4" w:rsidRPr="003267D4">
        <w:rPr>
          <w:rFonts w:ascii="Times New Roman" w:hAnsi="Times New Roman" w:cs="Times New Roman"/>
          <w:sz w:val="24"/>
          <w:szCs w:val="24"/>
        </w:rPr>
        <w:t xml:space="preserve"> and gametophytic stages</w:t>
      </w:r>
      <w:r w:rsidR="00830E3E">
        <w:rPr>
          <w:rFonts w:ascii="Times New Roman" w:hAnsi="Times New Roman" w:cs="Times New Roman"/>
          <w:sz w:val="24"/>
          <w:szCs w:val="24"/>
        </w:rPr>
        <w:t xml:space="preserve">, meaning that </w:t>
      </w:r>
      <w:r w:rsidR="003267D4" w:rsidRPr="003267D4">
        <w:rPr>
          <w:rFonts w:ascii="Times New Roman" w:hAnsi="Times New Roman" w:cs="Times New Roman"/>
          <w:sz w:val="24"/>
          <w:szCs w:val="24"/>
        </w:rPr>
        <w:t xml:space="preserve">thermotolerant plants produce relatively thermotolerant pollen </w: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(Zamir, Tanksley and Jones 1982, Hedhly, Hormaza and Herrero 2005, Zhou et al. 2017, Poudyal, Rosenqvist and Ottosen 2019)</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selection for tolerance traits in the </w:t>
      </w:r>
      <w:r w:rsidR="00766FFE">
        <w:rPr>
          <w:rFonts w:ascii="Times New Roman" w:hAnsi="Times New Roman" w:cs="Times New Roman"/>
          <w:sz w:val="24"/>
          <w:szCs w:val="24"/>
        </w:rPr>
        <w:t>gametophyte</w:t>
      </w:r>
      <w:r w:rsidR="003267D4" w:rsidRPr="003267D4">
        <w:rPr>
          <w:rFonts w:ascii="Times New Roman" w:hAnsi="Times New Roman" w:cs="Times New Roman"/>
          <w:sz w:val="24"/>
          <w:szCs w:val="24"/>
        </w:rPr>
        <w:t xml:space="preserve"> stage has led to evolutionary shifts in the sporophyte stage </w: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(Mulcahy 1979, Hedhly et al. 2005)</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These studies </w:t>
      </w:r>
      <w:r w:rsidR="00830E3E">
        <w:rPr>
          <w:rFonts w:ascii="Times New Roman" w:hAnsi="Times New Roman" w:cs="Times New Roman"/>
          <w:sz w:val="24"/>
          <w:szCs w:val="24"/>
        </w:rPr>
        <w:t xml:space="preserve">support the hypothesis that the combination of selection at the </w:t>
      </w:r>
      <w:proofErr w:type="spellStart"/>
      <w:r w:rsidR="00830E3E">
        <w:rPr>
          <w:rFonts w:ascii="Times New Roman" w:hAnsi="Times New Roman" w:cs="Times New Roman"/>
          <w:sz w:val="24"/>
          <w:szCs w:val="24"/>
        </w:rPr>
        <w:t>sporophytic</w:t>
      </w:r>
      <w:proofErr w:type="spellEnd"/>
      <w:r w:rsidR="00830E3E">
        <w:rPr>
          <w:rFonts w:ascii="Times New Roman" w:hAnsi="Times New Roman" w:cs="Times New Roman"/>
          <w:sz w:val="24"/>
          <w:szCs w:val="24"/>
        </w:rPr>
        <w:t xml:space="preserve"> and gametophytic life stages contribute to the evolution of temperature tolerance in angiosperms.</w:t>
      </w:r>
    </w:p>
    <w:p w14:paraId="0779961A" w14:textId="0BD25403" w:rsidR="007E6FA1" w:rsidRDefault="00830E3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752D62">
        <w:rPr>
          <w:rFonts w:ascii="Times New Roman" w:hAnsi="Times New Roman" w:cs="Times New Roman"/>
          <w:sz w:val="24"/>
          <w:szCs w:val="24"/>
        </w:rPr>
        <w:t>lmost all previous studies concerning climate adaptation</w:t>
      </w:r>
      <w:r w:rsidR="003267D4" w:rsidRPr="003267D4">
        <w:rPr>
          <w:rFonts w:ascii="Times New Roman" w:hAnsi="Times New Roman" w:cs="Times New Roman"/>
          <w:sz w:val="24"/>
          <w:szCs w:val="24"/>
        </w:rPr>
        <w:t xml:space="preserve"> have focused on crop species and overall, little attention has been </w:t>
      </w:r>
      <w:r w:rsidR="00752D62" w:rsidRPr="003267D4">
        <w:rPr>
          <w:rFonts w:ascii="Times New Roman" w:hAnsi="Times New Roman" w:cs="Times New Roman"/>
          <w:sz w:val="24"/>
          <w:szCs w:val="24"/>
        </w:rPr>
        <w:t>paid</w:t>
      </w:r>
      <w:r w:rsidR="003267D4" w:rsidRPr="003267D4">
        <w:rPr>
          <w:rFonts w:ascii="Times New Roman" w:hAnsi="Times New Roman" w:cs="Times New Roman"/>
          <w:sz w:val="24"/>
          <w:szCs w:val="24"/>
        </w:rPr>
        <w:t xml:space="preserve"> to non-crop species. This is problematic because restoration and conservation efforts involve adaptation processes of non-crop species. </w:t>
      </w:r>
      <w:r w:rsidR="000851CA">
        <w:rPr>
          <w:rFonts w:ascii="Times New Roman" w:hAnsi="Times New Roman" w:cs="Times New Roman"/>
          <w:sz w:val="24"/>
          <w:szCs w:val="24"/>
        </w:rPr>
        <w:t xml:space="preserve">Wang et al. (2012) conducted a meta-analysis in which </w:t>
      </w:r>
      <w:r w:rsidR="008C04FA">
        <w:rPr>
          <w:rFonts w:ascii="Times New Roman" w:hAnsi="Times New Roman" w:cs="Times New Roman"/>
          <w:sz w:val="24"/>
          <w:szCs w:val="24"/>
        </w:rPr>
        <w:t>the authors</w:t>
      </w:r>
      <w:r w:rsidR="000851CA">
        <w:rPr>
          <w:rFonts w:ascii="Times New Roman" w:hAnsi="Times New Roman" w:cs="Times New Roman"/>
          <w:sz w:val="24"/>
          <w:szCs w:val="24"/>
        </w:rPr>
        <w:t xml:space="preserve"> compared crop and non-crop species and found a difference between the two in physiological responses to temperature and CO</w:t>
      </w:r>
      <w:r w:rsidR="000851CA">
        <w:rPr>
          <w:rFonts w:ascii="Times New Roman" w:hAnsi="Times New Roman" w:cs="Times New Roman"/>
          <w:sz w:val="24"/>
          <w:szCs w:val="24"/>
          <w:vertAlign w:val="subscript"/>
        </w:rPr>
        <w:t>2</w:t>
      </w:r>
      <w:r w:rsidR="000851CA">
        <w:rPr>
          <w:rFonts w:ascii="Times New Roman" w:hAnsi="Times New Roman" w:cs="Times New Roman"/>
          <w:sz w:val="24"/>
          <w:szCs w:val="24"/>
        </w:rPr>
        <w:t xml:space="preserve"> levels. The authors </w:t>
      </w:r>
      <w:r w:rsidR="008C04FA">
        <w:rPr>
          <w:rFonts w:ascii="Times New Roman" w:hAnsi="Times New Roman" w:cs="Times New Roman"/>
          <w:sz w:val="24"/>
          <w:szCs w:val="24"/>
        </w:rPr>
        <w:t>went on to</w:t>
      </w:r>
      <w:r w:rsidR="000851CA">
        <w:rPr>
          <w:rFonts w:ascii="Times New Roman" w:hAnsi="Times New Roman" w:cs="Times New Roman"/>
          <w:sz w:val="24"/>
          <w:szCs w:val="24"/>
        </w:rPr>
        <w:t xml:space="preserve"> mention that their analysis was limited because of understudied </w:t>
      </w:r>
      <w:r w:rsidR="000851CA">
        <w:rPr>
          <w:rFonts w:ascii="Times New Roman" w:hAnsi="Times New Roman" w:cs="Times New Roman"/>
          <w:sz w:val="24"/>
          <w:szCs w:val="24"/>
        </w:rPr>
        <w:lastRenderedPageBreak/>
        <w:t xml:space="preserve">groups of plants and necessitated further research of responses to climate change </w:t>
      </w:r>
      <w:r w:rsidR="009B2ADF">
        <w:rPr>
          <w:rFonts w:ascii="Times New Roman" w:hAnsi="Times New Roman" w:cs="Times New Roman"/>
          <w:sz w:val="24"/>
          <w:szCs w:val="24"/>
        </w:rPr>
        <w:fldChar w:fldCharType="begin"/>
      </w:r>
      <w:r w:rsidR="009B2ADF">
        <w:rPr>
          <w:rFonts w:ascii="Times New Roman" w:hAnsi="Times New Roman" w:cs="Times New Roman"/>
          <w:sz w:val="24"/>
          <w:szCs w:val="24"/>
        </w:rPr>
        <w:instrText xml:space="preserve"> ADDIN EN.CITE &lt;EndNote&gt;&lt;Cite&gt;&lt;Author&gt;Wang&lt;/Author&gt;&lt;Year&gt;2012&lt;/Year&gt;&lt;IDText&gt;A meta-analysis of plant physiological and growth responses to temperature and elevated CO2&lt;/IDText&gt;&lt;DisplayText&gt;(Wang et al. 2012)&lt;/DisplayText&gt;&lt;record&gt;&lt;keywords&gt;&lt;keyword&gt;Life Sciences&lt;/keyword&gt;&lt;keyword&gt;Global change&lt;/keyword&gt;&lt;keyword&gt;Ecology&lt;/keyword&gt;&lt;keyword&gt;Heat stress&lt;/keyword&gt;&lt;keyword&gt;Biomass&lt;/keyword&gt;&lt;keyword&gt;Photosynthesis&lt;/keyword&gt;&lt;keyword&gt;Plant Sciences&lt;/keyword&gt;&lt;keyword&gt;Elevated CO 2&lt;/keyword&gt;&lt;keyword&gt;Meta-analysis&lt;/keyword&gt;&lt;/keywords&gt;&lt;isbn&gt;0029-8549&lt;/isbn&gt;&lt;titles&gt;&lt;title&gt;A meta-analysis of plant physiological and growth responses to temperature and elevated CO2&lt;/title&gt;&lt;secondary-title&gt;Oecologia&lt;/secondary-title&gt;&lt;/titles&gt;&lt;pages&gt;1-13&lt;/pages&gt;&lt;number&gt;1&lt;/number&gt;&lt;contributors&gt;&lt;authors&gt;&lt;author&gt;Wang, Dan&lt;/author&gt;&lt;author&gt;Heckathorn, Scott A.&lt;/author&gt;&lt;author&gt;Wang, Xianzhong&lt;/author&gt;&lt;author&gt;Philpott, Stacy M.&lt;/author&gt;&lt;/authors&gt;&lt;/contributors&gt;&lt;added-date format="utc"&gt;1615910352&lt;/added-date&gt;&lt;pub-location&gt;Berlin/Heidelberg&lt;/pub-location&gt;&lt;ref-type name="Journal Article"&gt;17&lt;/ref-type&gt;&lt;dates&gt;&lt;year&gt;2012&lt;/year&gt;&lt;/dates&gt;&lt;rec-number&gt;62&lt;/rec-number&gt;&lt;publisher&gt;Springer-Verlag&lt;/publisher&gt;&lt;last-updated-date format="utc"&gt;1615910352&lt;/last-updated-date&gt;&lt;electronic-resource-num&gt;10.1007/s00442-011-2172-0&lt;/electronic-resource-num&gt;&lt;volume&gt;169&lt;/volume&gt;&lt;/record&gt;&lt;/Cite&gt;&lt;/EndNote&gt;</w:instrText>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(Wang et al. 2012)</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0851CA">
        <w:rPr>
          <w:rFonts w:ascii="Times New Roman" w:hAnsi="Times New Roman" w:cs="Times New Roman"/>
          <w:sz w:val="24"/>
          <w:szCs w:val="24"/>
        </w:rPr>
        <w:t xml:space="preserve"> </w:t>
      </w:r>
      <w:r w:rsidR="00413CFC">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novel tolerance mechanisms </w:t>
      </w:r>
      <w:r w:rsidR="001549A7">
        <w:rPr>
          <w:rFonts w:ascii="Times New Roman" w:hAnsi="Times New Roman" w:cs="Times New Roman"/>
          <w:sz w:val="24"/>
          <w:szCs w:val="24"/>
        </w:rPr>
        <w:t>discovered in</w:t>
      </w:r>
      <w:r w:rsidR="003267D4" w:rsidRPr="003267D4">
        <w:rPr>
          <w:rFonts w:ascii="Times New Roman" w:hAnsi="Times New Roman" w:cs="Times New Roman"/>
          <w:sz w:val="24"/>
          <w:szCs w:val="24"/>
        </w:rPr>
        <w:t xml:space="preserve"> non-crop species might provide insight for crop breeding. </w:t>
      </w:r>
    </w:p>
    <w:p w14:paraId="6DF2DA7C" w14:textId="3C31FF50" w:rsidR="00906EEF" w:rsidRPr="00906EEF" w:rsidRDefault="00906EEF" w:rsidP="00906EEF">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Study Species</w:t>
      </w:r>
    </w:p>
    <w:p w14:paraId="20143C73" w14:textId="3798B52F"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sidRPr="003267D4">
        <w:rPr>
          <w:rFonts w:ascii="Times New Roman" w:hAnsi="Times New Roman" w:cs="Times New Roman"/>
          <w:sz w:val="24"/>
          <w:szCs w:val="24"/>
        </w:rPr>
        <w:t xml:space="preserve"> is an invasive</w:t>
      </w:r>
      <w:r w:rsidR="00A854D9">
        <w:rPr>
          <w:rFonts w:ascii="Times New Roman" w:hAnsi="Times New Roman" w:cs="Times New Roman"/>
          <w:sz w:val="24"/>
          <w:szCs w:val="24"/>
        </w:rPr>
        <w:t xml:space="preserve">, non-crop </w:t>
      </w:r>
      <w:r w:rsidRPr="003267D4">
        <w:rPr>
          <w:rFonts w:ascii="Times New Roman" w:hAnsi="Times New Roman" w:cs="Times New Roman"/>
          <w:sz w:val="24"/>
          <w:szCs w:val="24"/>
        </w:rPr>
        <w:t>species</w:t>
      </w:r>
      <w:r w:rsidR="00413CFC">
        <w:rPr>
          <w:rFonts w:ascii="Times New Roman" w:hAnsi="Times New Roman" w:cs="Times New Roman"/>
          <w:sz w:val="24"/>
          <w:szCs w:val="24"/>
        </w:rPr>
        <w:t>,</w:t>
      </w:r>
      <w:r w:rsidRPr="003267D4">
        <w:rPr>
          <w:rFonts w:ascii="Times New Roman" w:hAnsi="Times New Roman" w:cs="Times New Roman"/>
          <w:sz w:val="24"/>
          <w:szCs w:val="24"/>
        </w:rPr>
        <w:t xml:space="preserve"> native to the southeastern United States that now spans much of temperate North America</w:t>
      </w:r>
      <w:r w:rsidR="00752D62">
        <w:rPr>
          <w:rFonts w:ascii="Times New Roman" w:hAnsi="Times New Roman" w:cs="Times New Roman"/>
          <w:sz w:val="24"/>
          <w:szCs w:val="24"/>
        </w:rPr>
        <w:t xml:space="preserve"> </w:t>
      </w:r>
      <w:r w:rsidR="00B45DCF">
        <w:rPr>
          <w:rFonts w:ascii="Times New Roman" w:hAnsi="Times New Roman" w:cs="Times New Roman"/>
          <w:sz w:val="24"/>
          <w:szCs w:val="24"/>
        </w:rPr>
        <w:fldChar w:fldCharType="begin"/>
      </w:r>
      <w:r w:rsidR="00B45DCF">
        <w:rPr>
          <w:rFonts w:ascii="Times New Roman" w:hAnsi="Times New Roman" w:cs="Times New Roman"/>
          <w:sz w:val="24"/>
          <w:szCs w:val="24"/>
        </w:rPr>
        <w:instrText xml:space="preserve"> ADDIN EN.CITE &lt;EndNote&gt;&lt;Cite&gt;&lt;Author&gt;Sylwester&lt;/Author&gt;&lt;Year&gt;1946&lt;/Year&gt;&lt;IDText&gt;Biology of horse nettle Solanum carolinense L&lt;/IDText&gt;&lt;DisplayText&gt;(Sylwester 1946)&lt;/DisplayText&gt;&lt;record&gt;&lt;keywords&gt;&lt;keyword&gt;Plant pathology&lt;/keyword&gt;&lt;/keywords&gt;&lt;isbn&gt;9780542300813&lt;/isbn&gt;&lt;titles&gt;&lt;title&gt;Biology of horse nettle Solanum carolinense L&lt;/title&gt;&lt;/titles&gt;&lt;contributors&gt;&lt;authors&gt;&lt;author&gt;Sylwester, Erhardt P.&lt;/author&gt;&lt;/authors&gt;&lt;/contributors&gt;&lt;added-date format="utc"&gt;1615910486&lt;/added-date&gt;&lt;ref-type name="Generic"&gt;13&lt;/ref-type&gt;&lt;dates&gt;&lt;year&gt;1946&lt;/year&gt;&lt;/dates&gt;&lt;rec-number&gt;63&lt;/rec-number&gt;&lt;publisher&gt;ProQuest Dissertations Publishing&lt;/publisher&gt;&lt;last-updated-date format="utc"&gt;1615910486&lt;/last-updated-date&gt;&lt;/record&gt;&lt;/Cite&gt;&lt;/EndNote&gt;</w:instrText>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(Sylwester 1946)</w:t>
      </w:r>
      <w:r w:rsidR="00B45DCF">
        <w:rPr>
          <w:rFonts w:ascii="Times New Roman" w:hAnsi="Times New Roman" w:cs="Times New Roman"/>
          <w:sz w:val="24"/>
          <w:szCs w:val="24"/>
        </w:rPr>
        <w:fldChar w:fldCharType="end"/>
      </w:r>
      <w:r w:rsidRPr="003267D4">
        <w:rPr>
          <w:rFonts w:ascii="Times New Roman" w:hAnsi="Times New Roman" w:cs="Times New Roman"/>
          <w:sz w:val="24"/>
          <w:szCs w:val="24"/>
        </w:rPr>
        <w:t xml:space="preserve">. The pervasiveness of </w:t>
      </w:r>
      <w:r w:rsidRPr="003267D4">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sidRPr="003267D4">
        <w:rPr>
          <w:rFonts w:ascii="Times New Roman" w:hAnsi="Times New Roman" w:cs="Times New Roman"/>
          <w:sz w:val="24"/>
          <w:szCs w:val="24"/>
        </w:rPr>
        <w:t xml:space="preserve"> suggests that this species easily adapts to different conditions. For this study, </w:t>
      </w:r>
      <w:r w:rsidR="00A854D9">
        <w:rPr>
          <w:rFonts w:ascii="Times New Roman" w:hAnsi="Times New Roman" w:cs="Times New Roman"/>
          <w:sz w:val="24"/>
          <w:szCs w:val="24"/>
        </w:rPr>
        <w:t>I</w:t>
      </w:r>
      <w:r w:rsidRPr="003267D4">
        <w:rPr>
          <w:rFonts w:ascii="Times New Roman" w:hAnsi="Times New Roman" w:cs="Times New Roman"/>
          <w:sz w:val="24"/>
          <w:szCs w:val="24"/>
        </w:rPr>
        <w:t xml:space="preserve"> will compare temperature tolerance in populations of </w:t>
      </w:r>
      <w:r w:rsidRPr="003267D4">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sidRPr="003267D4">
        <w:rPr>
          <w:rFonts w:ascii="Times New Roman" w:hAnsi="Times New Roman" w:cs="Times New Roman"/>
          <w:sz w:val="24"/>
          <w:szCs w:val="24"/>
        </w:rPr>
        <w:t xml:space="preserve"> in Texas and Minnesota, and exploit plants from a wide range of local temperature thresholds</w:t>
      </w:r>
      <w:r w:rsidR="00413CFC">
        <w:rPr>
          <w:rFonts w:ascii="Times New Roman" w:hAnsi="Times New Roman" w:cs="Times New Roman"/>
          <w:sz w:val="24"/>
          <w:szCs w:val="24"/>
        </w:rPr>
        <w:t xml:space="preserve"> (Fig. 1)</w:t>
      </w:r>
      <w:r w:rsidRPr="003267D4">
        <w:rPr>
          <w:rFonts w:ascii="Times New Roman" w:hAnsi="Times New Roman" w:cs="Times New Roman"/>
          <w:sz w:val="24"/>
          <w:szCs w:val="24"/>
        </w:rPr>
        <w:t>.</w:t>
      </w:r>
    </w:p>
    <w:p w14:paraId="570DB9B9" w14:textId="5683D146" w:rsidR="00F4379C" w:rsidRPr="00413CFC" w:rsidRDefault="001549A7" w:rsidP="006B6F98">
      <w:pPr>
        <w:spacing w:after="0" w:line="480" w:lineRule="auto"/>
        <w:ind w:firstLine="720"/>
        <w:rPr>
          <w:rFonts w:ascii="Times New Roman" w:hAnsi="Times New Roman" w:cs="Times New Roman"/>
          <w:sz w:val="24"/>
          <w:szCs w:val="24"/>
        </w:rPr>
      </w:pPr>
      <w:r>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is not native to TX or MN and currently these states are on the outer reaches of the range for this species. </w:t>
      </w:r>
      <w:r w:rsidR="00CE54A2">
        <w:rPr>
          <w:rFonts w:ascii="Times New Roman" w:hAnsi="Times New Roman" w:cs="Times New Roman"/>
          <w:sz w:val="24"/>
          <w:szCs w:val="24"/>
        </w:rPr>
        <w:t>As is common for</w:t>
      </w:r>
      <w:r w:rsidR="00CF3A80">
        <w:rPr>
          <w:rFonts w:ascii="Times New Roman" w:hAnsi="Times New Roman" w:cs="Times New Roman"/>
          <w:sz w:val="24"/>
          <w:szCs w:val="24"/>
        </w:rPr>
        <w:t xml:space="preserve"> </w:t>
      </w:r>
      <w:r w:rsidR="00F4379C">
        <w:rPr>
          <w:rFonts w:ascii="Times New Roman" w:hAnsi="Times New Roman" w:cs="Times New Roman"/>
          <w:sz w:val="24"/>
          <w:szCs w:val="24"/>
        </w:rPr>
        <w:t>exotic species first forming colonies, the populations in MN and TX are</w:t>
      </w:r>
      <w:r w:rsidR="009005AB">
        <w:rPr>
          <w:rFonts w:ascii="Times New Roman" w:hAnsi="Times New Roman" w:cs="Times New Roman"/>
          <w:sz w:val="24"/>
          <w:szCs w:val="24"/>
        </w:rPr>
        <w:t xml:space="preserve"> relatively</w:t>
      </w:r>
      <w:r w:rsidR="00F4379C">
        <w:rPr>
          <w:rFonts w:ascii="Times New Roman" w:hAnsi="Times New Roman" w:cs="Times New Roman"/>
          <w:sz w:val="24"/>
          <w:szCs w:val="24"/>
        </w:rPr>
        <w:t xml:space="preserve"> small and are likely in the process of adapting to local conditions. </w:t>
      </w:r>
      <w:r w:rsidR="008C04FA">
        <w:rPr>
          <w:rFonts w:ascii="Times New Roman" w:hAnsi="Times New Roman" w:cs="Times New Roman"/>
          <w:sz w:val="24"/>
          <w:szCs w:val="24"/>
        </w:rPr>
        <w:t>This is</w:t>
      </w:r>
      <w:r w:rsidR="00774C6C">
        <w:rPr>
          <w:rFonts w:ascii="Times New Roman" w:hAnsi="Times New Roman" w:cs="Times New Roman"/>
          <w:sz w:val="24"/>
          <w:szCs w:val="24"/>
        </w:rPr>
        <w:t xml:space="preserve"> </w:t>
      </w:r>
      <w:r w:rsidR="008C04FA">
        <w:rPr>
          <w:rFonts w:ascii="Times New Roman" w:hAnsi="Times New Roman" w:cs="Times New Roman"/>
          <w:sz w:val="24"/>
          <w:szCs w:val="24"/>
        </w:rPr>
        <w:t xml:space="preserve">an example of </w:t>
      </w:r>
      <w:r w:rsidR="00CD4004">
        <w:rPr>
          <w:rFonts w:ascii="Times New Roman" w:hAnsi="Times New Roman" w:cs="Times New Roman"/>
          <w:sz w:val="24"/>
          <w:szCs w:val="24"/>
        </w:rPr>
        <w:t xml:space="preserve">contemporary evolution, coined by Hendry and </w:t>
      </w:r>
      <w:proofErr w:type="spellStart"/>
      <w:r w:rsidR="00CD4004">
        <w:rPr>
          <w:rFonts w:ascii="Times New Roman" w:hAnsi="Times New Roman" w:cs="Times New Roman"/>
          <w:sz w:val="24"/>
          <w:szCs w:val="24"/>
        </w:rPr>
        <w:t>Kinnison</w:t>
      </w:r>
      <w:proofErr w:type="spellEnd"/>
      <w:r w:rsidR="00CD4004">
        <w:rPr>
          <w:rFonts w:ascii="Times New Roman" w:hAnsi="Times New Roman" w:cs="Times New Roman"/>
          <w:sz w:val="24"/>
          <w:szCs w:val="24"/>
        </w:rPr>
        <w:t xml:space="preserve"> in 1999, which is </w:t>
      </w:r>
      <w:r w:rsidR="00163C64">
        <w:rPr>
          <w:rFonts w:ascii="Times New Roman" w:hAnsi="Times New Roman" w:cs="Times New Roman"/>
          <w:sz w:val="24"/>
          <w:szCs w:val="24"/>
        </w:rPr>
        <w:t>short-term</w:t>
      </w:r>
      <w:r w:rsidR="00774C6C">
        <w:rPr>
          <w:rFonts w:ascii="Times New Roman" w:hAnsi="Times New Roman" w:cs="Times New Roman"/>
          <w:sz w:val="24"/>
          <w:szCs w:val="24"/>
        </w:rPr>
        <w:t xml:space="preserve"> evolution of traits </w:t>
      </w:r>
      <w:r w:rsidR="00CD4004">
        <w:rPr>
          <w:rFonts w:ascii="Times New Roman" w:hAnsi="Times New Roman" w:cs="Times New Roman"/>
          <w:sz w:val="24"/>
          <w:szCs w:val="24"/>
        </w:rPr>
        <w:t>and</w:t>
      </w:r>
      <w:r w:rsidR="00413CFC">
        <w:rPr>
          <w:rFonts w:ascii="Times New Roman" w:hAnsi="Times New Roman" w:cs="Times New Roman"/>
          <w:sz w:val="24"/>
          <w:szCs w:val="24"/>
        </w:rPr>
        <w:t xml:space="preserve"> is common among </w:t>
      </w:r>
      <w:r w:rsidR="00CD4004">
        <w:rPr>
          <w:rFonts w:ascii="Times New Roman" w:hAnsi="Times New Roman" w:cs="Times New Roman"/>
          <w:sz w:val="24"/>
          <w:szCs w:val="24"/>
        </w:rPr>
        <w:t>invasive</w:t>
      </w:r>
      <w:r w:rsidR="00413CFC">
        <w:rPr>
          <w:rFonts w:ascii="Times New Roman" w:hAnsi="Times New Roman" w:cs="Times New Roman"/>
          <w:sz w:val="24"/>
          <w:szCs w:val="24"/>
        </w:rPr>
        <w:t xml:space="preserve"> species</w:t>
      </w:r>
      <w:r w:rsidR="00CD4004">
        <w:rPr>
          <w:rFonts w:ascii="Times New Roman" w:hAnsi="Times New Roman" w:cs="Times New Roman"/>
          <w:sz w:val="24"/>
          <w:szCs w:val="24"/>
        </w:rPr>
        <w:t xml:space="preserve">. </w:t>
      </w:r>
      <w:r w:rsidR="00774C6C">
        <w:rPr>
          <w:rFonts w:ascii="Times New Roman" w:hAnsi="Times New Roman" w:cs="Times New Roman"/>
          <w:sz w:val="24"/>
          <w:szCs w:val="24"/>
        </w:rPr>
        <w:t xml:space="preserve">For exotic species, like </w:t>
      </w:r>
      <w:r w:rsidR="00774C6C">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sidR="00774C6C">
        <w:rPr>
          <w:rFonts w:ascii="Times New Roman" w:hAnsi="Times New Roman" w:cs="Times New Roman"/>
          <w:sz w:val="24"/>
          <w:szCs w:val="24"/>
        </w:rPr>
        <w:t xml:space="preserve">, contemporary evolution may be assisting expansion </w:t>
      </w:r>
      <w:r w:rsidR="00CE54A2">
        <w:rPr>
          <w:rFonts w:ascii="Times New Roman" w:hAnsi="Times New Roman" w:cs="Times New Roman"/>
          <w:sz w:val="24"/>
          <w:szCs w:val="24"/>
        </w:rPr>
        <w:t xml:space="preserve">as </w:t>
      </w:r>
      <w:r w:rsidR="00693CDB">
        <w:rPr>
          <w:rFonts w:ascii="Times New Roman" w:hAnsi="Times New Roman" w:cs="Times New Roman"/>
          <w:sz w:val="24"/>
          <w:szCs w:val="24"/>
        </w:rPr>
        <w:t xml:space="preserve">the rapid </w:t>
      </w:r>
      <w:r w:rsidR="00CE54A2">
        <w:rPr>
          <w:rFonts w:ascii="Times New Roman" w:hAnsi="Times New Roman" w:cs="Times New Roman"/>
          <w:sz w:val="24"/>
          <w:szCs w:val="24"/>
        </w:rPr>
        <w:t xml:space="preserve">evolution of adaptive traits improves survival </w:t>
      </w:r>
      <w:r w:rsidR="00693CDB">
        <w:rPr>
          <w:rFonts w:ascii="Times New Roman" w:hAnsi="Times New Roman" w:cs="Times New Roman"/>
          <w:sz w:val="24"/>
          <w:szCs w:val="24"/>
        </w:rPr>
        <w:t xml:space="preserve">in novel environments </w: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(Stockwell, Hendry and Kinnison 2003, Colautti and Lau 2015)</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 xml:space="preserve">. </w:t>
      </w:r>
      <w:r w:rsidR="008C04FA">
        <w:rPr>
          <w:rFonts w:ascii="Times New Roman" w:hAnsi="Times New Roman" w:cs="Times New Roman"/>
          <w:sz w:val="24"/>
          <w:szCs w:val="24"/>
        </w:rPr>
        <w:t>Since the climates are vastly different</w:t>
      </w:r>
      <w:r w:rsidR="00CD4004">
        <w:rPr>
          <w:rFonts w:ascii="Times New Roman" w:hAnsi="Times New Roman" w:cs="Times New Roman"/>
          <w:sz w:val="24"/>
          <w:szCs w:val="24"/>
        </w:rPr>
        <w:t xml:space="preserve"> in TX and MN</w:t>
      </w:r>
      <w:r w:rsidR="008C04FA">
        <w:rPr>
          <w:rFonts w:ascii="Times New Roman" w:hAnsi="Times New Roman" w:cs="Times New Roman"/>
          <w:sz w:val="24"/>
          <w:szCs w:val="24"/>
        </w:rPr>
        <w:t>, I hypothesize that the adaptation of tolerance to extreme temperatures in these regions deviates</w:t>
      </w:r>
      <w:r w:rsidR="000851C6">
        <w:rPr>
          <w:rFonts w:ascii="Times New Roman" w:hAnsi="Times New Roman" w:cs="Times New Roman"/>
          <w:sz w:val="24"/>
          <w:szCs w:val="24"/>
        </w:rPr>
        <w:t>. I expect that the</w:t>
      </w:r>
      <w:r w:rsidR="00CD4004">
        <w:rPr>
          <w:rFonts w:ascii="Times New Roman" w:hAnsi="Times New Roman" w:cs="Times New Roman"/>
          <w:sz w:val="24"/>
          <w:szCs w:val="24"/>
        </w:rPr>
        <w:t xml:space="preserve"> </w:t>
      </w:r>
      <w:r w:rsidR="008C04FA">
        <w:rPr>
          <w:rFonts w:ascii="Times New Roman" w:hAnsi="Times New Roman" w:cs="Times New Roman"/>
          <w:sz w:val="24"/>
          <w:szCs w:val="24"/>
        </w:rPr>
        <w:t>northern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cold and southern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heat. </w:t>
      </w:r>
      <w:r w:rsidR="00413CFC">
        <w:rPr>
          <w:rFonts w:ascii="Times New Roman" w:hAnsi="Times New Roman" w:cs="Times New Roman"/>
          <w:sz w:val="24"/>
          <w:szCs w:val="24"/>
        </w:rPr>
        <w:t xml:space="preserve">With this proposed study, I intend to elucidate the mechanisms of contemporary evolution specific to temperature tolerance in </w:t>
      </w:r>
      <w:r w:rsidR="00413CFC">
        <w:rPr>
          <w:rFonts w:ascii="Times New Roman" w:hAnsi="Times New Roman" w:cs="Times New Roman"/>
          <w:i/>
          <w:iCs/>
          <w:sz w:val="24"/>
          <w:szCs w:val="24"/>
        </w:rPr>
        <w:t xml:space="preserve">Solanum </w:t>
      </w:r>
      <w:proofErr w:type="spellStart"/>
      <w:r w:rsidR="00413CFC">
        <w:rPr>
          <w:rFonts w:ascii="Times New Roman" w:hAnsi="Times New Roman" w:cs="Times New Roman"/>
          <w:i/>
          <w:iCs/>
          <w:sz w:val="24"/>
          <w:szCs w:val="24"/>
        </w:rPr>
        <w:t>carolinense</w:t>
      </w:r>
      <w:proofErr w:type="spellEnd"/>
      <w:r w:rsidR="00413CFC">
        <w:rPr>
          <w:rFonts w:ascii="Times New Roman" w:hAnsi="Times New Roman" w:cs="Times New Roman"/>
          <w:sz w:val="24"/>
          <w:szCs w:val="24"/>
        </w:rPr>
        <w:t>.</w:t>
      </w:r>
    </w:p>
    <w:p w14:paraId="7AC54FAE" w14:textId="77777777" w:rsidR="00F4379C" w:rsidRDefault="00F4379C" w:rsidP="00F4379C">
      <w:pPr>
        <w:spacing w:after="0" w:line="480" w:lineRule="auto"/>
        <w:rPr>
          <w:rFonts w:ascii="Times New Roman" w:hAnsi="Times New Roman" w:cs="Times New Roman"/>
          <w:sz w:val="24"/>
          <w:szCs w:val="24"/>
        </w:rPr>
      </w:pPr>
      <w:r w:rsidRPr="00F4379C">
        <w:rPr>
          <w:rFonts w:ascii="Times New Roman" w:hAnsi="Times New Roman" w:cs="Times New Roman"/>
          <w:noProof/>
          <w:sz w:val="24"/>
          <w:szCs w:val="24"/>
        </w:rPr>
        <w:lastRenderedPageBreak/>
        <w:drawing>
          <wp:inline distT="0" distB="0" distL="0" distR="0" wp14:anchorId="1E80A4EA" wp14:editId="35BAC111">
            <wp:extent cx="5943600" cy="2718435"/>
            <wp:effectExtent l="0" t="0" r="0" b="0"/>
            <wp:docPr id="2" name="Picture 3">
              <a:extLst xmlns:a="http://schemas.openxmlformats.org/drawingml/2006/main">
                <a:ext uri="{FF2B5EF4-FFF2-40B4-BE49-F238E27FC236}">
                  <a16:creationId xmlns:a16="http://schemas.microsoft.com/office/drawing/2014/main" id="{D91A31C9-B38F-414D-89CA-225F95BDC2F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1A31C9-B38F-414D-89CA-225F95BDC2F4}"/>
                        </a:ext>
                      </a:extLst>
                    </pic:cNvPr>
                    <pic:cNvPicPr/>
                  </pic:nvPicPr>
                  <pic:blipFill rotWithShape="1">
                    <a:blip r:embed="rId9">
                      <a:extLst>
                        <a:ext uri="{28A0092B-C50C-407E-A947-70E740481C1C}">
                          <a14:useLocalDpi xmlns:a14="http://schemas.microsoft.com/office/drawing/2010/main"/>
                        </a:ext>
                      </a:extLst>
                    </a:blip>
                    <a:srcRect b="13927"/>
                    <a:stretch/>
                  </pic:blipFill>
                  <pic:spPr bwMode="auto">
                    <a:xfrm>
                      <a:off x="0" y="0"/>
                      <a:ext cx="5943600" cy="2718435"/>
                    </a:xfrm>
                    <a:prstGeom prst="rect">
                      <a:avLst/>
                    </a:prstGeom>
                    <a:noFill/>
                    <a:ln>
                      <a:noFill/>
                    </a:ln>
                    <a:extLst>
                      <a:ext uri="{53640926-AAD7-44D8-BBD7-CCE9431645EC}">
                        <a14:shadowObscured xmlns:a14="http://schemas.microsoft.com/office/drawing/2010/main"/>
                      </a:ext>
                    </a:extLst>
                  </pic:spPr>
                </pic:pic>
              </a:graphicData>
            </a:graphic>
          </wp:inline>
        </w:drawing>
      </w:r>
    </w:p>
    <w:p w14:paraId="3C412FCE" w14:textId="388E04B6" w:rsidR="00DF5667" w:rsidRPr="00774C6C" w:rsidRDefault="00F4379C" w:rsidP="00774C6C">
      <w:pPr>
        <w:spacing w:line="240" w:lineRule="auto"/>
        <w:rPr>
          <w:rFonts w:ascii="Times New Roman" w:hAnsi="Times New Roman" w:cs="Times New Roman"/>
        </w:rPr>
      </w:pPr>
      <w:r>
        <w:rPr>
          <w:rFonts w:ascii="Times New Roman" w:hAnsi="Times New Roman" w:cs="Times New Roman"/>
        </w:rPr>
        <w:t xml:space="preserve">Figure 1. </w:t>
      </w:r>
      <w:r w:rsidR="00774C6C">
        <w:rPr>
          <w:rFonts w:ascii="Times New Roman" w:hAnsi="Times New Roman" w:cs="Times New Roman"/>
        </w:rPr>
        <w:t xml:space="preserve">Range of </w:t>
      </w:r>
      <w:r w:rsidR="00774C6C">
        <w:rPr>
          <w:rFonts w:ascii="Times New Roman" w:hAnsi="Times New Roman" w:cs="Times New Roman"/>
          <w:i/>
          <w:iCs/>
        </w:rPr>
        <w:t xml:space="preserve">Solanum </w:t>
      </w:r>
      <w:proofErr w:type="spellStart"/>
      <w:r w:rsidR="00693CDB">
        <w:rPr>
          <w:rFonts w:ascii="Times New Roman" w:hAnsi="Times New Roman" w:cs="Times New Roman"/>
          <w:i/>
          <w:iCs/>
        </w:rPr>
        <w:t>carolinense</w:t>
      </w:r>
      <w:proofErr w:type="spellEnd"/>
      <w:r w:rsidR="00774C6C">
        <w:rPr>
          <w:rFonts w:ascii="Times New Roman" w:hAnsi="Times New Roman" w:cs="Times New Roman"/>
          <w:i/>
          <w:iCs/>
        </w:rPr>
        <w:t xml:space="preserve"> </w:t>
      </w:r>
      <w:r w:rsidR="00774C6C">
        <w:rPr>
          <w:rFonts w:ascii="Times New Roman" w:hAnsi="Times New Roman" w:cs="Times New Roman"/>
        </w:rPr>
        <w:t xml:space="preserve">and locations for the origins of the plants that will be used in this study. </w:t>
      </w:r>
    </w:p>
    <w:p w14:paraId="7B973742" w14:textId="30922F85"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The objective of this study is to examine the relative effects of selection in the gametophytic </w:t>
      </w:r>
      <w:r w:rsidR="00815273">
        <w:rPr>
          <w:rFonts w:ascii="Times New Roman" w:hAnsi="Times New Roman" w:cs="Times New Roman"/>
          <w:sz w:val="24"/>
          <w:szCs w:val="24"/>
        </w:rPr>
        <w:t xml:space="preserve">and </w:t>
      </w:r>
      <w:proofErr w:type="spellStart"/>
      <w:r w:rsidRPr="003267D4">
        <w:rPr>
          <w:rFonts w:ascii="Times New Roman" w:hAnsi="Times New Roman" w:cs="Times New Roman"/>
          <w:sz w:val="24"/>
          <w:szCs w:val="24"/>
        </w:rPr>
        <w:t>sporophytic</w:t>
      </w:r>
      <w:proofErr w:type="spellEnd"/>
      <w:r w:rsidRPr="003267D4">
        <w:rPr>
          <w:rFonts w:ascii="Times New Roman" w:hAnsi="Times New Roman" w:cs="Times New Roman"/>
          <w:sz w:val="24"/>
          <w:szCs w:val="24"/>
        </w:rPr>
        <w:t xml:space="preserve"> stages for temperature tolerance in </w:t>
      </w:r>
      <w:r w:rsidRPr="00E173D5">
        <w:rPr>
          <w:rFonts w:ascii="Times New Roman" w:hAnsi="Times New Roman" w:cs="Times New Roman"/>
          <w:i/>
          <w:iCs/>
          <w:sz w:val="24"/>
          <w:szCs w:val="24"/>
        </w:rPr>
        <w:t xml:space="preserve">Solanum </w:t>
      </w:r>
      <w:proofErr w:type="spellStart"/>
      <w:r w:rsidR="00693CDB">
        <w:rPr>
          <w:rFonts w:ascii="Times New Roman" w:hAnsi="Times New Roman" w:cs="Times New Roman"/>
          <w:i/>
          <w:iCs/>
          <w:sz w:val="24"/>
          <w:szCs w:val="24"/>
        </w:rPr>
        <w:t>carolinense</w:t>
      </w:r>
      <w:proofErr w:type="spellEnd"/>
      <w:r w:rsidR="00DF5667">
        <w:rPr>
          <w:rFonts w:ascii="Times New Roman" w:hAnsi="Times New Roman" w:cs="Times New Roman"/>
          <w:i/>
          <w:iCs/>
          <w:sz w:val="24"/>
          <w:szCs w:val="24"/>
        </w:rPr>
        <w:t xml:space="preserve">. </w:t>
      </w:r>
      <w:r w:rsidR="00DF5667">
        <w:rPr>
          <w:rFonts w:ascii="Times New Roman" w:hAnsi="Times New Roman" w:cs="Times New Roman"/>
          <w:sz w:val="24"/>
          <w:szCs w:val="24"/>
        </w:rPr>
        <w:t xml:space="preserve">I will test two null hypotheses that </w:t>
      </w:r>
      <w:r w:rsidR="00E173D5">
        <w:rPr>
          <w:rFonts w:ascii="Times New Roman" w:hAnsi="Times New Roman" w:cs="Times New Roman"/>
          <w:sz w:val="24"/>
          <w:szCs w:val="24"/>
        </w:rPr>
        <w:t xml:space="preserve">there is no difference in temperature tolerance between the northern and southern </w:t>
      </w:r>
      <w:proofErr w:type="spellStart"/>
      <w:r w:rsidR="00E173D5">
        <w:rPr>
          <w:rFonts w:ascii="Times New Roman" w:hAnsi="Times New Roman" w:cs="Times New Roman"/>
          <w:sz w:val="24"/>
          <w:szCs w:val="24"/>
        </w:rPr>
        <w:t>horsenettle</w:t>
      </w:r>
      <w:proofErr w:type="spellEnd"/>
      <w:r w:rsidR="00E173D5">
        <w:rPr>
          <w:rFonts w:ascii="Times New Roman" w:hAnsi="Times New Roman" w:cs="Times New Roman"/>
          <w:sz w:val="24"/>
          <w:szCs w:val="24"/>
        </w:rPr>
        <w:t xml:space="preserve"> populations</w:t>
      </w:r>
      <w:r w:rsidR="00C344AA">
        <w:rPr>
          <w:rFonts w:ascii="Times New Roman" w:hAnsi="Times New Roman" w:cs="Times New Roman"/>
          <w:sz w:val="24"/>
          <w:szCs w:val="24"/>
        </w:rPr>
        <w:t xml:space="preserve"> for both life history stages</w:t>
      </w:r>
      <w:r w:rsidR="00E173D5">
        <w:rPr>
          <w:rFonts w:ascii="Times New Roman" w:hAnsi="Times New Roman" w:cs="Times New Roman"/>
          <w:sz w:val="24"/>
          <w:szCs w:val="24"/>
        </w:rPr>
        <w:t xml:space="preserve">. The expected alternative hypothesis is that southern plants will </w:t>
      </w:r>
      <w:r w:rsidR="00DF5667">
        <w:rPr>
          <w:rFonts w:ascii="Times New Roman" w:hAnsi="Times New Roman" w:cs="Times New Roman"/>
          <w:sz w:val="24"/>
          <w:szCs w:val="24"/>
        </w:rPr>
        <w:t xml:space="preserve">be more tolerant of high temperature stress </w:t>
      </w:r>
      <w:r w:rsidR="00E173D5">
        <w:rPr>
          <w:rFonts w:ascii="Times New Roman" w:hAnsi="Times New Roman" w:cs="Times New Roman"/>
          <w:sz w:val="24"/>
          <w:szCs w:val="24"/>
        </w:rPr>
        <w:t xml:space="preserve">in both gametophytic and </w:t>
      </w:r>
      <w:proofErr w:type="spellStart"/>
      <w:r w:rsidR="00E173D5">
        <w:rPr>
          <w:rFonts w:ascii="Times New Roman" w:hAnsi="Times New Roman" w:cs="Times New Roman"/>
          <w:sz w:val="24"/>
          <w:szCs w:val="24"/>
        </w:rPr>
        <w:t>sporophytic</w:t>
      </w:r>
      <w:proofErr w:type="spellEnd"/>
      <w:r w:rsidR="00E173D5">
        <w:rPr>
          <w:rFonts w:ascii="Times New Roman" w:hAnsi="Times New Roman" w:cs="Times New Roman"/>
          <w:sz w:val="24"/>
          <w:szCs w:val="24"/>
        </w:rPr>
        <w:t xml:space="preserve"> life stage</w:t>
      </w:r>
      <w:r w:rsidR="00766FFE">
        <w:rPr>
          <w:rFonts w:ascii="Times New Roman" w:hAnsi="Times New Roman" w:cs="Times New Roman"/>
          <w:sz w:val="24"/>
          <w:szCs w:val="24"/>
        </w:rPr>
        <w:t xml:space="preserve"> and vice versa for the plants originating in Minnesota</w:t>
      </w:r>
      <w:r w:rsidR="00E173D5">
        <w:rPr>
          <w:rFonts w:ascii="Times New Roman" w:hAnsi="Times New Roman" w:cs="Times New Roman"/>
          <w:sz w:val="24"/>
          <w:szCs w:val="24"/>
        </w:rPr>
        <w:t xml:space="preserve">. </w:t>
      </w:r>
      <w:r w:rsidR="00A854D9">
        <w:rPr>
          <w:rFonts w:ascii="Times New Roman" w:hAnsi="Times New Roman" w:cs="Times New Roman"/>
          <w:sz w:val="24"/>
          <w:szCs w:val="24"/>
        </w:rPr>
        <w:t xml:space="preserve">I also </w:t>
      </w:r>
      <w:r w:rsidRPr="003267D4">
        <w:rPr>
          <w:rFonts w:ascii="Times New Roman" w:hAnsi="Times New Roman" w:cs="Times New Roman"/>
          <w:sz w:val="24"/>
          <w:szCs w:val="24"/>
        </w:rPr>
        <w:t xml:space="preserve">hypothesize that selection for temperature tolerance is </w:t>
      </w:r>
      <w:r w:rsidR="00DF5667">
        <w:rPr>
          <w:rFonts w:ascii="Times New Roman" w:hAnsi="Times New Roman" w:cs="Times New Roman"/>
          <w:sz w:val="24"/>
          <w:szCs w:val="24"/>
        </w:rPr>
        <w:t>reinforced</w:t>
      </w:r>
      <w:r w:rsidRPr="003267D4">
        <w:rPr>
          <w:rFonts w:ascii="Times New Roman" w:hAnsi="Times New Roman" w:cs="Times New Roman"/>
          <w:sz w:val="24"/>
          <w:szCs w:val="24"/>
        </w:rPr>
        <w:t xml:space="preserve"> in </w:t>
      </w:r>
      <w:proofErr w:type="spellStart"/>
      <w:r w:rsidRPr="003267D4">
        <w:rPr>
          <w:rFonts w:ascii="Times New Roman" w:hAnsi="Times New Roman" w:cs="Times New Roman"/>
          <w:sz w:val="24"/>
          <w:szCs w:val="24"/>
        </w:rPr>
        <w:t>sporophytic</w:t>
      </w:r>
      <w:proofErr w:type="spellEnd"/>
      <w:r w:rsidRPr="003267D4">
        <w:rPr>
          <w:rFonts w:ascii="Times New Roman" w:hAnsi="Times New Roman" w:cs="Times New Roman"/>
          <w:sz w:val="24"/>
          <w:szCs w:val="24"/>
        </w:rPr>
        <w:t xml:space="preserve"> and gametophytic stages due to overlap in gene expression </w: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(Tanksley, Zamir and Rick 1981, Willing and Mascarenhas 1984, Beaudry et al. 2020)</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w:t>
      </w:r>
    </w:p>
    <w:p w14:paraId="28DED377" w14:textId="3A3EA958" w:rsidR="003267D4" w:rsidRPr="00035D88" w:rsidRDefault="003267D4" w:rsidP="006B6F98">
      <w:pPr>
        <w:spacing w:after="0" w:line="480" w:lineRule="auto"/>
        <w:rPr>
          <w:rFonts w:ascii="Times New Roman" w:hAnsi="Times New Roman" w:cs="Times New Roman"/>
          <w:b/>
          <w:bCs/>
          <w:sz w:val="24"/>
          <w:szCs w:val="24"/>
        </w:rPr>
      </w:pPr>
      <w:r w:rsidRPr="00035D88">
        <w:rPr>
          <w:rFonts w:ascii="Times New Roman" w:hAnsi="Times New Roman" w:cs="Times New Roman"/>
          <w:b/>
          <w:bCs/>
          <w:sz w:val="24"/>
          <w:szCs w:val="24"/>
        </w:rPr>
        <w:t>Methods</w:t>
      </w:r>
      <w:r w:rsidR="006C6402" w:rsidRPr="00035D88">
        <w:rPr>
          <w:rFonts w:ascii="Times New Roman" w:hAnsi="Times New Roman" w:cs="Times New Roman"/>
          <w:b/>
          <w:bCs/>
          <w:sz w:val="24"/>
          <w:szCs w:val="24"/>
        </w:rPr>
        <w:t xml:space="preserve"> </w:t>
      </w:r>
    </w:p>
    <w:p w14:paraId="1AD957DD" w14:textId="3D42F1E6" w:rsidR="00E173D5" w:rsidRPr="002F11A8" w:rsidRDefault="00E173D5" w:rsidP="006B6F98">
      <w:pPr>
        <w:spacing w:after="0" w:line="480" w:lineRule="auto"/>
        <w:rPr>
          <w:rFonts w:ascii="Times New Roman" w:hAnsi="Times New Roman" w:cs="Times New Roman"/>
          <w:b/>
          <w:bCs/>
          <w:i/>
          <w:iCs/>
          <w:sz w:val="24"/>
          <w:szCs w:val="24"/>
        </w:rPr>
      </w:pPr>
      <w:proofErr w:type="spellStart"/>
      <w:r>
        <w:rPr>
          <w:rFonts w:ascii="Times New Roman" w:hAnsi="Times New Roman" w:cs="Times New Roman"/>
          <w:b/>
          <w:bCs/>
          <w:i/>
          <w:iCs/>
          <w:sz w:val="24"/>
          <w:szCs w:val="24"/>
        </w:rPr>
        <w:t>Horsenettle</w:t>
      </w:r>
      <w:proofErr w:type="spellEnd"/>
      <w:r>
        <w:rPr>
          <w:rFonts w:ascii="Times New Roman" w:hAnsi="Times New Roman" w:cs="Times New Roman"/>
          <w:b/>
          <w:bCs/>
          <w:i/>
          <w:iCs/>
          <w:sz w:val="24"/>
          <w:szCs w:val="24"/>
        </w:rPr>
        <w:t xml:space="preserve"> collection</w:t>
      </w:r>
    </w:p>
    <w:p w14:paraId="46797041" w14:textId="3CE586BE" w:rsidR="00815273" w:rsidRDefault="00815273"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831CA">
        <w:rPr>
          <w:rFonts w:ascii="Times New Roman" w:hAnsi="Times New Roman" w:cs="Times New Roman"/>
          <w:sz w:val="24"/>
          <w:szCs w:val="24"/>
        </w:rPr>
        <w:t>Twenty-</w:t>
      </w:r>
      <w:r w:rsidR="00365E1E">
        <w:rPr>
          <w:rFonts w:ascii="Times New Roman" w:hAnsi="Times New Roman" w:cs="Times New Roman"/>
          <w:sz w:val="24"/>
          <w:szCs w:val="24"/>
        </w:rPr>
        <w:t>six</w:t>
      </w:r>
      <w:r w:rsidR="00E831CA">
        <w:rPr>
          <w:rFonts w:ascii="Times New Roman" w:hAnsi="Times New Roman" w:cs="Times New Roman"/>
          <w:sz w:val="24"/>
          <w:szCs w:val="24"/>
        </w:rPr>
        <w:t xml:space="preserve"> rhizomes</w:t>
      </w:r>
      <w:r>
        <w:rPr>
          <w:rFonts w:ascii="Times New Roman" w:hAnsi="Times New Roman" w:cs="Times New Roman"/>
          <w:sz w:val="24"/>
          <w:szCs w:val="24"/>
        </w:rPr>
        <w:t xml:space="preserve"> </w:t>
      </w:r>
      <w:r w:rsidR="00E831CA">
        <w:rPr>
          <w:rFonts w:ascii="Times New Roman" w:hAnsi="Times New Roman" w:cs="Times New Roman"/>
          <w:sz w:val="24"/>
          <w:szCs w:val="24"/>
        </w:rPr>
        <w:t xml:space="preserve">from individual plants </w:t>
      </w:r>
      <w:r>
        <w:rPr>
          <w:rFonts w:ascii="Times New Roman" w:hAnsi="Times New Roman" w:cs="Times New Roman"/>
          <w:sz w:val="24"/>
          <w:szCs w:val="24"/>
        </w:rPr>
        <w:t xml:space="preserve">were collected </w:t>
      </w:r>
      <w:r w:rsidR="00FF7CF8">
        <w:rPr>
          <w:rFonts w:ascii="Times New Roman" w:hAnsi="Times New Roman" w:cs="Times New Roman"/>
          <w:sz w:val="24"/>
          <w:szCs w:val="24"/>
        </w:rPr>
        <w:t>from</w:t>
      </w:r>
      <w:r>
        <w:rPr>
          <w:rFonts w:ascii="Times New Roman" w:hAnsi="Times New Roman" w:cs="Times New Roman"/>
          <w:sz w:val="24"/>
          <w:szCs w:val="24"/>
        </w:rPr>
        <w:t xml:space="preserve"> </w:t>
      </w:r>
      <w:r w:rsidR="00365E1E">
        <w:rPr>
          <w:rFonts w:ascii="Times New Roman" w:hAnsi="Times New Roman" w:cs="Times New Roman"/>
          <w:sz w:val="24"/>
          <w:szCs w:val="24"/>
        </w:rPr>
        <w:t xml:space="preserve">four populations in </w:t>
      </w:r>
      <w:r w:rsidR="00E831CA">
        <w:rPr>
          <w:rFonts w:ascii="Times New Roman" w:hAnsi="Times New Roman" w:cs="Times New Roman"/>
          <w:sz w:val="24"/>
          <w:szCs w:val="24"/>
        </w:rPr>
        <w:t xml:space="preserve">Collin county, TX, where mean monthly temperatures range from 18°C to 43°C. </w:t>
      </w:r>
      <w:r w:rsidR="00020575">
        <w:rPr>
          <w:rFonts w:ascii="Times New Roman" w:hAnsi="Times New Roman" w:cs="Times New Roman"/>
          <w:sz w:val="24"/>
          <w:szCs w:val="24"/>
        </w:rPr>
        <w:t>Thirty-three</w:t>
      </w:r>
      <w:r w:rsidR="00E831CA">
        <w:rPr>
          <w:rFonts w:ascii="Times New Roman" w:hAnsi="Times New Roman" w:cs="Times New Roman"/>
          <w:sz w:val="24"/>
          <w:szCs w:val="24"/>
        </w:rPr>
        <w:t xml:space="preserve"> rhizomes from individual plants were collected from </w:t>
      </w:r>
      <w:r w:rsidR="00020575">
        <w:rPr>
          <w:rFonts w:ascii="Times New Roman" w:hAnsi="Times New Roman" w:cs="Times New Roman"/>
          <w:sz w:val="24"/>
          <w:szCs w:val="24"/>
        </w:rPr>
        <w:t>two</w:t>
      </w:r>
      <w:r w:rsidR="00365E1E">
        <w:rPr>
          <w:rFonts w:ascii="Times New Roman" w:hAnsi="Times New Roman" w:cs="Times New Roman"/>
          <w:sz w:val="24"/>
          <w:szCs w:val="24"/>
        </w:rPr>
        <w:t xml:space="preserve"> populations in </w:t>
      </w:r>
      <w:r w:rsidR="00E831CA">
        <w:rPr>
          <w:rFonts w:ascii="Times New Roman" w:hAnsi="Times New Roman" w:cs="Times New Roman"/>
          <w:sz w:val="24"/>
          <w:szCs w:val="24"/>
        </w:rPr>
        <w:t xml:space="preserve">Houston county, MN </w:t>
      </w:r>
      <w:r w:rsidR="00E831CA">
        <w:rPr>
          <w:rFonts w:ascii="Times New Roman" w:hAnsi="Times New Roman" w:cs="Times New Roman"/>
          <w:sz w:val="24"/>
          <w:szCs w:val="24"/>
        </w:rPr>
        <w:lastRenderedPageBreak/>
        <w:t xml:space="preserve">with a mean monthly temperature ranging between -14°C and 29°C. </w:t>
      </w:r>
      <w:r w:rsidR="00D75CEA">
        <w:rPr>
          <w:rFonts w:ascii="Times New Roman" w:hAnsi="Times New Roman" w:cs="Times New Roman"/>
          <w:sz w:val="24"/>
          <w:szCs w:val="24"/>
        </w:rPr>
        <w:t>T</w:t>
      </w:r>
      <w:r w:rsidR="00E831CA">
        <w:rPr>
          <w:rFonts w:ascii="Times New Roman" w:hAnsi="Times New Roman" w:cs="Times New Roman"/>
          <w:sz w:val="24"/>
          <w:szCs w:val="24"/>
        </w:rPr>
        <w:t xml:space="preserve">he rhizomes </w:t>
      </w:r>
      <w:r w:rsidR="00D75CEA">
        <w:rPr>
          <w:rFonts w:ascii="Times New Roman" w:hAnsi="Times New Roman" w:cs="Times New Roman"/>
          <w:sz w:val="24"/>
          <w:szCs w:val="24"/>
        </w:rPr>
        <w:t xml:space="preserve">were grown </w:t>
      </w:r>
      <w:r w:rsidR="00E831CA">
        <w:rPr>
          <w:rFonts w:ascii="Times New Roman" w:hAnsi="Times New Roman" w:cs="Times New Roman"/>
          <w:sz w:val="24"/>
          <w:szCs w:val="24"/>
        </w:rPr>
        <w:t xml:space="preserve">to maturity, </w:t>
      </w:r>
      <w:r w:rsidR="00D75CEA">
        <w:rPr>
          <w:rFonts w:ascii="Times New Roman" w:hAnsi="Times New Roman" w:cs="Times New Roman"/>
          <w:sz w:val="24"/>
          <w:szCs w:val="24"/>
        </w:rPr>
        <w:t xml:space="preserve">all vegetative material was </w:t>
      </w:r>
      <w:r w:rsidR="00E831CA">
        <w:rPr>
          <w:rFonts w:ascii="Times New Roman" w:hAnsi="Times New Roman" w:cs="Times New Roman"/>
          <w:sz w:val="24"/>
          <w:szCs w:val="24"/>
        </w:rPr>
        <w:t>cut</w:t>
      </w:r>
      <w:r w:rsidR="00D75CEA">
        <w:rPr>
          <w:rFonts w:ascii="Times New Roman" w:hAnsi="Times New Roman" w:cs="Times New Roman"/>
          <w:sz w:val="24"/>
          <w:szCs w:val="24"/>
        </w:rPr>
        <w:t xml:space="preserve"> back</w:t>
      </w:r>
      <w:r w:rsidR="00E831CA">
        <w:rPr>
          <w:rFonts w:ascii="Times New Roman" w:hAnsi="Times New Roman" w:cs="Times New Roman"/>
          <w:sz w:val="24"/>
          <w:szCs w:val="24"/>
        </w:rPr>
        <w:t xml:space="preserve"> to the rhizome, and </w:t>
      </w:r>
      <w:r w:rsidR="00D75CEA">
        <w:rPr>
          <w:rFonts w:ascii="Times New Roman" w:hAnsi="Times New Roman" w:cs="Times New Roman"/>
          <w:sz w:val="24"/>
          <w:szCs w:val="24"/>
        </w:rPr>
        <w:t xml:space="preserve">the rhizomes were </w:t>
      </w:r>
      <w:r w:rsidR="00E831CA">
        <w:rPr>
          <w:rFonts w:ascii="Times New Roman" w:hAnsi="Times New Roman" w:cs="Times New Roman"/>
          <w:sz w:val="24"/>
          <w:szCs w:val="24"/>
        </w:rPr>
        <w:t xml:space="preserve">stored </w:t>
      </w:r>
      <w:r w:rsidR="00D75CEA">
        <w:rPr>
          <w:rFonts w:ascii="Times New Roman" w:hAnsi="Times New Roman" w:cs="Times New Roman"/>
          <w:sz w:val="24"/>
          <w:szCs w:val="24"/>
        </w:rPr>
        <w:t xml:space="preserve">in soil </w:t>
      </w:r>
      <w:r w:rsidR="00E831CA">
        <w:rPr>
          <w:rFonts w:ascii="Times New Roman" w:hAnsi="Times New Roman" w:cs="Times New Roman"/>
          <w:sz w:val="24"/>
          <w:szCs w:val="24"/>
        </w:rPr>
        <w:t>at 4°C, mimicking a dormant period</w:t>
      </w:r>
      <w:r w:rsidR="00766FFE">
        <w:rPr>
          <w:rFonts w:ascii="Times New Roman" w:hAnsi="Times New Roman" w:cs="Times New Roman"/>
          <w:sz w:val="24"/>
          <w:szCs w:val="24"/>
        </w:rPr>
        <w:t xml:space="preserve"> prior to the proposed study</w:t>
      </w:r>
      <w:r w:rsidR="00E831CA">
        <w:rPr>
          <w:rFonts w:ascii="Times New Roman" w:hAnsi="Times New Roman" w:cs="Times New Roman"/>
          <w:sz w:val="24"/>
          <w:szCs w:val="24"/>
        </w:rPr>
        <w:t xml:space="preserve">. </w:t>
      </w:r>
    </w:p>
    <w:p w14:paraId="52F75B15" w14:textId="303C1B4C" w:rsidR="00E173D5" w:rsidRDefault="00E173D5" w:rsidP="006B6F98">
      <w:pPr>
        <w:spacing w:after="0" w:line="480" w:lineRule="auto"/>
        <w:rPr>
          <w:rFonts w:ascii="Times New Roman" w:hAnsi="Times New Roman" w:cs="Times New Roman"/>
          <w:sz w:val="24"/>
          <w:szCs w:val="24"/>
        </w:rPr>
      </w:pPr>
      <w:r>
        <w:rPr>
          <w:rFonts w:ascii="Times New Roman" w:hAnsi="Times New Roman" w:cs="Times New Roman"/>
          <w:b/>
          <w:bCs/>
          <w:i/>
          <w:iCs/>
          <w:sz w:val="24"/>
          <w:szCs w:val="24"/>
        </w:rPr>
        <w:t xml:space="preserve">Greenhouse </w:t>
      </w:r>
      <w:r w:rsidR="00035D88">
        <w:rPr>
          <w:rFonts w:ascii="Times New Roman" w:hAnsi="Times New Roman" w:cs="Times New Roman"/>
          <w:b/>
          <w:bCs/>
          <w:i/>
          <w:iCs/>
          <w:sz w:val="24"/>
          <w:szCs w:val="24"/>
        </w:rPr>
        <w:t>Experimental Design</w:t>
      </w:r>
      <w:r w:rsidR="00E831CA">
        <w:rPr>
          <w:rFonts w:ascii="Times New Roman" w:hAnsi="Times New Roman" w:cs="Times New Roman"/>
          <w:sz w:val="24"/>
          <w:szCs w:val="24"/>
        </w:rPr>
        <w:tab/>
      </w:r>
    </w:p>
    <w:p w14:paraId="10C62287" w14:textId="3FCB1FC1" w:rsidR="00EA146A" w:rsidRDefault="00E831CA" w:rsidP="0002057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January, </w:t>
      </w:r>
      <w:r w:rsidR="005C7519">
        <w:rPr>
          <w:rFonts w:ascii="Times New Roman" w:hAnsi="Times New Roman" w:cs="Times New Roman"/>
          <w:sz w:val="24"/>
          <w:szCs w:val="24"/>
        </w:rPr>
        <w:t>I</w:t>
      </w:r>
      <w:r w:rsidR="00365E1E">
        <w:rPr>
          <w:rFonts w:ascii="Times New Roman" w:hAnsi="Times New Roman" w:cs="Times New Roman"/>
          <w:sz w:val="24"/>
          <w:szCs w:val="24"/>
        </w:rPr>
        <w:t xml:space="preserve"> began transitioning plants from dormancy to growing conditions in the greenhouse. Twenty-six northern plants were randomly selected to pair the 26 southern plants. </w:t>
      </w:r>
      <w:r w:rsidR="00020575">
        <w:rPr>
          <w:rFonts w:ascii="Times New Roman" w:hAnsi="Times New Roman" w:cs="Times New Roman"/>
          <w:sz w:val="24"/>
          <w:szCs w:val="24"/>
        </w:rPr>
        <w:t>The rhizome of each individual plant was divided into four ramets (genetically identical sections of rhizome capable of growth), to produce four clones</w:t>
      </w:r>
      <w:r w:rsidR="00EA146A">
        <w:rPr>
          <w:rFonts w:ascii="Times New Roman" w:hAnsi="Times New Roman" w:cs="Times New Roman"/>
          <w:sz w:val="24"/>
          <w:szCs w:val="24"/>
        </w:rPr>
        <w:t xml:space="preserve"> labeled ramets A, B, C, and D</w:t>
      </w:r>
      <w:r w:rsidR="00020575">
        <w:rPr>
          <w:rFonts w:ascii="Times New Roman" w:hAnsi="Times New Roman" w:cs="Times New Roman"/>
          <w:sz w:val="24"/>
          <w:szCs w:val="24"/>
        </w:rPr>
        <w:t>. All four ramets will eventually be planted in narrow cone-shaped containers, separated spatially and temporally.</w:t>
      </w:r>
      <w:r w:rsidR="00EA146A">
        <w:rPr>
          <w:rFonts w:ascii="Times New Roman" w:hAnsi="Times New Roman" w:cs="Times New Roman"/>
          <w:sz w:val="24"/>
          <w:szCs w:val="24"/>
        </w:rPr>
        <w:t xml:space="preserve"> Temporal staggering will be achieved by starting all ramet A before ramets B, C, and D for all individual plants. </w:t>
      </w:r>
    </w:p>
    <w:p w14:paraId="4208EFE2" w14:textId="2A93CAB4" w:rsidR="001F08DD" w:rsidRDefault="00EA146A" w:rsidP="00062B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 control for inconsistent conditions throughout the greenhouse, the plants will be arranged in a randomized block design</w:t>
      </w:r>
      <w:r w:rsidR="006607B8">
        <w:rPr>
          <w:rFonts w:ascii="Times New Roman" w:hAnsi="Times New Roman" w:cs="Times New Roman"/>
          <w:sz w:val="24"/>
          <w:szCs w:val="24"/>
        </w:rPr>
        <w:t xml:space="preserve"> (Fig. 2)</w:t>
      </w:r>
      <w:r>
        <w:rPr>
          <w:rFonts w:ascii="Times New Roman" w:hAnsi="Times New Roman" w:cs="Times New Roman"/>
          <w:sz w:val="24"/>
          <w:szCs w:val="24"/>
        </w:rPr>
        <w:t xml:space="preserve">. Each block will consist of five or six pairs. Each pair </w:t>
      </w:r>
      <w:r w:rsidR="00F0409C">
        <w:rPr>
          <w:rFonts w:ascii="Times New Roman" w:hAnsi="Times New Roman" w:cs="Times New Roman"/>
          <w:sz w:val="24"/>
          <w:szCs w:val="24"/>
        </w:rPr>
        <w:t>will include</w:t>
      </w:r>
      <w:r>
        <w:rPr>
          <w:rFonts w:ascii="Times New Roman" w:hAnsi="Times New Roman" w:cs="Times New Roman"/>
          <w:sz w:val="24"/>
          <w:szCs w:val="24"/>
        </w:rPr>
        <w:t xml:space="preserve"> one MN ramet and one TX ramet, randomly assigned to the left or right side</w:t>
      </w:r>
      <w:r w:rsidR="00F0409C">
        <w:rPr>
          <w:rFonts w:ascii="Times New Roman" w:hAnsi="Times New Roman" w:cs="Times New Roman"/>
          <w:sz w:val="24"/>
          <w:szCs w:val="24"/>
        </w:rPr>
        <w:t xml:space="preserve"> of the pair</w:t>
      </w:r>
      <w:r>
        <w:rPr>
          <w:rFonts w:ascii="Times New Roman" w:hAnsi="Times New Roman" w:cs="Times New Roman"/>
          <w:sz w:val="24"/>
          <w:szCs w:val="24"/>
        </w:rPr>
        <w:t>. Each week, one block will be started until all five blocks for ramet</w:t>
      </w:r>
      <w:r w:rsidR="00F0409C">
        <w:rPr>
          <w:rFonts w:ascii="Times New Roman" w:hAnsi="Times New Roman" w:cs="Times New Roman"/>
          <w:sz w:val="24"/>
          <w:szCs w:val="24"/>
        </w:rPr>
        <w:t xml:space="preserve">s A, B, C, and D are growing. Once the plants reach maturity (approximately eight weeks after start), </w:t>
      </w:r>
      <w:proofErr w:type="spellStart"/>
      <w:r w:rsidR="00F0409C">
        <w:rPr>
          <w:rFonts w:ascii="Times New Roman" w:hAnsi="Times New Roman" w:cs="Times New Roman"/>
          <w:sz w:val="24"/>
          <w:szCs w:val="24"/>
        </w:rPr>
        <w:t>sporophytic</w:t>
      </w:r>
      <w:proofErr w:type="spellEnd"/>
      <w:r w:rsidR="00F0409C">
        <w:rPr>
          <w:rFonts w:ascii="Times New Roman" w:hAnsi="Times New Roman" w:cs="Times New Roman"/>
          <w:sz w:val="24"/>
          <w:szCs w:val="24"/>
        </w:rPr>
        <w:t xml:space="preserve"> and gametophytic data will be collected.</w:t>
      </w:r>
      <w:r w:rsidR="005C7519">
        <w:rPr>
          <w:rFonts w:ascii="Times New Roman" w:hAnsi="Times New Roman" w:cs="Times New Roman"/>
          <w:sz w:val="24"/>
          <w:szCs w:val="24"/>
        </w:rPr>
        <w:t xml:space="preserve"> The experimental unit is the mean of the four ramets for one individual plant.</w:t>
      </w:r>
      <w:r w:rsidR="001F08DD" w:rsidRPr="001F08DD">
        <w:rPr>
          <w:rFonts w:ascii="Times New Roman" w:hAnsi="Times New Roman" w:cs="Times New Roman"/>
          <w:sz w:val="24"/>
          <w:szCs w:val="24"/>
        </w:rPr>
        <w:t xml:space="preserve"> </w:t>
      </w:r>
      <w:r w:rsidR="001F08DD">
        <w:rPr>
          <w:rFonts w:ascii="Times New Roman" w:hAnsi="Times New Roman" w:cs="Times New Roman"/>
          <w:sz w:val="24"/>
          <w:szCs w:val="24"/>
        </w:rPr>
        <w:t xml:space="preserve">Since the ramets are effectively clones, they will not be used as individual experimental units to avoid </w:t>
      </w:r>
      <w:proofErr w:type="spellStart"/>
      <w:r w:rsidR="001F08DD">
        <w:rPr>
          <w:rFonts w:ascii="Times New Roman" w:hAnsi="Times New Roman" w:cs="Times New Roman"/>
          <w:sz w:val="24"/>
          <w:szCs w:val="24"/>
        </w:rPr>
        <w:t>pseudoreplication</w:t>
      </w:r>
      <w:proofErr w:type="spellEnd"/>
      <w:r w:rsidR="001F08DD">
        <w:rPr>
          <w:rFonts w:ascii="Times New Roman" w:hAnsi="Times New Roman" w:cs="Times New Roman"/>
          <w:sz w:val="24"/>
          <w:szCs w:val="24"/>
        </w:rPr>
        <w:t xml:space="preserve"> </w:t>
      </w:r>
      <w:r w:rsidR="001F08DD">
        <w:rPr>
          <w:rFonts w:ascii="Times New Roman" w:hAnsi="Times New Roman" w:cs="Times New Roman"/>
          <w:sz w:val="24"/>
          <w:szCs w:val="24"/>
        </w:rPr>
        <w:fldChar w:fldCharType="begin"/>
      </w:r>
      <w:r w:rsidR="001F08DD">
        <w:rPr>
          <w:rFonts w:ascii="Times New Roman" w:hAnsi="Times New Roman" w:cs="Times New Roman"/>
          <w:sz w:val="24"/>
          <w:szCs w:val="24"/>
        </w:rPr>
        <w:instrText xml:space="preserve"> ADDIN EN.CITE &lt;EndNote&gt;&lt;Cite&gt;&lt;Author&gt;Hurlbert&lt;/Author&gt;&lt;Year&gt;1984&lt;/Year&gt;&lt;IDText&gt;Pseudoreplication and the Design of Ecological Field Experiments&lt;/IDText&gt;&lt;DisplayText&gt;(Hurlbert 1984)&lt;/DisplayText&gt;&lt;record&gt;&lt;keywords&gt;&lt;keyword&gt;Experimental replication&lt;/keyword&gt;&lt;keyword&gt;Population ecology&lt;/keyword&gt;&lt;keyword&gt;Synecology&lt;/keyword&gt;&lt;keyword&gt;Marine ecology&lt;/keyword&gt;&lt;keyword&gt;Animal ecology&lt;/keyword&gt;&lt;keyword&gt;Ecosystems&lt;/keyword&gt;&lt;keyword&gt;Experiment design&lt;/keyword&gt;&lt;keyword&gt;Random allocation&lt;/keyword&gt;&lt;keyword&gt;Ecology&lt;/keyword&gt;&lt;keyword&gt;Field experiments&lt;/keyword&gt;&lt;keyword&gt;Fundamental and applied biological sciences. Psychology&lt;/keyword&gt;&lt;keyword&gt;General aspects. Techniques&lt;/keyword&gt;&lt;keyword&gt;Biological and medical sciences&lt;/keyword&gt;&lt;keyword&gt;Animal, plant and microbial ecology&lt;/keyword&gt;&lt;/keywords&gt;&lt;isbn&gt;0012-9615&lt;/isbn&gt;&lt;titles&gt;&lt;title&gt;Pseudoreplication and the Design of Ecological Field Experiments&lt;/title&gt;&lt;secondary-title&gt;Ecological monographs&lt;/secondary-title&gt;&lt;/titles&gt;&lt;pages&gt;187-211&lt;/pages&gt;&lt;number&gt;2&lt;/number&gt;&lt;contributors&gt;&lt;authors&gt;&lt;author&gt;Hurlbert, Stuart H.&lt;/author&gt;&lt;/authors&gt;&lt;/contributors&gt;&lt;added-date format="utc"&gt;1615916333&lt;/added-date&gt;&lt;pub-location&gt;Washington, DC&lt;/pub-location&gt;&lt;ref-type name="Journal Article"&gt;17&lt;/ref-type&gt;&lt;dates&gt;&lt;year&gt;1984&lt;/year&gt;&lt;/dates&gt;&lt;rec-number&gt;676&lt;/rec-number&gt;&lt;publisher&gt;The Ecological Society of America&lt;/publisher&gt;&lt;last-updated-date format="utc"&gt;1615916505&lt;/last-updated-date&gt;&lt;electronic-resource-num&gt;10.2307/1942661&lt;/electronic-resource-num&gt;&lt;volume&gt;54&lt;/volume&gt;&lt;/record&gt;&lt;/Cite&gt;&lt;/EndNote&gt;</w:instrText>
      </w:r>
      <w:r w:rsidR="001F08DD">
        <w:rPr>
          <w:rFonts w:ascii="Times New Roman" w:hAnsi="Times New Roman" w:cs="Times New Roman"/>
          <w:sz w:val="24"/>
          <w:szCs w:val="24"/>
        </w:rPr>
        <w:fldChar w:fldCharType="separate"/>
      </w:r>
      <w:r w:rsidR="001F08DD">
        <w:rPr>
          <w:rFonts w:ascii="Times New Roman" w:hAnsi="Times New Roman" w:cs="Times New Roman"/>
          <w:noProof/>
          <w:sz w:val="24"/>
          <w:szCs w:val="24"/>
        </w:rPr>
        <w:t>(Hurlbert 1984)</w:t>
      </w:r>
      <w:r w:rsidR="001F08DD">
        <w:rPr>
          <w:rFonts w:ascii="Times New Roman" w:hAnsi="Times New Roman" w:cs="Times New Roman"/>
          <w:sz w:val="24"/>
          <w:szCs w:val="24"/>
        </w:rPr>
        <w:fldChar w:fldCharType="end"/>
      </w:r>
      <w:r w:rsidR="001F08DD">
        <w:rPr>
          <w:rFonts w:ascii="Times New Roman" w:hAnsi="Times New Roman" w:cs="Times New Roman"/>
          <w:sz w:val="24"/>
          <w:szCs w:val="24"/>
        </w:rPr>
        <w:t>.</w:t>
      </w:r>
    </w:p>
    <w:p w14:paraId="70855B75" w14:textId="6BE77C2D" w:rsidR="00EA146A" w:rsidRDefault="00EA146A" w:rsidP="00EA146A">
      <w:pPr>
        <w:spacing w:after="0" w:line="480" w:lineRule="auto"/>
        <w:ind w:firstLine="720"/>
        <w:rPr>
          <w:rFonts w:ascii="Times New Roman" w:hAnsi="Times New Roman" w:cs="Times New Roman"/>
          <w:sz w:val="24"/>
          <w:szCs w:val="24"/>
        </w:rPr>
      </w:pPr>
    </w:p>
    <w:p w14:paraId="7026D220" w14:textId="58C989AA" w:rsidR="00020575" w:rsidRDefault="00020575" w:rsidP="006B6F98">
      <w:pPr>
        <w:spacing w:after="0" w:line="480" w:lineRule="auto"/>
        <w:ind w:firstLine="720"/>
        <w:rPr>
          <w:rFonts w:ascii="Times New Roman" w:hAnsi="Times New Roman" w:cs="Times New Roman"/>
          <w:sz w:val="24"/>
          <w:szCs w:val="24"/>
        </w:rPr>
      </w:pPr>
    </w:p>
    <w:p w14:paraId="46EA4D93" w14:textId="7D927A25" w:rsidR="002218E9" w:rsidRDefault="002218E9" w:rsidP="006B6F98">
      <w:pPr>
        <w:spacing w:after="0" w:line="480" w:lineRule="auto"/>
        <w:ind w:firstLine="720"/>
        <w:rPr>
          <w:rFonts w:ascii="Times New Roman" w:hAnsi="Times New Roman" w:cs="Times New Roman"/>
          <w:sz w:val="24"/>
          <w:szCs w:val="24"/>
        </w:rPr>
      </w:pPr>
    </w:p>
    <w:p w14:paraId="5AD81B76" w14:textId="6568939A" w:rsidR="009D108A" w:rsidRDefault="00B8354C" w:rsidP="009D108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637C45A1" wp14:editId="3382C911">
                <wp:simplePos x="0" y="0"/>
                <wp:positionH relativeFrom="column">
                  <wp:posOffset>1638300</wp:posOffset>
                </wp:positionH>
                <wp:positionV relativeFrom="paragraph">
                  <wp:posOffset>2735580</wp:posOffset>
                </wp:positionV>
                <wp:extent cx="381000" cy="381000"/>
                <wp:effectExtent l="19050" t="19050" r="19050" b="19050"/>
                <wp:wrapNone/>
                <wp:docPr id="30" name="Flowchart: Connector 3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8BE5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0" o:spid="_x0000_s1026" type="#_x0000_t120" style="position:absolute;margin-left:129pt;margin-top:215.4pt;width:30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040D0EC" wp14:editId="3B685D3B">
                <wp:simplePos x="0" y="0"/>
                <wp:positionH relativeFrom="column">
                  <wp:posOffset>2004060</wp:posOffset>
                </wp:positionH>
                <wp:positionV relativeFrom="paragraph">
                  <wp:posOffset>2735580</wp:posOffset>
                </wp:positionV>
                <wp:extent cx="381000" cy="381000"/>
                <wp:effectExtent l="19050" t="19050" r="19050" b="19050"/>
                <wp:wrapNone/>
                <wp:docPr id="31" name="Flowchart: Connector 3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06FD1" id="Flowchart: Connector 31" o:spid="_x0000_s1026" type="#_x0000_t120" style="position:absolute;margin-left:157.8pt;margin-top:215.4pt;width:30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52AE115" wp14:editId="2DCD61EC">
                <wp:simplePos x="0" y="0"/>
                <wp:positionH relativeFrom="column">
                  <wp:posOffset>2400300</wp:posOffset>
                </wp:positionH>
                <wp:positionV relativeFrom="paragraph">
                  <wp:posOffset>2735580</wp:posOffset>
                </wp:positionV>
                <wp:extent cx="381000" cy="381000"/>
                <wp:effectExtent l="19050" t="19050" r="19050" b="19050"/>
                <wp:wrapNone/>
                <wp:docPr id="32" name="Flowchart: Connector 3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6DC07" id="Flowchart: Connector 32" o:spid="_x0000_s1026" type="#_x0000_t120" style="position:absolute;margin-left:189pt;margin-top:215.4pt;width:30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Lo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F00B1CE" wp14:editId="3B326B22">
                <wp:simplePos x="0" y="0"/>
                <wp:positionH relativeFrom="column">
                  <wp:posOffset>2781300</wp:posOffset>
                </wp:positionH>
                <wp:positionV relativeFrom="paragraph">
                  <wp:posOffset>2735580</wp:posOffset>
                </wp:positionV>
                <wp:extent cx="381000" cy="381000"/>
                <wp:effectExtent l="19050" t="19050" r="19050" b="19050"/>
                <wp:wrapNone/>
                <wp:docPr id="33" name="Flowchart: Connector 3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69AC0" id="Flowchart: Connector 33" o:spid="_x0000_s1026" type="#_x0000_t120" style="position:absolute;margin-left:219pt;margin-top:215.4pt;width:30pt;height:3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a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S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10ACDD5" wp14:editId="1844CD5F">
                <wp:simplePos x="0" y="0"/>
                <wp:positionH relativeFrom="column">
                  <wp:posOffset>3543300</wp:posOffset>
                </wp:positionH>
                <wp:positionV relativeFrom="paragraph">
                  <wp:posOffset>2735580</wp:posOffset>
                </wp:positionV>
                <wp:extent cx="381000" cy="381000"/>
                <wp:effectExtent l="19050" t="19050" r="19050" b="19050"/>
                <wp:wrapNone/>
                <wp:docPr id="34" name="Flowchart: Connector 34"/>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F0AA9" id="Flowchart: Connector 34" o:spid="_x0000_s1026" type="#_x0000_t120" style="position:absolute;margin-left:279pt;margin-top:215.4pt;width:30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hh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8z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771962D" wp14:editId="22877D12">
                <wp:simplePos x="0" y="0"/>
                <wp:positionH relativeFrom="column">
                  <wp:posOffset>3169920</wp:posOffset>
                </wp:positionH>
                <wp:positionV relativeFrom="paragraph">
                  <wp:posOffset>2735580</wp:posOffset>
                </wp:positionV>
                <wp:extent cx="381000" cy="381000"/>
                <wp:effectExtent l="19050" t="19050" r="19050" b="19050"/>
                <wp:wrapNone/>
                <wp:docPr id="35" name="Flowchart: Connector 35"/>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9AF8C" id="Flowchart: Connector 35" o:spid="_x0000_s1026" type="#_x0000_t120" style="position:absolute;margin-left:249.6pt;margin-top:215.4pt;width:30pt;height:3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wG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T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28072C1" wp14:editId="42D5E0EC">
                <wp:simplePos x="0" y="0"/>
                <wp:positionH relativeFrom="column">
                  <wp:posOffset>3909060</wp:posOffset>
                </wp:positionH>
                <wp:positionV relativeFrom="paragraph">
                  <wp:posOffset>2735580</wp:posOffset>
                </wp:positionV>
                <wp:extent cx="381000" cy="381000"/>
                <wp:effectExtent l="19050" t="19050" r="19050" b="19050"/>
                <wp:wrapNone/>
                <wp:docPr id="36" name="Flowchart: Connector 36"/>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7BA33" id="Flowchart: Connector 36" o:spid="_x0000_s1026" type="#_x0000_t120" style="position:absolute;margin-left:307.8pt;margin-top:215.4pt;width:30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GvpgIAANAFAAAOAAAAZHJzL2Uyb0RvYy54bWysVE1v2zAMvQ/YfxB0X22nH+uMOkWQIsOA&#10;oi3WDj0rshQbkEVNUuJkv36UZDttV+ww7CKLJvlIPpG8ut53iuyEdS3oihYnOSVCc6hbvanoj6fV&#10;p0tKnGe6Zgq0qOhBOHo9//jhqjelmEEDqhaWIIh2ZW8q2nhvyixzvBEdcydghEalBNsxj6LdZLVl&#10;PaJ3Kpvl+UX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3702C11" wp14:editId="22229F38">
                <wp:simplePos x="0" y="0"/>
                <wp:positionH relativeFrom="column">
                  <wp:posOffset>1645920</wp:posOffset>
                </wp:positionH>
                <wp:positionV relativeFrom="paragraph">
                  <wp:posOffset>3116580</wp:posOffset>
                </wp:positionV>
                <wp:extent cx="381000" cy="381000"/>
                <wp:effectExtent l="19050" t="19050" r="19050" b="19050"/>
                <wp:wrapNone/>
                <wp:docPr id="37" name="Flowchart: Connector 37"/>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C2747" id="Flowchart: Connector 37" o:spid="_x0000_s1026" type="#_x0000_t120" style="position:absolute;margin-left:129.6pt;margin-top:245.4pt;width:30pt;height:3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IpgIAANAFAAAOAAAAZHJzL2Uyb0RvYy54bWysVMFu2zAMvQ/YPwi6r7bTdu2MOkWQIsOA&#10;oi3WDj0rshQbkEVNUuJkXz9Ksp22K3YYdpFFk3wkn0heXe87RXbCuhZ0RYuTnBKhOdSt3lT0x9Pq&#10;0yUlzjNdMwVaVPQgHL2ef/xw1ZtSzKABVQtLEES7sjcVbbw3ZZY53oiOuRMwQqNSgu2YR9Fustqy&#10;HtE7lc3y/HP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F4521CA" wp14:editId="2542E6E3">
                <wp:simplePos x="0" y="0"/>
                <wp:positionH relativeFrom="column">
                  <wp:posOffset>2011680</wp:posOffset>
                </wp:positionH>
                <wp:positionV relativeFrom="paragraph">
                  <wp:posOffset>3116580</wp:posOffset>
                </wp:positionV>
                <wp:extent cx="381000" cy="381000"/>
                <wp:effectExtent l="19050" t="19050" r="19050" b="19050"/>
                <wp:wrapNone/>
                <wp:docPr id="38" name="Flowchart: Connector 38"/>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0C21B" id="Flowchart: Connector 38" o:spid="_x0000_s1026" type="#_x0000_t120" style="position:absolute;margin-left:158.4pt;margin-top:245.4pt;width:30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2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BABC72A" wp14:editId="12A04724">
                <wp:simplePos x="0" y="0"/>
                <wp:positionH relativeFrom="column">
                  <wp:posOffset>2407920</wp:posOffset>
                </wp:positionH>
                <wp:positionV relativeFrom="paragraph">
                  <wp:posOffset>3131820</wp:posOffset>
                </wp:positionV>
                <wp:extent cx="381000" cy="381000"/>
                <wp:effectExtent l="19050" t="19050" r="19050" b="19050"/>
                <wp:wrapNone/>
                <wp:docPr id="39" name="Flowchart: Connector 39"/>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F3BA" id="Flowchart: Connector 39" o:spid="_x0000_s1026" type="#_x0000_t120" style="position:absolute;margin-left:189.6pt;margin-top:246.6pt;width:30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A586CEC" wp14:editId="29D5FE28">
                <wp:simplePos x="0" y="0"/>
                <wp:positionH relativeFrom="column">
                  <wp:posOffset>2788920</wp:posOffset>
                </wp:positionH>
                <wp:positionV relativeFrom="paragraph">
                  <wp:posOffset>3116580</wp:posOffset>
                </wp:positionV>
                <wp:extent cx="381000" cy="381000"/>
                <wp:effectExtent l="19050" t="19050" r="19050" b="19050"/>
                <wp:wrapNone/>
                <wp:docPr id="40" name="Flowchart: Connector 4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C54FC" id="Flowchart: Connector 40" o:spid="_x0000_s1026" type="#_x0000_t120" style="position:absolute;margin-left:219.6pt;margin-top:245.4pt;width:30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C5F5C4B" wp14:editId="1184025A">
                <wp:simplePos x="0" y="0"/>
                <wp:positionH relativeFrom="column">
                  <wp:posOffset>1626870</wp:posOffset>
                </wp:positionH>
                <wp:positionV relativeFrom="paragraph">
                  <wp:posOffset>26670</wp:posOffset>
                </wp:positionV>
                <wp:extent cx="1154430" cy="3493770"/>
                <wp:effectExtent l="19050" t="19050" r="26670" b="11430"/>
                <wp:wrapNone/>
                <wp:docPr id="48" name="Rectangle 48"/>
                <wp:cNvGraphicFramePr/>
                <a:graphic xmlns:a="http://schemas.openxmlformats.org/drawingml/2006/main">
                  <a:graphicData uri="http://schemas.microsoft.com/office/word/2010/wordprocessingShape">
                    <wps:wsp>
                      <wps:cNvSpPr/>
                      <wps:spPr>
                        <a:xfrm>
                          <a:off x="0" y="0"/>
                          <a:ext cx="1154430" cy="349377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6C378" id="Rectangle 48" o:spid="_x0000_s1026" style="position:absolute;margin-left:128.1pt;margin-top:2.1pt;width:90.9pt;height:275.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" filled="f" strokecolor="#f14124 [3209]" strokeweight="3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681EFF2" wp14:editId="105AE48E">
                <wp:simplePos x="0" y="0"/>
                <wp:positionH relativeFrom="column">
                  <wp:posOffset>3550920</wp:posOffset>
                </wp:positionH>
                <wp:positionV relativeFrom="paragraph">
                  <wp:posOffset>3116580</wp:posOffset>
                </wp:positionV>
                <wp:extent cx="381000" cy="381000"/>
                <wp:effectExtent l="19050" t="19050" r="19050" b="19050"/>
                <wp:wrapNone/>
                <wp:docPr id="41" name="Flowchart: Connector 4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3231B" id="Flowchart: Connector 41" o:spid="_x0000_s1026" type="#_x0000_t120" style="position:absolute;margin-left:279.6pt;margin-top:245.4pt;width:30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176278E" wp14:editId="09FED55C">
                <wp:simplePos x="0" y="0"/>
                <wp:positionH relativeFrom="column">
                  <wp:posOffset>3177540</wp:posOffset>
                </wp:positionH>
                <wp:positionV relativeFrom="paragraph">
                  <wp:posOffset>3116580</wp:posOffset>
                </wp:positionV>
                <wp:extent cx="381000" cy="381000"/>
                <wp:effectExtent l="19050" t="19050" r="19050" b="19050"/>
                <wp:wrapNone/>
                <wp:docPr id="42" name="Flowchart: Connector 4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ECFCAF" id="Flowchart: Connector 42" o:spid="_x0000_s1026" type="#_x0000_t120" style="position:absolute;margin-left:250.2pt;margin-top:245.4pt;width:30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" fillcolor="white [3212]" strokecolor="black [3213]" strokeweight="3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A811C2D" wp14:editId="104BDFA0">
                <wp:simplePos x="0" y="0"/>
                <wp:positionH relativeFrom="column">
                  <wp:posOffset>3916680</wp:posOffset>
                </wp:positionH>
                <wp:positionV relativeFrom="paragraph">
                  <wp:posOffset>3116580</wp:posOffset>
                </wp:positionV>
                <wp:extent cx="381000" cy="381000"/>
                <wp:effectExtent l="19050" t="19050" r="19050" b="19050"/>
                <wp:wrapNone/>
                <wp:docPr id="43" name="Flowchart: Connector 4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952A86" id="Flowchart: Connector 43" o:spid="_x0000_s1026" type="#_x0000_t120" style="position:absolute;margin-left:308.4pt;margin-top:245.4pt;width:30pt;height:3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T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" fillcolor="white [3212]" strokecolor="black [3213]" strokeweight="3pt">
                <v:stroke joinstyle="miter"/>
              </v:shape>
            </w:pict>
          </mc:Fallback>
        </mc:AlternateContent>
      </w:r>
      <w:r>
        <w:rPr>
          <w:rFonts w:ascii="Times New Roman" w:hAnsi="Times New Roman" w:cs="Times New Roman"/>
          <w:noProof/>
          <w:sz w:val="24"/>
          <w:szCs w:val="24"/>
        </w:rPr>
        <w:drawing>
          <wp:anchor distT="0" distB="0" distL="114300" distR="114300" simplePos="0" relativeHeight="251676672" behindDoc="0" locked="0" layoutInCell="1" allowOverlap="1" wp14:anchorId="507ADF5C" wp14:editId="22623D36">
            <wp:simplePos x="0" y="0"/>
            <wp:positionH relativeFrom="column">
              <wp:posOffset>2430780</wp:posOffset>
            </wp:positionH>
            <wp:positionV relativeFrom="paragraph">
              <wp:posOffset>3154680</wp:posOffset>
            </wp:positionV>
            <wp:extent cx="327660" cy="327660"/>
            <wp:effectExtent l="0" t="0" r="0" b="0"/>
            <wp:wrapNone/>
            <wp:docPr id="44" name="Graphic 44"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75E0F77D" wp14:editId="14018AD4">
            <wp:simplePos x="0" y="0"/>
            <wp:positionH relativeFrom="column">
              <wp:posOffset>1691640</wp:posOffset>
            </wp:positionH>
            <wp:positionV relativeFrom="paragraph">
              <wp:posOffset>3154680</wp:posOffset>
            </wp:positionV>
            <wp:extent cx="327660" cy="327660"/>
            <wp:effectExtent l="0" t="0" r="0" b="0"/>
            <wp:wrapNone/>
            <wp:docPr id="45" name="Graphic 45"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24D03793" wp14:editId="64C0E7D4">
            <wp:simplePos x="0" y="0"/>
            <wp:positionH relativeFrom="column">
              <wp:posOffset>3939540</wp:posOffset>
            </wp:positionH>
            <wp:positionV relativeFrom="paragraph">
              <wp:posOffset>3154680</wp:posOffset>
            </wp:positionV>
            <wp:extent cx="327660" cy="327660"/>
            <wp:effectExtent l="0" t="0" r="0" b="0"/>
            <wp:wrapNone/>
            <wp:docPr id="46" name="Graphic 46"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9744" behindDoc="0" locked="0" layoutInCell="1" allowOverlap="1" wp14:anchorId="77F365DD" wp14:editId="7B136E7E">
            <wp:simplePos x="0" y="0"/>
            <wp:positionH relativeFrom="column">
              <wp:posOffset>3208020</wp:posOffset>
            </wp:positionH>
            <wp:positionV relativeFrom="paragraph">
              <wp:posOffset>3147060</wp:posOffset>
            </wp:positionV>
            <wp:extent cx="327660" cy="327660"/>
            <wp:effectExtent l="0" t="0" r="0" b="0"/>
            <wp:wrapNone/>
            <wp:docPr id="47" name="Graphic 47"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anchor>
        </w:drawing>
      </w:r>
      <w:r w:rsidR="009D108A">
        <w:rPr>
          <w:rFonts w:ascii="Times New Roman" w:hAnsi="Times New Roman" w:cs="Times New Roman"/>
          <w:noProof/>
          <w:sz w:val="24"/>
          <w:szCs w:val="24"/>
        </w:rPr>
        <mc:AlternateContent>
          <mc:Choice Requires="wpg">
            <w:drawing>
              <wp:inline distT="0" distB="0" distL="0" distR="0" wp14:anchorId="72696ABC" wp14:editId="004B9402">
                <wp:extent cx="2701290" cy="3493770"/>
                <wp:effectExtent l="19050" t="19050" r="22860" b="11430"/>
                <wp:docPr id="179" name="Group 179"/>
                <wp:cNvGraphicFramePr/>
                <a:graphic xmlns:a="http://schemas.openxmlformats.org/drawingml/2006/main">
                  <a:graphicData uri="http://schemas.microsoft.com/office/word/2010/wordprocessingGroup">
                    <wpg:wgp>
                      <wpg:cNvGrpSpPr/>
                      <wpg:grpSpPr>
                        <a:xfrm>
                          <a:off x="0" y="0"/>
                          <a:ext cx="2701290" cy="3493770"/>
                          <a:chOff x="7620" y="38100"/>
                          <a:chExt cx="2701290" cy="3493770"/>
                        </a:xfrm>
                      </wpg:grpSpPr>
                      <wpg:grpSp>
                        <wpg:cNvPr id="159" name="Group 159"/>
                        <wpg:cNvGrpSpPr/>
                        <wpg:grpSpPr>
                          <a:xfrm>
                            <a:off x="7620" y="38100"/>
                            <a:ext cx="2701290" cy="3493770"/>
                            <a:chOff x="0" y="0"/>
                            <a:chExt cx="2701290" cy="3493770"/>
                          </a:xfrm>
                        </wpg:grpSpPr>
                        <wps:wsp>
                          <wps:cNvPr id="107" name="Rectangle 107"/>
                          <wps:cNvSpPr/>
                          <wps:spPr>
                            <a:xfrm>
                              <a:off x="0" y="0"/>
                              <a:ext cx="2701290" cy="3493770"/>
                            </a:xfrm>
                            <a:prstGeom prst="rect">
                              <a:avLst/>
                            </a:prstGeom>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Flowchart: Connector 117"/>
                          <wps:cNvSpPr/>
                          <wps:spPr>
                            <a:xfrm>
                              <a:off x="381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Flowchart: Connector 118"/>
                          <wps:cNvSpPr/>
                          <wps:spPr>
                            <a:xfrm>
                              <a:off x="762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Flowchart: Connector 119"/>
                          <wps:cNvSpPr/>
                          <wps:spPr>
                            <a:xfrm>
                              <a:off x="1143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Flowchart: Connector 120"/>
                          <wps:cNvSpPr/>
                          <wps:spPr>
                            <a:xfrm>
                              <a:off x="1905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Flowchart: Connector 121"/>
                          <wps:cNvSpPr/>
                          <wps:spPr>
                            <a:xfrm>
                              <a:off x="153924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2682240" cy="2712720"/>
                              <a:chOff x="0" y="0"/>
                              <a:chExt cx="2682240" cy="2712720"/>
                            </a:xfrm>
                          </wpg:grpSpPr>
                          <wps:wsp>
                            <wps:cNvPr id="108" name="Flowchart: Connector 108"/>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owchart: Connector 109"/>
                            <wps:cNvSpPr/>
                            <wps:spPr>
                              <a:xfrm>
                                <a:off x="381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owchart: Connector 110"/>
                            <wps:cNvSpPr/>
                            <wps:spPr>
                              <a:xfrm>
                                <a:off x="762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lowchart: Connector 111"/>
                            <wps:cNvSpPr/>
                            <wps:spPr>
                              <a:xfrm>
                                <a:off x="1143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Flowchart: Connector 112"/>
                            <wps:cNvSpPr/>
                            <wps:spPr>
                              <a:xfrm>
                                <a:off x="1905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Flowchart: Connector 113"/>
                            <wps:cNvSpPr/>
                            <wps:spPr>
                              <a:xfrm>
                                <a:off x="153924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Flowchart: Connector 114"/>
                            <wps:cNvSpPr/>
                            <wps:spPr>
                              <a:xfrm>
                                <a:off x="2286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Connector 116"/>
                            <wps:cNvSpPr/>
                            <wps:spPr>
                              <a:xfrm>
                                <a:off x="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Flowchart: Connector 122"/>
                            <wps:cNvSpPr/>
                            <wps:spPr>
                              <a:xfrm>
                                <a:off x="2301240" y="4038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Flowchart: Connector 124"/>
                            <wps:cNvSpPr/>
                            <wps:spPr>
                              <a:xfrm>
                                <a:off x="373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Flowchart: Connector 125"/>
                            <wps:cNvSpPr/>
                            <wps:spPr>
                              <a:xfrm>
                                <a:off x="762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Flowchart: Connector 126"/>
                            <wps:cNvSpPr/>
                            <wps:spPr>
                              <a:xfrm>
                                <a:off x="1143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owchart: Connector 127"/>
                            <wps:cNvSpPr/>
                            <wps:spPr>
                              <a:xfrm>
                                <a:off x="1905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owchart: Connector 128"/>
                            <wps:cNvSpPr/>
                            <wps:spPr>
                              <a:xfrm>
                                <a:off x="153924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owchart: Connector 129"/>
                            <wps:cNvSpPr/>
                            <wps:spPr>
                              <a:xfrm>
                                <a:off x="2278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Flowchart: Connector 130"/>
                            <wps:cNvSpPr/>
                            <wps:spPr>
                              <a:xfrm>
                                <a:off x="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Connector 131"/>
                            <wps:cNvSpPr/>
                            <wps:spPr>
                              <a:xfrm>
                                <a:off x="373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Connector 132"/>
                            <wps:cNvSpPr/>
                            <wps:spPr>
                              <a:xfrm>
                                <a:off x="762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lowchart: Connector 133"/>
                            <wps:cNvSpPr/>
                            <wps:spPr>
                              <a:xfrm>
                                <a:off x="1143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Flowchart: Connector 134"/>
                            <wps:cNvSpPr/>
                            <wps:spPr>
                              <a:xfrm>
                                <a:off x="1905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Flowchart: Connector 135"/>
                            <wps:cNvSpPr/>
                            <wps:spPr>
                              <a:xfrm>
                                <a:off x="153924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2278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Connector 137"/>
                            <wps:cNvSpPr/>
                            <wps:spPr>
                              <a:xfrm>
                                <a:off x="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Connector 138"/>
                            <wps:cNvSpPr/>
                            <wps:spPr>
                              <a:xfrm>
                                <a:off x="381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Connector 139"/>
                            <wps:cNvSpPr/>
                            <wps:spPr>
                              <a:xfrm>
                                <a:off x="762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Connector 140"/>
                            <wps:cNvSpPr/>
                            <wps:spPr>
                              <a:xfrm>
                                <a:off x="1143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lowchart: Connector 141"/>
                            <wps:cNvSpPr/>
                            <wps:spPr>
                              <a:xfrm>
                                <a:off x="1905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Flowchart: Connector 142"/>
                            <wps:cNvSpPr/>
                            <wps:spPr>
                              <a:xfrm>
                                <a:off x="153924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Flowchart: Connector 143"/>
                            <wps:cNvSpPr/>
                            <wps:spPr>
                              <a:xfrm>
                                <a:off x="2286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30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Flowchart: Connector 145"/>
                            <wps:cNvSpPr/>
                            <wps:spPr>
                              <a:xfrm>
                                <a:off x="396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Connector 146"/>
                            <wps:cNvSpPr/>
                            <wps:spPr>
                              <a:xfrm>
                                <a:off x="792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1173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Flowchart: Connector 148"/>
                            <wps:cNvSpPr/>
                            <wps:spPr>
                              <a:xfrm>
                                <a:off x="1935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Flowchart: Connector 149"/>
                            <wps:cNvSpPr/>
                            <wps:spPr>
                              <a:xfrm>
                                <a:off x="156210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2301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Connector 151"/>
                            <wps:cNvSpPr/>
                            <wps:spPr>
                              <a:xfrm>
                                <a:off x="15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Connector 152"/>
                            <wps:cNvSpPr/>
                            <wps:spPr>
                              <a:xfrm>
                                <a:off x="381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Connector 153"/>
                            <wps:cNvSpPr/>
                            <wps:spPr>
                              <a:xfrm>
                                <a:off x="777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lowchart: Connector 154"/>
                            <wps:cNvSpPr/>
                            <wps:spPr>
                              <a:xfrm>
                                <a:off x="1158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lowchart: Connector 155"/>
                            <wps:cNvSpPr/>
                            <wps:spPr>
                              <a:xfrm>
                                <a:off x="1920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owchart: Connector 156"/>
                            <wps:cNvSpPr/>
                            <wps:spPr>
                              <a:xfrm>
                                <a:off x="155448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owchart: Connector 157"/>
                            <wps:cNvSpPr/>
                            <wps:spPr>
                              <a:xfrm>
                                <a:off x="2286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8" name="Rectangle 178"/>
                        <wps:cNvSpPr/>
                        <wps:spPr>
                          <a:xfrm>
                            <a:off x="7620" y="57150"/>
                            <a:ext cx="1184910" cy="361950"/>
                          </a:xfrm>
                          <a:prstGeom prst="rect">
                            <a:avLst/>
                          </a:prstGeom>
                          <a:solidFill>
                            <a:srgbClr val="F14124">
                              <a:alpha val="5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Graphic 161"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4290" y="64770"/>
                            <a:ext cx="327660" cy="327660"/>
                          </a:xfrm>
                          <a:prstGeom prst="rect">
                            <a:avLst/>
                          </a:prstGeom>
                        </pic:spPr>
                      </pic:pic>
                      <pic:pic xmlns:pic="http://schemas.openxmlformats.org/drawingml/2006/picture">
                        <pic:nvPicPr>
                          <pic:cNvPr id="162" name="Graphic 162"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796290" y="880110"/>
                            <a:ext cx="327660" cy="327660"/>
                          </a:xfrm>
                          <a:prstGeom prst="rect">
                            <a:avLst/>
                          </a:prstGeom>
                        </pic:spPr>
                      </pic:pic>
                      <pic:pic xmlns:pic="http://schemas.openxmlformats.org/drawingml/2006/picture">
                        <pic:nvPicPr>
                          <pic:cNvPr id="163" name="Graphic 163"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781050" y="1649730"/>
                            <a:ext cx="327660" cy="327660"/>
                          </a:xfrm>
                          <a:prstGeom prst="rect">
                            <a:avLst/>
                          </a:prstGeom>
                        </pic:spPr>
                      </pic:pic>
                      <pic:pic xmlns:pic="http://schemas.openxmlformats.org/drawingml/2006/picture">
                        <pic:nvPicPr>
                          <pic:cNvPr id="164" name="Graphic 164"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57150" y="2411730"/>
                            <a:ext cx="327660" cy="327660"/>
                          </a:xfrm>
                          <a:prstGeom prst="rect">
                            <a:avLst/>
                          </a:prstGeom>
                        </pic:spPr>
                      </pic:pic>
                      <pic:pic xmlns:pic="http://schemas.openxmlformats.org/drawingml/2006/picture">
                        <pic:nvPicPr>
                          <pic:cNvPr id="165" name="Graphic 165"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96290" y="64770"/>
                            <a:ext cx="327660" cy="327660"/>
                          </a:xfrm>
                          <a:prstGeom prst="rect">
                            <a:avLst/>
                          </a:prstGeom>
                        </pic:spPr>
                      </pic:pic>
                      <pic:pic xmlns:pic="http://schemas.openxmlformats.org/drawingml/2006/picture">
                        <pic:nvPicPr>
                          <pic:cNvPr id="166" name="Graphic 166"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34290" y="872490"/>
                            <a:ext cx="327660" cy="327660"/>
                          </a:xfrm>
                          <a:prstGeom prst="rect">
                            <a:avLst/>
                          </a:prstGeom>
                        </pic:spPr>
                      </pic:pic>
                      <pic:pic xmlns:pic="http://schemas.openxmlformats.org/drawingml/2006/picture">
                        <pic:nvPicPr>
                          <pic:cNvPr id="167" name="Graphic 167"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57150" y="1649730"/>
                            <a:ext cx="327660" cy="327660"/>
                          </a:xfrm>
                          <a:prstGeom prst="rect">
                            <a:avLst/>
                          </a:prstGeom>
                        </pic:spPr>
                      </pic:pic>
                      <pic:pic xmlns:pic="http://schemas.openxmlformats.org/drawingml/2006/picture">
                        <pic:nvPicPr>
                          <pic:cNvPr id="168" name="Graphic 168"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803910" y="2396490"/>
                            <a:ext cx="327660" cy="327660"/>
                          </a:xfrm>
                          <a:prstGeom prst="rect">
                            <a:avLst/>
                          </a:prstGeom>
                        </pic:spPr>
                      </pic:pic>
                      <pic:pic xmlns:pic="http://schemas.openxmlformats.org/drawingml/2006/picture">
                        <pic:nvPicPr>
                          <pic:cNvPr id="169" name="Graphic 169"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320290" y="64770"/>
                            <a:ext cx="327660" cy="327660"/>
                          </a:xfrm>
                          <a:prstGeom prst="rect">
                            <a:avLst/>
                          </a:prstGeom>
                        </pic:spPr>
                      </pic:pic>
                      <pic:pic xmlns:pic="http://schemas.openxmlformats.org/drawingml/2006/picture">
                        <pic:nvPicPr>
                          <pic:cNvPr id="170" name="Graphic 170"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84960" y="872490"/>
                            <a:ext cx="327660" cy="327660"/>
                          </a:xfrm>
                          <a:prstGeom prst="rect">
                            <a:avLst/>
                          </a:prstGeom>
                        </pic:spPr>
                      </pic:pic>
                      <pic:pic xmlns:pic="http://schemas.openxmlformats.org/drawingml/2006/picture">
                        <pic:nvPicPr>
                          <pic:cNvPr id="171" name="Graphic 171"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320290" y="1642110"/>
                            <a:ext cx="327660" cy="327660"/>
                          </a:xfrm>
                          <a:prstGeom prst="rect">
                            <a:avLst/>
                          </a:prstGeom>
                        </pic:spPr>
                      </pic:pic>
                      <pic:pic xmlns:pic="http://schemas.openxmlformats.org/drawingml/2006/picture">
                        <pic:nvPicPr>
                          <pic:cNvPr id="172" name="Graphic 172"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320290" y="2396490"/>
                            <a:ext cx="327660" cy="327660"/>
                          </a:xfrm>
                          <a:prstGeom prst="rect">
                            <a:avLst/>
                          </a:prstGeom>
                        </pic:spPr>
                      </pic:pic>
                      <pic:pic xmlns:pic="http://schemas.openxmlformats.org/drawingml/2006/picture">
                        <pic:nvPicPr>
                          <pic:cNvPr id="173" name="Graphic 173"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1581150" y="64770"/>
                            <a:ext cx="327660" cy="327660"/>
                          </a:xfrm>
                          <a:prstGeom prst="rect">
                            <a:avLst/>
                          </a:prstGeom>
                        </pic:spPr>
                      </pic:pic>
                      <pic:pic xmlns:pic="http://schemas.openxmlformats.org/drawingml/2006/picture">
                        <pic:nvPicPr>
                          <pic:cNvPr id="175" name="Graphic 175"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895350"/>
                            <a:ext cx="327660" cy="327660"/>
                          </a:xfrm>
                          <a:prstGeom prst="rect">
                            <a:avLst/>
                          </a:prstGeom>
                        </pic:spPr>
                      </pic:pic>
                      <pic:pic xmlns:pic="http://schemas.openxmlformats.org/drawingml/2006/picture">
                        <pic:nvPicPr>
                          <pic:cNvPr id="176" name="Graphic 176"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1573530" y="1657350"/>
                            <a:ext cx="327660" cy="327660"/>
                          </a:xfrm>
                          <a:prstGeom prst="rect">
                            <a:avLst/>
                          </a:prstGeom>
                        </pic:spPr>
                      </pic:pic>
                      <pic:pic xmlns:pic="http://schemas.openxmlformats.org/drawingml/2006/picture">
                        <pic:nvPicPr>
                          <pic:cNvPr id="177" name="Graphic 177"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1596390" y="2396490"/>
                            <a:ext cx="327660" cy="327660"/>
                          </a:xfrm>
                          <a:prstGeom prst="rect">
                            <a:avLst/>
                          </a:prstGeom>
                        </pic:spPr>
                      </pic:pic>
                    </wpg:wgp>
                  </a:graphicData>
                </a:graphic>
              </wp:inline>
            </w:drawing>
          </mc:Choice>
          <mc:Fallback>
            <w:pict>
              <v:group w14:anchorId="292E35F9" id="Group 179" o:spid="_x0000_s1026" style="width:212.7pt;height:275.1pt;mso-position-horizontal-relative:char;mso-position-vertical-relative:line" coordorigin="76,381" coordsize="27012,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">
                <v:group id="Group 159" o:spid="_x0000_s1027" style="position:absolute;left:76;top:381;width:27013;height:34937" coordsize="27012,3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07" o:spid="_x0000_s1028" style="position:absolute;width:27012;height:34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" fillcolor="white [3201]" strokecolor="black [3213]" strokeweight="3pt"/>
                  <v:shape id="Flowchart: Connector 117" o:spid="_x0000_s1029" type="#_x0000_t120" style="position:absolute;left:381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" fillcolor="white [3212]" strokecolor="black [3213]" strokeweight="3pt">
                    <v:stroke joinstyle="miter"/>
                  </v:shape>
                  <v:shape id="Flowchart: Connector 118" o:spid="_x0000_s1030" type="#_x0000_t120" style="position:absolute;left:762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" fillcolor="white [3212]" strokecolor="black [3213]" strokeweight="3pt">
                    <v:stroke joinstyle="miter"/>
                  </v:shape>
                  <v:shape id="Flowchart: Connector 119" o:spid="_x0000_s1031" type="#_x0000_t120" style="position:absolute;left:1143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" fillcolor="white [3212]" strokecolor="black [3213]" strokeweight="3pt">
                    <v:stroke joinstyle="miter"/>
                  </v:shape>
                  <v:shape id="Flowchart: Connector 120" o:spid="_x0000_s1032" type="#_x0000_t120" style="position:absolute;left:1905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" fillcolor="white [3212]" strokecolor="black [3213]" strokeweight="3pt">
                    <v:stroke joinstyle="miter"/>
                  </v:shape>
                  <v:shape id="Flowchart: Connector 121" o:spid="_x0000_s1033" type="#_x0000_t120" style="position:absolute;left:15392;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" fillcolor="white [3212]" strokecolor="black [3213]" strokeweight="3pt">
                    <v:stroke joinstyle="miter"/>
                  </v:shape>
                  <v:group id="Group 158" o:spid="_x0000_s1034" style="position:absolute;width:26822;height:27127" coordsize="26822,2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lowchart: Connector 108" o:spid="_x0000_s1035" type="#_x0000_t120" style="position:absolute;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" fillcolor="white [3212]" strokecolor="black [3213]" strokeweight="3pt">
                      <v:stroke joinstyle="miter"/>
                    </v:shape>
                    <v:shape id="Flowchart: Connector 109" o:spid="_x0000_s1036" type="#_x0000_t120" style="position:absolute;left:381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" fillcolor="white [3212]" strokecolor="black [3213]" strokeweight="3pt">
                      <v:stroke joinstyle="miter"/>
                    </v:shape>
                    <v:shape id="Flowchart: Connector 110" o:spid="_x0000_s1037" type="#_x0000_t120" style="position:absolute;left:762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" fillcolor="white [3212]" strokecolor="black [3213]" strokeweight="3pt">
                      <v:stroke joinstyle="miter"/>
                    </v:shape>
                    <v:shape id="Flowchart: Connector 111" o:spid="_x0000_s1038" type="#_x0000_t120" style="position:absolute;left:1143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" fillcolor="white [3212]" strokecolor="black [3213]" strokeweight="3pt">
                      <v:stroke joinstyle="miter"/>
                    </v:shape>
                    <v:shape id="Flowchart: Connector 112" o:spid="_x0000_s1039" type="#_x0000_t120" style="position:absolute;left:1905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" fillcolor="white [3212]" strokecolor="black [3213]" strokeweight="3pt">
                      <v:stroke joinstyle="miter"/>
                    </v:shape>
                    <v:shape id="Flowchart: Connector 113" o:spid="_x0000_s1040" type="#_x0000_t120" style="position:absolute;left:1539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" fillcolor="white [3212]" strokecolor="black [3213]" strokeweight="3pt">
                      <v:stroke joinstyle="miter"/>
                    </v:shape>
                    <v:shape id="Flowchart: Connector 114" o:spid="_x0000_s1041" type="#_x0000_t120" style="position:absolute;left:2286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" fillcolor="white [3212]" strokecolor="black [3213]" strokeweight="3pt">
                      <v:stroke joinstyle="miter"/>
                    </v:shape>
                    <v:shape id="Flowchart: Connector 116" o:spid="_x0000_s1042" type="#_x0000_t120" style="position:absolute;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" fillcolor="white [3212]" strokecolor="black [3213]" strokeweight="3pt">
                      <v:stroke joinstyle="miter"/>
                    </v:shape>
                    <v:shape id="Flowchart: Connector 122" o:spid="_x0000_s1043" type="#_x0000_t120" style="position:absolute;left:23012;top:4038;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" fillcolor="white [3212]" strokecolor="black [3213]" strokeweight="3pt">
                      <v:stroke joinstyle="miter"/>
                    </v:shape>
                    <v:shape id="Flowchart: Connector 123" o:spid="_x0000_s1044" type="#_x0000_t120" style="position:absolute;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" fillcolor="white [3212]" strokecolor="black [3213]" strokeweight="3pt">
                      <v:stroke joinstyle="miter"/>
                    </v:shape>
                    <v:shape id="Flowchart: Connector 124" o:spid="_x0000_s1045" type="#_x0000_t120" style="position:absolute;left:373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" fillcolor="white [3212]" strokecolor="black [3213]" strokeweight="3pt">
                      <v:stroke joinstyle="miter"/>
                    </v:shape>
                    <v:shape id="Flowchart: Connector 125" o:spid="_x0000_s1046" type="#_x0000_t120" style="position:absolute;left:762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" fillcolor="white [3212]" strokecolor="black [3213]" strokeweight="3pt">
                      <v:stroke joinstyle="miter"/>
                    </v:shape>
                    <v:shape id="Flowchart: Connector 126" o:spid="_x0000_s1047" type="#_x0000_t120" style="position:absolute;left:1143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" fillcolor="white [3212]" strokecolor="black [3213]" strokeweight="3pt">
                      <v:stroke joinstyle="miter"/>
                    </v:shape>
                    <v:shape id="Flowchart: Connector 127" o:spid="_x0000_s1048" type="#_x0000_t120" style="position:absolute;left:1905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" fillcolor="white [3212]" strokecolor="black [3213]" strokeweight="3pt">
                      <v:stroke joinstyle="miter"/>
                    </v:shape>
                    <v:shape id="Flowchart: Connector 128" o:spid="_x0000_s1049" type="#_x0000_t120" style="position:absolute;left:15392;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" fillcolor="white [3212]" strokecolor="black [3213]" strokeweight="3pt">
                      <v:stroke joinstyle="miter"/>
                    </v:shape>
                    <v:shape id="Flowchart: Connector 129" o:spid="_x0000_s1050" type="#_x0000_t120" style="position:absolute;left:2278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" fillcolor="white [3212]" strokecolor="black [3213]" strokeweight="3pt">
                      <v:stroke joinstyle="miter"/>
                    </v:shape>
                    <v:shape id="Flowchart: Connector 130" o:spid="_x0000_s1051" type="#_x0000_t120" style="position:absolute;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yA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PqMT2OUfAAAA//8DAFBLAQItABQABgAIAAAAIQDb4fbL7gAAAIUBAAATAAAAAAAA&#10;AAAAAAAAAAAAAABbQ29udGVudF9UeXBlc10ueG1sUEsBAi0AFAAGAAgAAAAhAFr0LFu/AAAAFQEA&#10;AAsAAAAAAAAAAAAAAAAAHwEAAF9yZWxzLy5yZWxzUEsBAi0AFAAGAAgAAAAhAEd2nIDHAAAA3AAA&#10;AA8AAAAAAAAAAAAAAAAABwIAAGRycy9kb3ducmV2LnhtbFBLBQYAAAAAAwADALcAAAD7AgAAAAA=&#10;" fillcolor="white [3212]" strokecolor="black [3213]" strokeweight="3pt">
                      <v:stroke joinstyle="miter"/>
                    </v:shape>
                    <v:shape id="Flowchart: Connector 131" o:spid="_x0000_s1052" type="#_x0000_t120" style="position:absolute;left:373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" fillcolor="white [3212]" strokecolor="black [3213]" strokeweight="3pt">
                      <v:stroke joinstyle="miter"/>
                    </v:shape>
                    <v:shape id="Flowchart: Connector 132" o:spid="_x0000_s1053" type="#_x0000_t120" style="position:absolute;left:762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" fillcolor="white [3212]" strokecolor="black [3213]" strokeweight="3pt">
                      <v:stroke joinstyle="miter"/>
                    </v:shape>
                    <v:shape id="Flowchart: Connector 133" o:spid="_x0000_s1054" type="#_x0000_t120" style="position:absolute;left:1143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" fillcolor="white [3212]" strokecolor="black [3213]" strokeweight="3pt">
                      <v:stroke joinstyle="miter"/>
                    </v:shape>
                    <v:shape id="Flowchart: Connector 134" o:spid="_x0000_s1055" type="#_x0000_t120" style="position:absolute;left:1905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" fillcolor="white [3212]" strokecolor="black [3213]" strokeweight="3pt">
                      <v:stroke joinstyle="miter"/>
                    </v:shape>
                    <v:shape id="Flowchart: Connector 135" o:spid="_x0000_s1056" type="#_x0000_t120" style="position:absolute;left:15392;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" fillcolor="white [3212]" strokecolor="black [3213]" strokeweight="3pt">
                      <v:stroke joinstyle="miter"/>
                    </v:shape>
                    <v:shape id="Flowchart: Connector 136" o:spid="_x0000_s1057" type="#_x0000_t120" style="position:absolute;left:2278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" fillcolor="white [3212]" strokecolor="black [3213]" strokeweight="3pt">
                      <v:stroke joinstyle="miter"/>
                    </v:shape>
                    <v:shape id="Flowchart: Connector 137" o:spid="_x0000_s1058" type="#_x0000_t120" style="position:absolute;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" fillcolor="white [3212]" strokecolor="black [3213]" strokeweight="3pt">
                      <v:stroke joinstyle="miter"/>
                    </v:shape>
                    <v:shape id="Flowchart: Connector 138" o:spid="_x0000_s1059" type="#_x0000_t120" style="position:absolute;left:381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CG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tPqMT2OUfAAAA//8DAFBLAQItABQABgAIAAAAIQDb4fbL7gAAAIUBAAATAAAAAAAA&#10;AAAAAAAAAAAAAABbQ29udGVudF9UeXBlc10ueG1sUEsBAi0AFAAGAAgAAAAhAFr0LFu/AAAAFQEA&#10;AAsAAAAAAAAAAAAAAAAAHwEAAF9yZWxzLy5yZWxzUEsBAi0AFAAGAAgAAAAhALkAkIbHAAAA3AAA&#10;AA8AAAAAAAAAAAAAAAAABwIAAGRycy9kb3ducmV2LnhtbFBLBQYAAAAAAwADALcAAAD7AgAAAAA=&#10;" fillcolor="white [3212]" strokecolor="black [3213]" strokeweight="3pt">
                      <v:stroke joinstyle="miter"/>
                    </v:shape>
                    <v:shape id="Flowchart: Connector 139" o:spid="_x0000_s1060" type="#_x0000_t120" style="position:absolute;left:762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" fillcolor="white [3212]" strokecolor="black [3213]" strokeweight="3pt">
                      <v:stroke joinstyle="miter"/>
                    </v:shape>
                    <v:shape id="Flowchart: Connector 140" o:spid="_x0000_s1061" type="#_x0000_t120" style="position:absolute;left:1143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9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eLrMzqBXfwBAAD//wMAUEsBAi0AFAAGAAgAAAAhANvh9svuAAAAhQEAABMAAAAAAAAA&#10;AAAAAAAAAAAAAFtDb250ZW50X1R5cGVzXS54bWxQSwECLQAUAAYACAAAACEAWvQsW78AAAAVAQAA&#10;CwAAAAAAAAAAAAAAAAAfAQAAX3JlbHMvLnJlbHNQSwECLQAUAAYACAAAACEAH3Dv/cYAAADcAAAA&#10;DwAAAAAAAAAAAAAAAAAHAgAAZHJzL2Rvd25yZXYueG1sUEsFBgAAAAADAAMAtwAAAPoCAAAAAA==&#10;" fillcolor="white [3212]" strokecolor="black [3213]" strokeweight="3pt">
                      <v:stroke joinstyle="miter"/>
                    </v:shape>
                    <v:shape id="Flowchart: Connector 141" o:spid="_x0000_s1062" type="#_x0000_t120" style="position:absolute;left:1905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" fillcolor="white [3212]" strokecolor="black [3213]" strokeweight="3pt">
                      <v:stroke joinstyle="miter"/>
                    </v:shape>
                    <v:shape id="Flowchart: Connector 142" o:spid="_x0000_s1063" type="#_x0000_t120" style="position:absolute;left:15392;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" fillcolor="white [3212]" strokecolor="black [3213]" strokeweight="3pt">
                      <v:stroke joinstyle="miter"/>
                    </v:shape>
                    <v:shape id="Flowchart: Connector 143" o:spid="_x0000_s1064" type="#_x0000_t120" style="position:absolute;left:2286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" fillcolor="white [3212]" strokecolor="black [3213]" strokeweight="3pt">
                      <v:stroke joinstyle="miter"/>
                    </v:shape>
                    <v:shape id="Flowchart: Connector 144" o:spid="_x0000_s1065" type="#_x0000_t120" style="position:absolute;left:30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" fillcolor="white [3212]" strokecolor="black [3213]" strokeweight="3pt">
                      <v:stroke joinstyle="miter"/>
                    </v:shape>
                    <v:shape id="Flowchart: Connector 145" o:spid="_x0000_s1066" type="#_x0000_t120" style="position:absolute;left:396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" fillcolor="white [3212]" strokecolor="black [3213]" strokeweight="3pt">
                      <v:stroke joinstyle="miter"/>
                    </v:shape>
                    <v:shape id="Flowchart: Connector 146" o:spid="_x0000_s1067" type="#_x0000_t120" style="position:absolute;left:792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" fillcolor="white [3212]" strokecolor="black [3213]" strokeweight="3pt">
                      <v:stroke joinstyle="miter"/>
                    </v:shape>
                    <v:shape id="Flowchart: Connector 147" o:spid="_x0000_s1068" type="#_x0000_t120" style="position:absolute;left:1173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" fillcolor="white [3212]" strokecolor="black [3213]" strokeweight="3pt">
                      <v:stroke joinstyle="miter"/>
                    </v:shape>
                    <v:shape id="Flowchart: Connector 148" o:spid="_x0000_s1069" type="#_x0000_t120" style="position:absolute;left:1935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P7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dLqMzqBXfwBAAD//wMAUEsBAi0AFAAGAAgAAAAhANvh9svuAAAAhQEAABMAAAAAAAAA&#10;AAAAAAAAAAAAAFtDb250ZW50X1R5cGVzXS54bWxQSwECLQAUAAYACAAAACEAWvQsW78AAAAVAQAA&#10;CwAAAAAAAAAAAAAAAAAfAQAAX3JlbHMvLnJlbHNQSwECLQAUAAYACAAAACEA4Qbj+8YAAADcAAAA&#10;DwAAAAAAAAAAAAAAAAAHAgAAZHJzL2Rvd25yZXYueG1sUEsFBgAAAAADAAMAtwAAAPoCAAAAAA==&#10;" fillcolor="white [3212]" strokecolor="black [3213]" strokeweight="3pt">
                      <v:stroke joinstyle="miter"/>
                    </v:shape>
                    <v:shape id="Flowchart: Connector 149" o:spid="_x0000_s1070" type="#_x0000_t120" style="position:absolute;left:15621;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" fillcolor="white [3212]" strokecolor="black [3213]" strokeweight="3pt">
                      <v:stroke joinstyle="miter"/>
                    </v:shape>
                    <v:shape id="Flowchart: Connector 150" o:spid="_x0000_s1071" type="#_x0000_t120" style="position:absolute;left:2301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" fillcolor="white [3212]" strokecolor="black [3213]" strokeweight="3pt">
                      <v:stroke joinstyle="miter"/>
                    </v:shape>
                    <v:shape id="Flowchart: Connector 151" o:spid="_x0000_s1072" type="#_x0000_t120" style="position:absolute;left:15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" fillcolor="white [3212]" strokecolor="black [3213]" strokeweight="3pt">
                      <v:stroke joinstyle="miter"/>
                    </v:shape>
                    <v:shape id="Flowchart: Connector 152" o:spid="_x0000_s1073" type="#_x0000_t120" style="position:absolute;left:381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" fillcolor="white [3212]" strokecolor="black [3213]" strokeweight="3pt">
                      <v:stroke joinstyle="miter"/>
                    </v:shape>
                    <v:shape id="Flowchart: Connector 153" o:spid="_x0000_s1074" type="#_x0000_t120" style="position:absolute;left:777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" fillcolor="white [3212]" strokecolor="black [3213]" strokeweight="3pt">
                      <v:stroke joinstyle="miter"/>
                    </v:shape>
                    <v:shape id="Flowchart: Connector 154" o:spid="_x0000_s1075" type="#_x0000_t120" style="position:absolute;left:1158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" fillcolor="white [3212]" strokecolor="black [3213]" strokeweight="3pt">
                      <v:stroke joinstyle="miter"/>
                    </v:shape>
                    <v:shape id="Flowchart: Connector 155" o:spid="_x0000_s1076" type="#_x0000_t120" style="position:absolute;left:1920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" fillcolor="white [3212]" strokecolor="black [3213]" strokeweight="3pt">
                      <v:stroke joinstyle="miter"/>
                    </v:shape>
                    <v:shape id="Flowchart: Connector 156" o:spid="_x0000_s1077" type="#_x0000_t120" style="position:absolute;left:15544;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" fillcolor="white [3212]" strokecolor="black [3213]" strokeweight="3pt">
                      <v:stroke joinstyle="miter"/>
                    </v:shape>
                    <v:shape id="Flowchart: Connector 157" o:spid="_x0000_s1078" type="#_x0000_t120" style="position:absolute;left:2286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" fillcolor="white [3212]" strokecolor="black [3213]" strokeweight="3pt">
                      <v:stroke joinstyle="miter"/>
                    </v:shape>
                  </v:group>
                </v:group>
                <v:rect id="Rectangle 178" o:spid="_x0000_s1079" style="position:absolute;left:76;top:571;width:1184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" fillcolor="#f14124" stroked="f" strokeweight="3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1" o:spid="_x0000_s1080" type="#_x0000_t75" alt="Leaf with solid fill" style="position:absolute;left:34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">
                  <v:imagedata r:id="rId14" o:title="Leaf with solid fill"/>
                </v:shape>
                <v:shape id="Graphic 162" o:spid="_x0000_s1081" type="#_x0000_t75" alt="Leaf with solid fill" style="position:absolute;left:7962;top:880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">
                  <v:imagedata r:id="rId14" o:title="Leaf with solid fill"/>
                </v:shape>
                <v:shape id="Graphic 163" o:spid="_x0000_s1082" type="#_x0000_t75" alt="Leaf with solid fill" style="position:absolute;left:7810;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">
                  <v:imagedata r:id="rId14" o:title="Leaf with solid fill"/>
                </v:shape>
                <v:shape id="Graphic 164" o:spid="_x0000_s1083" type="#_x0000_t75" alt="Leaf with solid fill" style="position:absolute;left:571;top:2411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">
                  <v:imagedata r:id="rId14" o:title="Leaf with solid fill"/>
                </v:shape>
                <v:shape id="Graphic 165" o:spid="_x0000_s1084" type="#_x0000_t75" alt="Leaf with solid fill" style="position:absolute;left:796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">
                  <v:imagedata r:id="rId15" o:title="Leaf with solid fill"/>
                </v:shape>
                <v:shape id="Graphic 166" o:spid="_x0000_s1085" type="#_x0000_t75" alt="Leaf with solid fill" style="position:absolute;left:342;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">
                  <v:imagedata r:id="rId15" o:title="Leaf with solid fill"/>
                </v:shape>
                <v:shape id="Graphic 167" o:spid="_x0000_s1086" type="#_x0000_t75" alt="Leaf with solid fill" style="position:absolute;left:571;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">
                  <v:imagedata r:id="rId15" o:title="Leaf with solid fill"/>
                </v:shape>
                <v:shape id="Graphic 168" o:spid="_x0000_s1087" type="#_x0000_t75" alt="Leaf with solid fill" style="position:absolute;left:8039;top:23964;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">
                  <v:imagedata r:id="rId15" o:title="Leaf with solid fill"/>
                </v:shape>
                <v:shape id="Graphic 169" o:spid="_x0000_s1088" type="#_x0000_t75" alt="Leaf with solid fill" style="position:absolute;left:2320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">
                  <v:imagedata r:id="rId14" o:title="Leaf with solid fill"/>
                </v:shape>
                <v:shape id="Graphic 170" o:spid="_x0000_s1089" type="#_x0000_t75" alt="Leaf with solid fill" style="position:absolute;left:15849;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">
                  <v:imagedata r:id="rId14" o:title="Leaf with solid fill"/>
                </v:shape>
                <v:shape id="Graphic 171" o:spid="_x0000_s1090" type="#_x0000_t75" alt="Leaf with solid fill" style="position:absolute;left:23202;top:1642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">
                  <v:imagedata r:id="rId14" o:title="Leaf with solid fill"/>
                </v:shape>
                <v:shape id="Graphic 172" o:spid="_x0000_s1091" type="#_x0000_t75" alt="Leaf with solid fill" style="position:absolute;left:23202;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">
                  <v:imagedata r:id="rId14" o:title="Leaf with solid fill"/>
                </v:shape>
                <v:shape id="Graphic 173" o:spid="_x0000_s1092" type="#_x0000_t75" alt="Leaf with solid fill" style="position:absolute;left:15811;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">
                  <v:imagedata r:id="rId15" o:title="Leaf with solid fill"/>
                </v:shape>
                <v:shape id="Graphic 175" o:spid="_x0000_s1093" type="#_x0000_t75" alt="Leaf with solid fill" style="position:absolute;left:23202;top:8953;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">
                  <v:imagedata r:id="rId15" o:title="Leaf with solid fill"/>
                </v:shape>
                <v:shape id="Graphic 176" o:spid="_x0000_s1094" type="#_x0000_t75" alt="Leaf with solid fill" style="position:absolute;left:15735;top:16573;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">
                  <v:imagedata r:id="rId15" o:title="Leaf with solid fill"/>
                </v:shape>
                <v:shape id="Graphic 177" o:spid="_x0000_s1095" type="#_x0000_t75" alt="Leaf with solid fill" style="position:absolute;left:15963;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">
                  <v:imagedata r:id="rId15" o:title="Leaf with solid fill"/>
                </v:shape>
                <w10:anchorlock/>
              </v:group>
            </w:pict>
          </mc:Fallback>
        </mc:AlternateContent>
      </w:r>
    </w:p>
    <w:p w14:paraId="6AA4D605" w14:textId="31BC7391" w:rsidR="009D108A" w:rsidRPr="009D108A" w:rsidRDefault="009D108A" w:rsidP="009D108A">
      <w:pPr>
        <w:spacing w:after="0"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2</w:t>
      </w:r>
      <w:r>
        <w:rPr>
          <w:rFonts w:ascii="Times New Roman" w:hAnsi="Times New Roman" w:cs="Times New Roman"/>
        </w:rPr>
        <w:t xml:space="preserve">. Random block design with a leaf symbolizing a ramet. Blue indicates a ramet from a Minnesota plant and red symbolizes a ramet from a Texas plant. </w:t>
      </w:r>
      <w:r w:rsidR="001C3C27">
        <w:rPr>
          <w:rFonts w:ascii="Times New Roman" w:hAnsi="Times New Roman" w:cs="Times New Roman"/>
        </w:rPr>
        <w:t>Small, shaded red box represents a pair. Large, r</w:t>
      </w:r>
      <w:r>
        <w:rPr>
          <w:rFonts w:ascii="Times New Roman" w:hAnsi="Times New Roman" w:cs="Times New Roman"/>
        </w:rPr>
        <w:t>ed box outlines a block. Black box with circles used to represent structure that holds cone shaped containers, in which ramets will be planted.</w:t>
      </w:r>
    </w:p>
    <w:p w14:paraId="0552E6AB" w14:textId="77777777" w:rsidR="009D108A" w:rsidRDefault="009D108A" w:rsidP="006B6F98">
      <w:pPr>
        <w:spacing w:after="0" w:line="480" w:lineRule="auto"/>
        <w:ind w:firstLine="720"/>
        <w:rPr>
          <w:rFonts w:ascii="Times New Roman" w:hAnsi="Times New Roman" w:cs="Times New Roman"/>
          <w:sz w:val="24"/>
          <w:szCs w:val="24"/>
        </w:rPr>
      </w:pPr>
    </w:p>
    <w:p w14:paraId="6BCA9B1C" w14:textId="50687D76" w:rsidR="00035D88" w:rsidRPr="00035D88" w:rsidRDefault="00035D88" w:rsidP="006B6F98">
      <w:pPr>
        <w:spacing w:after="0" w:line="480" w:lineRule="auto"/>
        <w:rPr>
          <w:rFonts w:ascii="Times New Roman" w:hAnsi="Times New Roman" w:cs="Times New Roman"/>
          <w:b/>
          <w:bCs/>
          <w:i/>
          <w:iCs/>
          <w:sz w:val="24"/>
          <w:szCs w:val="24"/>
        </w:rPr>
      </w:pPr>
      <w:proofErr w:type="spellStart"/>
      <w:r>
        <w:rPr>
          <w:rFonts w:ascii="Times New Roman" w:hAnsi="Times New Roman" w:cs="Times New Roman"/>
          <w:b/>
          <w:bCs/>
          <w:i/>
          <w:iCs/>
          <w:sz w:val="24"/>
          <w:szCs w:val="24"/>
        </w:rPr>
        <w:t>Sporophytic</w:t>
      </w:r>
      <w:proofErr w:type="spellEnd"/>
      <w:r>
        <w:rPr>
          <w:rFonts w:ascii="Times New Roman" w:hAnsi="Times New Roman" w:cs="Times New Roman"/>
          <w:b/>
          <w:bCs/>
          <w:i/>
          <w:iCs/>
          <w:sz w:val="24"/>
          <w:szCs w:val="24"/>
        </w:rPr>
        <w:t xml:space="preserve"> tolerance</w:t>
      </w:r>
    </w:p>
    <w:p w14:paraId="3D193AA1" w14:textId="14044551" w:rsidR="009E3FF3" w:rsidRDefault="00286E5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003267D4" w:rsidRPr="003267D4">
        <w:rPr>
          <w:rFonts w:ascii="Times New Roman" w:hAnsi="Times New Roman" w:cs="Times New Roman"/>
          <w:sz w:val="24"/>
          <w:szCs w:val="24"/>
        </w:rPr>
        <w:t>Sporophytic</w:t>
      </w:r>
      <w:proofErr w:type="spellEnd"/>
      <w:r w:rsidR="003267D4" w:rsidRPr="003267D4">
        <w:rPr>
          <w:rFonts w:ascii="Times New Roman" w:hAnsi="Times New Roman" w:cs="Times New Roman"/>
          <w:sz w:val="24"/>
          <w:szCs w:val="24"/>
        </w:rPr>
        <w:t xml:space="preserve"> tolerance will be analyzed using vegetative tissue</w:t>
      </w:r>
      <w:r w:rsidR="009E3FF3">
        <w:rPr>
          <w:rFonts w:ascii="Times New Roman" w:hAnsi="Times New Roman" w:cs="Times New Roman"/>
          <w:sz w:val="24"/>
          <w:szCs w:val="24"/>
        </w:rPr>
        <w:t>s, specifically leaves</w:t>
      </w:r>
      <w:r w:rsidR="003267D4" w:rsidRPr="003267D4">
        <w:rPr>
          <w:rFonts w:ascii="Times New Roman" w:hAnsi="Times New Roman" w:cs="Times New Roman"/>
          <w:sz w:val="24"/>
          <w:szCs w:val="24"/>
        </w:rPr>
        <w:t xml:space="preserve">. </w:t>
      </w:r>
      <w:r w:rsidR="009E3FF3">
        <w:rPr>
          <w:rFonts w:ascii="Times New Roman" w:hAnsi="Times New Roman" w:cs="Times New Roman"/>
          <w:sz w:val="24"/>
          <w:szCs w:val="24"/>
        </w:rPr>
        <w:t>I</w:t>
      </w:r>
      <w:r w:rsidR="003267D4" w:rsidRPr="003267D4">
        <w:rPr>
          <w:rFonts w:ascii="Times New Roman" w:hAnsi="Times New Roman" w:cs="Times New Roman"/>
          <w:sz w:val="24"/>
          <w:szCs w:val="24"/>
        </w:rPr>
        <w:t xml:space="preserve"> will measure </w:t>
      </w:r>
      <w:r w:rsidR="009E3FF3">
        <w:rPr>
          <w:rFonts w:ascii="Times New Roman" w:hAnsi="Times New Roman" w:cs="Times New Roman"/>
          <w:sz w:val="24"/>
          <w:szCs w:val="24"/>
        </w:rPr>
        <w:t xml:space="preserve">temperature </w:t>
      </w:r>
      <w:r w:rsidR="003267D4" w:rsidRPr="003267D4">
        <w:rPr>
          <w:rFonts w:ascii="Times New Roman" w:hAnsi="Times New Roman" w:cs="Times New Roman"/>
          <w:sz w:val="24"/>
          <w:szCs w:val="24"/>
        </w:rPr>
        <w:t xml:space="preserve">tolerance by the level of damage observed </w:t>
      </w:r>
      <w:r w:rsidR="009E3FF3">
        <w:rPr>
          <w:rFonts w:ascii="Times New Roman" w:hAnsi="Times New Roman" w:cs="Times New Roman"/>
          <w:sz w:val="24"/>
          <w:szCs w:val="24"/>
        </w:rPr>
        <w:t>before and after</w:t>
      </w:r>
      <w:r w:rsidR="003267D4" w:rsidRPr="003267D4">
        <w:rPr>
          <w:rFonts w:ascii="Times New Roman" w:hAnsi="Times New Roman" w:cs="Times New Roman"/>
          <w:sz w:val="24"/>
          <w:szCs w:val="24"/>
        </w:rPr>
        <w:t xml:space="preserve"> temperature treatments. The parameters that will be used to quantify</w:t>
      </w:r>
      <w:r w:rsidR="009E3FF3">
        <w:rPr>
          <w:rFonts w:ascii="Times New Roman" w:hAnsi="Times New Roman" w:cs="Times New Roman"/>
          <w:sz w:val="24"/>
          <w:szCs w:val="24"/>
        </w:rPr>
        <w:t xml:space="preserve"> temperature</w:t>
      </w:r>
      <w:r w:rsidR="003267D4" w:rsidRPr="003267D4">
        <w:rPr>
          <w:rFonts w:ascii="Times New Roman" w:hAnsi="Times New Roman" w:cs="Times New Roman"/>
          <w:sz w:val="24"/>
          <w:szCs w:val="24"/>
        </w:rPr>
        <w:t xml:space="preserve"> </w:t>
      </w:r>
      <w:r w:rsidR="00221389">
        <w:rPr>
          <w:rFonts w:ascii="Times New Roman" w:hAnsi="Times New Roman" w:cs="Times New Roman"/>
          <w:sz w:val="24"/>
          <w:szCs w:val="24"/>
        </w:rPr>
        <w:t>tolerance</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are</w:t>
      </w:r>
      <w:r w:rsidR="003267D4" w:rsidRPr="003267D4">
        <w:rPr>
          <w:rFonts w:ascii="Times New Roman" w:hAnsi="Times New Roman" w:cs="Times New Roman"/>
          <w:sz w:val="24"/>
          <w:szCs w:val="24"/>
        </w:rPr>
        <w:t xml:space="preserve"> cell membrane stability</w:t>
      </w:r>
      <w:r w:rsidR="00D75CEA">
        <w:rPr>
          <w:rFonts w:ascii="Times New Roman" w:hAnsi="Times New Roman" w:cs="Times New Roman"/>
          <w:sz w:val="24"/>
          <w:szCs w:val="24"/>
        </w:rPr>
        <w:t xml:space="preserve"> and</w:t>
      </w:r>
      <w:r w:rsidR="002D555B">
        <w:rPr>
          <w:rFonts w:ascii="Times New Roman" w:hAnsi="Times New Roman" w:cs="Times New Roman"/>
          <w:sz w:val="24"/>
          <w:szCs w:val="24"/>
        </w:rPr>
        <w:t xml:space="preserve"> </w:t>
      </w:r>
      <w:r w:rsidR="009E3FF3">
        <w:rPr>
          <w:rFonts w:ascii="Times New Roman" w:hAnsi="Times New Roman" w:cs="Times New Roman"/>
          <w:sz w:val="24"/>
          <w:szCs w:val="24"/>
        </w:rPr>
        <w:t xml:space="preserve">net </w:t>
      </w:r>
      <w:r w:rsidR="002D555B">
        <w:rPr>
          <w:rFonts w:ascii="Times New Roman" w:hAnsi="Times New Roman" w:cs="Times New Roman"/>
          <w:sz w:val="24"/>
          <w:szCs w:val="24"/>
        </w:rPr>
        <w:t>photosynthesis</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 xml:space="preserve">All parameters will be used for </w:t>
      </w:r>
      <w:r w:rsidR="00D75CEA">
        <w:rPr>
          <w:rFonts w:ascii="Times New Roman" w:hAnsi="Times New Roman" w:cs="Times New Roman"/>
          <w:sz w:val="24"/>
          <w:szCs w:val="24"/>
        </w:rPr>
        <w:t xml:space="preserve">both </w:t>
      </w:r>
      <w:r w:rsidR="002D555B">
        <w:rPr>
          <w:rFonts w:ascii="Times New Roman" w:hAnsi="Times New Roman" w:cs="Times New Roman"/>
          <w:sz w:val="24"/>
          <w:szCs w:val="24"/>
        </w:rPr>
        <w:t xml:space="preserve">high </w:t>
      </w:r>
      <w:r w:rsidR="00D75CEA">
        <w:rPr>
          <w:rFonts w:ascii="Times New Roman" w:hAnsi="Times New Roman" w:cs="Times New Roman"/>
          <w:sz w:val="24"/>
          <w:szCs w:val="24"/>
        </w:rPr>
        <w:t xml:space="preserve">and low </w:t>
      </w:r>
      <w:r w:rsidR="002D555B">
        <w:rPr>
          <w:rFonts w:ascii="Times New Roman" w:hAnsi="Times New Roman" w:cs="Times New Roman"/>
          <w:sz w:val="24"/>
          <w:szCs w:val="24"/>
        </w:rPr>
        <w:t xml:space="preserve">temperature tolerance measures. </w:t>
      </w:r>
      <w:r w:rsidR="009E3FF3">
        <w:rPr>
          <w:rFonts w:ascii="Times New Roman" w:hAnsi="Times New Roman" w:cs="Times New Roman"/>
          <w:sz w:val="24"/>
          <w:szCs w:val="24"/>
        </w:rPr>
        <w:t xml:space="preserve">These parameters are commonly used for </w:t>
      </w:r>
      <w:r w:rsidR="00FF7CF8">
        <w:rPr>
          <w:rFonts w:ascii="Times New Roman" w:hAnsi="Times New Roman" w:cs="Times New Roman"/>
          <w:sz w:val="24"/>
          <w:szCs w:val="24"/>
        </w:rPr>
        <w:t xml:space="preserve">observing </w:t>
      </w:r>
      <w:r w:rsidR="009E3FF3">
        <w:rPr>
          <w:rFonts w:ascii="Times New Roman" w:hAnsi="Times New Roman" w:cs="Times New Roman"/>
          <w:sz w:val="24"/>
          <w:szCs w:val="24"/>
        </w:rPr>
        <w:t xml:space="preserve">physiological responses to stress in </w:t>
      </w:r>
      <w:proofErr w:type="spellStart"/>
      <w:r w:rsidR="009E3FF3">
        <w:rPr>
          <w:rFonts w:ascii="Times New Roman" w:hAnsi="Times New Roman" w:cs="Times New Roman"/>
          <w:sz w:val="24"/>
          <w:szCs w:val="24"/>
        </w:rPr>
        <w:t>sporophytic</w:t>
      </w:r>
      <w:proofErr w:type="spellEnd"/>
      <w:r w:rsidR="009E3FF3">
        <w:rPr>
          <w:rFonts w:ascii="Times New Roman" w:hAnsi="Times New Roman" w:cs="Times New Roman"/>
          <w:sz w:val="24"/>
          <w:szCs w:val="24"/>
        </w:rPr>
        <w:t xml:space="preserve"> tissues </w: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 </w:instrTex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EN.CITE.DATA </w:instrText>
      </w:r>
      <w:r w:rsidR="00D75CEA">
        <w:rPr>
          <w:rFonts w:ascii="Times New Roman" w:hAnsi="Times New Roman" w:cs="Times New Roman"/>
          <w:sz w:val="24"/>
          <w:szCs w:val="24"/>
        </w:rPr>
      </w:r>
      <w:r w:rsidR="00D75CEA">
        <w:rPr>
          <w:rFonts w:ascii="Times New Roman" w:hAnsi="Times New Roman" w:cs="Times New Roman"/>
          <w:sz w:val="24"/>
          <w:szCs w:val="24"/>
        </w:rPr>
        <w:fldChar w:fldCharType="end"/>
      </w:r>
      <w:r w:rsidR="00D75CEA">
        <w:rPr>
          <w:rFonts w:ascii="Times New Roman" w:hAnsi="Times New Roman" w:cs="Times New Roman"/>
          <w:sz w:val="24"/>
          <w:szCs w:val="24"/>
        </w:rPr>
      </w:r>
      <w:r w:rsidR="00D75CEA">
        <w:rPr>
          <w:rFonts w:ascii="Times New Roman" w:hAnsi="Times New Roman" w:cs="Times New Roman"/>
          <w:sz w:val="24"/>
          <w:szCs w:val="24"/>
        </w:rPr>
        <w:fldChar w:fldCharType="separate"/>
      </w:r>
      <w:r w:rsidR="00D75CEA">
        <w:rPr>
          <w:rFonts w:ascii="Times New Roman" w:hAnsi="Times New Roman" w:cs="Times New Roman"/>
          <w:noProof/>
          <w:sz w:val="24"/>
          <w:szCs w:val="24"/>
        </w:rPr>
        <w:t>(Gajanayake et al. 2011, Poudyal et al. 2019)</w:t>
      </w:r>
      <w:r w:rsidR="00D75CEA">
        <w:rPr>
          <w:rFonts w:ascii="Times New Roman" w:hAnsi="Times New Roman" w:cs="Times New Roman"/>
          <w:sz w:val="24"/>
          <w:szCs w:val="24"/>
        </w:rPr>
        <w:fldChar w:fldCharType="end"/>
      </w:r>
      <w:r w:rsidR="00D75CEA">
        <w:rPr>
          <w:rFonts w:ascii="Times New Roman" w:hAnsi="Times New Roman" w:cs="Times New Roman"/>
          <w:sz w:val="24"/>
          <w:szCs w:val="24"/>
        </w:rPr>
        <w:t>.</w:t>
      </w:r>
      <w:r w:rsidR="00FF7CF8">
        <w:rPr>
          <w:rFonts w:ascii="Times New Roman" w:hAnsi="Times New Roman" w:cs="Times New Roman"/>
          <w:sz w:val="24"/>
          <w:szCs w:val="24"/>
        </w:rPr>
        <w:t xml:space="preserve"> These parameters</w:t>
      </w:r>
      <w:r w:rsidR="009E3FF3">
        <w:rPr>
          <w:rFonts w:ascii="Times New Roman" w:hAnsi="Times New Roman" w:cs="Times New Roman"/>
          <w:sz w:val="24"/>
          <w:szCs w:val="24"/>
        </w:rPr>
        <w:t xml:space="preserve"> were selected based on available resources and evidence in previous studies </w:t>
      </w:r>
      <w:r w:rsidR="00FF7CF8">
        <w:rPr>
          <w:rFonts w:ascii="Times New Roman" w:hAnsi="Times New Roman" w:cs="Times New Roman"/>
          <w:sz w:val="24"/>
          <w:szCs w:val="24"/>
        </w:rPr>
        <w:t>showing</w:t>
      </w:r>
      <w:r w:rsidR="009E3FF3">
        <w:rPr>
          <w:rFonts w:ascii="Times New Roman" w:hAnsi="Times New Roman" w:cs="Times New Roman"/>
          <w:sz w:val="24"/>
          <w:szCs w:val="24"/>
        </w:rPr>
        <w:t xml:space="preserve"> response</w:t>
      </w:r>
      <w:r w:rsidR="00FF7CF8">
        <w:rPr>
          <w:rFonts w:ascii="Times New Roman" w:hAnsi="Times New Roman" w:cs="Times New Roman"/>
          <w:sz w:val="24"/>
          <w:szCs w:val="24"/>
        </w:rPr>
        <w:t>s in these variables</w:t>
      </w:r>
      <w:r w:rsidR="009E3FF3">
        <w:rPr>
          <w:rFonts w:ascii="Times New Roman" w:hAnsi="Times New Roman" w:cs="Times New Roman"/>
          <w:sz w:val="24"/>
          <w:szCs w:val="24"/>
        </w:rPr>
        <w:t xml:space="preserve"> to temperature stress.</w:t>
      </w:r>
    </w:p>
    <w:p w14:paraId="2FE68F3B" w14:textId="0DF78089" w:rsidR="002D555B" w:rsidRDefault="00F6524F" w:rsidP="009E3FF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Texas plants are expected </w:t>
      </w:r>
      <w:r w:rsidR="00D75CEA">
        <w:rPr>
          <w:rFonts w:ascii="Times New Roman" w:hAnsi="Times New Roman" w:cs="Times New Roman"/>
          <w:sz w:val="24"/>
          <w:szCs w:val="24"/>
        </w:rPr>
        <w:t xml:space="preserve">to </w:t>
      </w:r>
      <w:r>
        <w:rPr>
          <w:rFonts w:ascii="Times New Roman" w:hAnsi="Times New Roman" w:cs="Times New Roman"/>
          <w:sz w:val="24"/>
          <w:szCs w:val="24"/>
        </w:rPr>
        <w:t>preform better under high temperature stress than the Minnesota plants. Therefore, the cell membrane stability</w:t>
      </w:r>
      <w:r w:rsidR="00D75CEA">
        <w:rPr>
          <w:rFonts w:ascii="Times New Roman" w:hAnsi="Times New Roman" w:cs="Times New Roman"/>
          <w:sz w:val="24"/>
          <w:szCs w:val="24"/>
        </w:rPr>
        <w:t xml:space="preserve"> and</w:t>
      </w:r>
      <w:r>
        <w:rPr>
          <w:rFonts w:ascii="Times New Roman" w:hAnsi="Times New Roman" w:cs="Times New Roman"/>
          <w:sz w:val="24"/>
          <w:szCs w:val="24"/>
        </w:rPr>
        <w:t xml:space="preserve"> net photosynthesis are expected to be higher in the Texas plants than the Minnesota plants. Conversely, the Minnesota plants are expected to perform better in cold stress conditions than the Texas plants</w:t>
      </w:r>
      <w:r w:rsidR="009E3FF3">
        <w:rPr>
          <w:rFonts w:ascii="Times New Roman" w:hAnsi="Times New Roman" w:cs="Times New Roman"/>
          <w:sz w:val="24"/>
          <w:szCs w:val="24"/>
        </w:rPr>
        <w:t xml:space="preserve"> and therefore, are expected to have a higher cell membrane stability and net photosynthesis when subjected to cold treatments.</w:t>
      </w:r>
    </w:p>
    <w:p w14:paraId="77D08B0D" w14:textId="2A44A441"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Cell membrane stability</w:t>
      </w:r>
    </w:p>
    <w:p w14:paraId="55B5AF80" w14:textId="19ACE8D0" w:rsidR="00F25935" w:rsidRDefault="003267D4" w:rsidP="007E6E49">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Cell membrane stability </w:t>
      </w:r>
      <w:r w:rsidR="00081BB5">
        <w:rPr>
          <w:rFonts w:ascii="Times New Roman" w:hAnsi="Times New Roman" w:cs="Times New Roman"/>
          <w:sz w:val="24"/>
          <w:szCs w:val="24"/>
        </w:rPr>
        <w:t xml:space="preserve">(CMS) </w:t>
      </w:r>
      <w:r w:rsidRPr="003267D4">
        <w:rPr>
          <w:rFonts w:ascii="Times New Roman" w:hAnsi="Times New Roman" w:cs="Times New Roman"/>
          <w:sz w:val="24"/>
          <w:szCs w:val="24"/>
        </w:rPr>
        <w:t xml:space="preserve">will be measured using the </w:t>
      </w:r>
      <w:r w:rsidR="00137C79">
        <w:rPr>
          <w:rFonts w:ascii="Times New Roman" w:hAnsi="Times New Roman" w:cs="Times New Roman"/>
          <w:sz w:val="24"/>
          <w:szCs w:val="24"/>
        </w:rPr>
        <w:t>conductivity</w:t>
      </w:r>
      <w:r w:rsidRPr="003267D4">
        <w:rPr>
          <w:rFonts w:ascii="Times New Roman" w:hAnsi="Times New Roman" w:cs="Times New Roman"/>
          <w:sz w:val="24"/>
          <w:szCs w:val="24"/>
        </w:rPr>
        <w:t xml:space="preserve"> of a solution containing a specific quantity of leaf material</w:t>
      </w:r>
      <w:r w:rsidR="00F25935">
        <w:rPr>
          <w:rFonts w:ascii="Times New Roman" w:hAnsi="Times New Roman" w:cs="Times New Roman"/>
          <w:sz w:val="24"/>
          <w:szCs w:val="24"/>
        </w:rPr>
        <w:t xml:space="preserve"> following the protocols from </w:t>
      </w:r>
      <w:proofErr w:type="spellStart"/>
      <w:r w:rsidR="00F25935">
        <w:rPr>
          <w:rFonts w:ascii="Times New Roman" w:hAnsi="Times New Roman" w:cs="Times New Roman"/>
          <w:sz w:val="24"/>
          <w:szCs w:val="24"/>
        </w:rPr>
        <w:t>Gajanayake</w:t>
      </w:r>
      <w:proofErr w:type="spellEnd"/>
      <w:r w:rsidR="00F25935">
        <w:rPr>
          <w:rFonts w:ascii="Times New Roman" w:hAnsi="Times New Roman" w:cs="Times New Roman"/>
          <w:sz w:val="24"/>
          <w:szCs w:val="24"/>
        </w:rPr>
        <w:t xml:space="preserve"> et al. (2011) and </w:t>
      </w:r>
      <w:r w:rsidR="0022554A">
        <w:rPr>
          <w:rFonts w:ascii="Times New Roman" w:hAnsi="Times New Roman" w:cs="Times New Roman"/>
          <w:sz w:val="24"/>
          <w:szCs w:val="24"/>
        </w:rPr>
        <w:t xml:space="preserve">Fang and To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(2016)</w:t>
      </w:r>
      <w:r w:rsidR="0022554A">
        <w:rPr>
          <w:rFonts w:ascii="Times New Roman" w:hAnsi="Times New Roman" w:cs="Times New Roman"/>
          <w:sz w:val="24"/>
          <w:szCs w:val="24"/>
        </w:rPr>
        <w:fldChar w:fldCharType="end"/>
      </w:r>
      <w:r w:rsidRPr="003267D4">
        <w:rPr>
          <w:rFonts w:ascii="Times New Roman" w:hAnsi="Times New Roman" w:cs="Times New Roman"/>
          <w:sz w:val="24"/>
          <w:szCs w:val="24"/>
        </w:rPr>
        <w:t xml:space="preserve">. </w:t>
      </w:r>
      <w:r w:rsidR="00D75CEA">
        <w:rPr>
          <w:rFonts w:ascii="Times New Roman" w:hAnsi="Times New Roman" w:cs="Times New Roman"/>
          <w:sz w:val="24"/>
          <w:szCs w:val="24"/>
        </w:rPr>
        <w:t>Stressful conditions can reduce the integrity of cell membranes in plants, causing cytoplasm to leak into the solution and raise the conductivity</w:t>
      </w:r>
      <w:r w:rsidR="00F25935">
        <w:rPr>
          <w:rFonts w:ascii="Times New Roman" w:hAnsi="Times New Roman" w:cs="Times New Roman"/>
          <w:sz w:val="24"/>
          <w:szCs w:val="24"/>
        </w:rPr>
        <w:t xml:space="preserve">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(Gajanayake et al. 2011)</w:t>
      </w:r>
      <w:r w:rsidR="0022554A">
        <w:rPr>
          <w:rFonts w:ascii="Times New Roman" w:hAnsi="Times New Roman" w:cs="Times New Roman"/>
          <w:sz w:val="24"/>
          <w:szCs w:val="24"/>
        </w:rPr>
        <w:fldChar w:fldCharType="end"/>
      </w:r>
      <w:r w:rsidR="001357D1">
        <w:rPr>
          <w:rFonts w:ascii="Times New Roman" w:hAnsi="Times New Roman" w:cs="Times New Roman"/>
          <w:sz w:val="24"/>
          <w:szCs w:val="24"/>
        </w:rPr>
        <w:t xml:space="preserve">. </w:t>
      </w:r>
      <w:r w:rsidR="00F25935" w:rsidRPr="00B72A94">
        <w:rPr>
          <w:rFonts w:ascii="Times New Roman" w:hAnsi="Times New Roman" w:cs="Times New Roman"/>
          <w:sz w:val="24"/>
          <w:szCs w:val="24"/>
        </w:rPr>
        <w:t xml:space="preserve">The </w:t>
      </w:r>
      <w:r w:rsidR="00D75CEA">
        <w:rPr>
          <w:rFonts w:ascii="Times New Roman" w:hAnsi="Times New Roman" w:cs="Times New Roman"/>
          <w:sz w:val="24"/>
          <w:szCs w:val="24"/>
        </w:rPr>
        <w:t>conductivity</w:t>
      </w:r>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measured in </w:t>
      </w:r>
      <w:proofErr w:type="spellStart"/>
      <w:r w:rsidR="00F25935" w:rsidRPr="00B72A94">
        <w:rPr>
          <w:rFonts w:ascii="Times New Roman" w:hAnsi="Times New Roman" w:cs="Times New Roman"/>
          <w:sz w:val="24"/>
          <w:szCs w:val="24"/>
        </w:rPr>
        <w:t>μS</w:t>
      </w:r>
      <w:proofErr w:type="spellEnd"/>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will be recorded after the temperature treatment</w:t>
      </w:r>
      <w:r w:rsidR="00F25935">
        <w:rPr>
          <w:rFonts w:ascii="Times New Roman" w:hAnsi="Times New Roman" w:cs="Times New Roman"/>
          <w:sz w:val="24"/>
          <w:szCs w:val="24"/>
        </w:rPr>
        <w:t xml:space="preserve"> and then again after a maximum damage treatment</w:t>
      </w:r>
      <w:r w:rsidR="004E7031">
        <w:rPr>
          <w:rFonts w:ascii="Times New Roman" w:hAnsi="Times New Roman" w:cs="Times New Roman"/>
          <w:sz w:val="24"/>
          <w:szCs w:val="24"/>
        </w:rPr>
        <w:t xml:space="preserve"> (Fig. </w:t>
      </w:r>
      <w:r w:rsidR="00656473">
        <w:rPr>
          <w:rFonts w:ascii="Times New Roman" w:hAnsi="Times New Roman" w:cs="Times New Roman"/>
          <w:sz w:val="24"/>
          <w:szCs w:val="24"/>
        </w:rPr>
        <w:t>3</w:t>
      </w:r>
      <w:r w:rsidR="004E7031">
        <w:rPr>
          <w:rFonts w:ascii="Times New Roman" w:hAnsi="Times New Roman" w:cs="Times New Roman"/>
          <w:sz w:val="24"/>
          <w:szCs w:val="24"/>
        </w:rPr>
        <w:t>)</w:t>
      </w:r>
      <w:r w:rsidR="00F25935" w:rsidRPr="00B72A94">
        <w:rPr>
          <w:rFonts w:ascii="Times New Roman" w:hAnsi="Times New Roman" w:cs="Times New Roman"/>
          <w:sz w:val="24"/>
          <w:szCs w:val="24"/>
        </w:rPr>
        <w:t xml:space="preserve">. </w:t>
      </w:r>
    </w:p>
    <w:p w14:paraId="613AD2B6" w14:textId="77777777" w:rsidR="006607B8" w:rsidRDefault="006607B8" w:rsidP="007E6E49">
      <w:pPr>
        <w:spacing w:after="0" w:line="480" w:lineRule="auto"/>
        <w:ind w:firstLine="720"/>
        <w:rPr>
          <w:rFonts w:ascii="Times New Roman" w:hAnsi="Times New Roman" w:cs="Times New Roman"/>
          <w:sz w:val="24"/>
          <w:szCs w:val="24"/>
        </w:rPr>
      </w:pPr>
    </w:p>
    <w:p w14:paraId="7C6048A3" w14:textId="575CA446" w:rsidR="007E6E49" w:rsidRDefault="007E6E49" w:rsidP="007E6E49">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4F11D4BF" wp14:editId="14D8AC74">
            <wp:extent cx="5943600" cy="1716405"/>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1816EBDF" w14:textId="0178C388" w:rsidR="007E6E49" w:rsidRPr="007E6E49" w:rsidRDefault="007E6E49" w:rsidP="007E6E49">
      <w:pPr>
        <w:spacing w:line="240" w:lineRule="auto"/>
        <w:rPr>
          <w:rFonts w:ascii="Times New Roman" w:eastAsiaTheme="minorEastAsia" w:hAnsi="Times New Roman" w:cs="Times New Roman"/>
        </w:rPr>
      </w:pPr>
      <w:r w:rsidRPr="007E6E49">
        <w:rPr>
          <w:rFonts w:ascii="Times New Roman" w:eastAsiaTheme="minorEastAsia" w:hAnsi="Times New Roman" w:cs="Times New Roman"/>
        </w:rPr>
        <w:t xml:space="preserve">Figure </w:t>
      </w:r>
      <w:r w:rsidR="00656473">
        <w:rPr>
          <w:rFonts w:ascii="Times New Roman" w:eastAsiaTheme="minorEastAsia" w:hAnsi="Times New Roman" w:cs="Times New Roman"/>
        </w:rPr>
        <w:t>3</w:t>
      </w:r>
      <w:r w:rsidRPr="007E6E49">
        <w:rPr>
          <w:rFonts w:ascii="Times New Roman" w:eastAsiaTheme="minorEastAsia" w:hAnsi="Times New Roman" w:cs="Times New Roman"/>
        </w:rPr>
        <w:t xml:space="preserve">. Schematic describing protocol using </w:t>
      </w:r>
      <w:r w:rsidR="005672AF">
        <w:rPr>
          <w:rFonts w:ascii="Times New Roman" w:eastAsiaTheme="minorEastAsia" w:hAnsi="Times New Roman" w:cs="Times New Roman"/>
        </w:rPr>
        <w:t>conductivity</w:t>
      </w:r>
      <w:r w:rsidRPr="007E6E49">
        <w:rPr>
          <w:rFonts w:ascii="Times New Roman" w:eastAsiaTheme="minorEastAsia" w:hAnsi="Times New Roman" w:cs="Times New Roman"/>
        </w:rPr>
        <w:t xml:space="preserve"> to measure cell membrane stability for the heat </w:t>
      </w:r>
      <w:r w:rsidR="004E7031">
        <w:rPr>
          <w:rFonts w:ascii="Times New Roman" w:eastAsiaTheme="minorEastAsia" w:hAnsi="Times New Roman" w:cs="Times New Roman"/>
        </w:rPr>
        <w:t xml:space="preserve">stress </w:t>
      </w:r>
      <w:r w:rsidRPr="007E6E49">
        <w:rPr>
          <w:rFonts w:ascii="Times New Roman" w:eastAsiaTheme="minorEastAsia" w:hAnsi="Times New Roman" w:cs="Times New Roman"/>
        </w:rPr>
        <w:t>treatment.</w:t>
      </w:r>
    </w:p>
    <w:p w14:paraId="4AAC38DE" w14:textId="77777777" w:rsidR="006607B8" w:rsidRDefault="006607B8" w:rsidP="006B6F98">
      <w:pPr>
        <w:spacing w:after="0" w:line="480" w:lineRule="auto"/>
        <w:ind w:firstLine="720"/>
        <w:rPr>
          <w:rFonts w:ascii="Times New Roman" w:hAnsi="Times New Roman" w:cs="Times New Roman"/>
          <w:sz w:val="24"/>
          <w:szCs w:val="24"/>
        </w:rPr>
      </w:pPr>
    </w:p>
    <w:p w14:paraId="7D89E8A9" w14:textId="092DD538" w:rsidR="001357D1" w:rsidRDefault="00137C79"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First</w:t>
      </w:r>
      <w:r w:rsidR="001357D1">
        <w:rPr>
          <w:rFonts w:ascii="Times New Roman" w:hAnsi="Times New Roman" w:cs="Times New Roman"/>
          <w:sz w:val="24"/>
          <w:szCs w:val="24"/>
        </w:rPr>
        <w:t>, 20</w:t>
      </w:r>
      <w:r w:rsidR="005607E2">
        <w:rPr>
          <w:rFonts w:ascii="Times New Roman" w:hAnsi="Times New Roman" w:cs="Times New Roman"/>
          <w:sz w:val="24"/>
          <w:szCs w:val="24"/>
        </w:rPr>
        <w:t xml:space="preserve"> leaf disks from one leaf selected based on predetermined criteria will be divided between two test tubes with 10 mL of RO water. </w:t>
      </w:r>
      <w:r w:rsidR="006607B8">
        <w:rPr>
          <w:rFonts w:ascii="Times New Roman" w:hAnsi="Times New Roman" w:cs="Times New Roman"/>
          <w:sz w:val="24"/>
          <w:szCs w:val="24"/>
        </w:rPr>
        <w:t>For the high temperature treatment, on</w:t>
      </w:r>
      <w:r w:rsidR="001357D1">
        <w:rPr>
          <w:rFonts w:ascii="Times New Roman" w:hAnsi="Times New Roman" w:cs="Times New Roman"/>
          <w:sz w:val="24"/>
          <w:szCs w:val="24"/>
        </w:rPr>
        <w:t>e</w:t>
      </w:r>
      <w:r w:rsidR="005607E2">
        <w:rPr>
          <w:rFonts w:ascii="Times New Roman" w:hAnsi="Times New Roman" w:cs="Times New Roman"/>
          <w:sz w:val="24"/>
          <w:szCs w:val="24"/>
        </w:rPr>
        <w:t xml:space="preserve"> test </w:t>
      </w:r>
      <w:r w:rsidR="005607E2">
        <w:rPr>
          <w:rFonts w:ascii="Times New Roman" w:hAnsi="Times New Roman" w:cs="Times New Roman"/>
          <w:sz w:val="24"/>
          <w:szCs w:val="24"/>
        </w:rPr>
        <w:lastRenderedPageBreak/>
        <w:t xml:space="preserve">tube with leaf material will </w:t>
      </w:r>
      <w:r w:rsidR="006607B8">
        <w:rPr>
          <w:rFonts w:ascii="Times New Roman" w:hAnsi="Times New Roman" w:cs="Times New Roman"/>
          <w:sz w:val="24"/>
          <w:szCs w:val="24"/>
        </w:rPr>
        <w:t>placed in a water bath at 50°C for</w:t>
      </w:r>
      <w:r w:rsidR="005607E2">
        <w:rPr>
          <w:rFonts w:ascii="Times New Roman" w:hAnsi="Times New Roman" w:cs="Times New Roman"/>
          <w:sz w:val="24"/>
          <w:szCs w:val="24"/>
        </w:rPr>
        <w:t xml:space="preserve"> 20 minutes </w:t>
      </w:r>
      <w:r>
        <w:rPr>
          <w:rFonts w:ascii="Times New Roman" w:hAnsi="Times New Roman" w:cs="Times New Roman"/>
          <w:sz w:val="24"/>
          <w:szCs w:val="24"/>
        </w:rPr>
        <w:t xml:space="preserve">and </w:t>
      </w:r>
      <w:r w:rsidR="001357D1">
        <w:rPr>
          <w:rFonts w:ascii="Times New Roman" w:hAnsi="Times New Roman" w:cs="Times New Roman"/>
          <w:sz w:val="24"/>
          <w:szCs w:val="24"/>
        </w:rPr>
        <w:t>the control test tube will remain at room temperature</w:t>
      </w:r>
      <w:r w:rsidR="006607B8">
        <w:rPr>
          <w:rFonts w:ascii="Times New Roman" w:hAnsi="Times New Roman" w:cs="Times New Roman"/>
          <w:sz w:val="24"/>
          <w:szCs w:val="24"/>
        </w:rPr>
        <w:t xml:space="preserve"> (Fig. 3)</w:t>
      </w:r>
      <w:r w:rsidR="005607E2">
        <w:rPr>
          <w:rFonts w:ascii="Times New Roman" w:hAnsi="Times New Roman" w:cs="Times New Roman"/>
          <w:sz w:val="24"/>
          <w:szCs w:val="24"/>
        </w:rPr>
        <w:t xml:space="preserve">. </w:t>
      </w:r>
      <w:r w:rsidR="006607B8">
        <w:rPr>
          <w:rFonts w:ascii="Times New Roman" w:hAnsi="Times New Roman" w:cs="Times New Roman"/>
          <w:sz w:val="24"/>
          <w:szCs w:val="24"/>
        </w:rPr>
        <w:t>The same protocol will be used for the cold temperature tolerance treatment except one test tube will be placed in a refrigerator for 72 hours, while the control remains at room temperature (Fig. 4).</w:t>
      </w:r>
      <w:r>
        <w:rPr>
          <w:rFonts w:ascii="Times New Roman" w:hAnsi="Times New Roman" w:cs="Times New Roman"/>
          <w:sz w:val="24"/>
          <w:szCs w:val="24"/>
        </w:rPr>
        <w:t xml:space="preserve"> The conductivity will be measured after the test tubes return to room temperature.</w:t>
      </w:r>
    </w:p>
    <w:p w14:paraId="1B9F7F65" w14:textId="77777777" w:rsidR="006607B8" w:rsidRDefault="006607B8" w:rsidP="006B6F98">
      <w:pPr>
        <w:spacing w:after="0" w:line="480" w:lineRule="auto"/>
        <w:ind w:firstLine="720"/>
        <w:rPr>
          <w:rFonts w:ascii="Times New Roman" w:hAnsi="Times New Roman" w:cs="Times New Roman"/>
          <w:sz w:val="24"/>
          <w:szCs w:val="24"/>
        </w:rPr>
      </w:pPr>
    </w:p>
    <w:p w14:paraId="01ED0BD2" w14:textId="6F073270" w:rsidR="004E7031" w:rsidRDefault="006607B8" w:rsidP="004E703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567FC" wp14:editId="1D7EC29A">
            <wp:extent cx="5936126" cy="171907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126" cy="1719072"/>
                    </a:xfrm>
                    <a:prstGeom prst="rect">
                      <a:avLst/>
                    </a:prstGeom>
                    <a:noFill/>
                  </pic:spPr>
                </pic:pic>
              </a:graphicData>
            </a:graphic>
          </wp:inline>
        </w:drawing>
      </w:r>
    </w:p>
    <w:p w14:paraId="12A5635E" w14:textId="4C17A6BD" w:rsidR="004E7031" w:rsidRPr="004E7031" w:rsidRDefault="004E7031" w:rsidP="00F6524F">
      <w:pPr>
        <w:spacing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4</w:t>
      </w:r>
      <w:r>
        <w:rPr>
          <w:rFonts w:ascii="Times New Roman" w:hAnsi="Times New Roman" w:cs="Times New Roman"/>
        </w:rPr>
        <w:t xml:space="preserve">. </w:t>
      </w:r>
      <w:r w:rsidR="00F6524F">
        <w:rPr>
          <w:rFonts w:ascii="Times New Roman" w:hAnsi="Times New Roman" w:cs="Times New Roman"/>
        </w:rPr>
        <w:t xml:space="preserve">Schematic describing protocol using the </w:t>
      </w:r>
      <w:r w:rsidR="005672AF">
        <w:rPr>
          <w:rFonts w:ascii="Times New Roman" w:hAnsi="Times New Roman" w:cs="Times New Roman"/>
        </w:rPr>
        <w:t>conductivity</w:t>
      </w:r>
      <w:r w:rsidR="00F6524F">
        <w:rPr>
          <w:rFonts w:ascii="Times New Roman" w:hAnsi="Times New Roman" w:cs="Times New Roman"/>
        </w:rPr>
        <w:t xml:space="preserve"> to measure cell membrane stability for the cold stress treatment.</w:t>
      </w:r>
    </w:p>
    <w:p w14:paraId="76585C57" w14:textId="77777777" w:rsidR="006607B8" w:rsidRDefault="006607B8" w:rsidP="007E6E49">
      <w:pPr>
        <w:spacing w:after="0" w:line="480" w:lineRule="auto"/>
        <w:ind w:firstLine="720"/>
        <w:rPr>
          <w:rFonts w:ascii="Times New Roman" w:hAnsi="Times New Roman" w:cs="Times New Roman"/>
          <w:sz w:val="24"/>
          <w:szCs w:val="24"/>
        </w:rPr>
      </w:pPr>
    </w:p>
    <w:p w14:paraId="393E0E02" w14:textId="4B559A88" w:rsidR="007E6E49" w:rsidRDefault="007E6E49" w:rsidP="007E6E4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maximum damage condition, the test tubes for both the treatment and control groups</w:t>
      </w:r>
      <w:r w:rsidRPr="00B72A94">
        <w:rPr>
          <w:rFonts w:ascii="Times New Roman" w:hAnsi="Times New Roman" w:cs="Times New Roman"/>
          <w:sz w:val="24"/>
          <w:szCs w:val="24"/>
        </w:rPr>
        <w:t xml:space="preserve"> will be placed in a water bath at 98°C for 30 minutes</w:t>
      </w:r>
      <w:r>
        <w:rPr>
          <w:rFonts w:ascii="Times New Roman" w:hAnsi="Times New Roman" w:cs="Times New Roman"/>
          <w:sz w:val="24"/>
          <w:szCs w:val="24"/>
        </w:rPr>
        <w:t xml:space="preserve">, followed by a </w:t>
      </w:r>
      <w:r w:rsidR="00137C79">
        <w:rPr>
          <w:rFonts w:ascii="Times New Roman" w:hAnsi="Times New Roman" w:cs="Times New Roman"/>
          <w:sz w:val="24"/>
          <w:szCs w:val="24"/>
        </w:rPr>
        <w:t>conductivity</w:t>
      </w:r>
      <w:r>
        <w:rPr>
          <w:rFonts w:ascii="Times New Roman" w:hAnsi="Times New Roman" w:cs="Times New Roman"/>
          <w:sz w:val="24"/>
          <w:szCs w:val="24"/>
        </w:rPr>
        <w:t xml:space="preserve"> measurement</w:t>
      </w:r>
      <w:r w:rsidRPr="00B72A94">
        <w:rPr>
          <w:rFonts w:ascii="Times New Roman" w:hAnsi="Times New Roman" w:cs="Times New Roman"/>
          <w:sz w:val="24"/>
          <w:szCs w:val="24"/>
        </w:rPr>
        <w:t xml:space="preserve">. </w:t>
      </w:r>
      <w:r w:rsidR="00D75CEA">
        <w:rPr>
          <w:rFonts w:ascii="Times New Roman" w:hAnsi="Times New Roman" w:cs="Times New Roman"/>
          <w:sz w:val="24"/>
          <w:szCs w:val="24"/>
        </w:rPr>
        <w:t xml:space="preserve">The maximum damage condition is used to determine a baseline for comparison to </w:t>
      </w:r>
      <w:r w:rsidR="0022554A">
        <w:rPr>
          <w:rFonts w:ascii="Times New Roman" w:hAnsi="Times New Roman" w:cs="Times New Roman"/>
          <w:sz w:val="24"/>
          <w:szCs w:val="24"/>
        </w:rPr>
        <w:t>the damage caused by the treatments.</w:t>
      </w:r>
      <w:r w:rsidR="00D75CEA">
        <w:rPr>
          <w:rFonts w:ascii="Times New Roman" w:hAnsi="Times New Roman" w:cs="Times New Roman"/>
          <w:sz w:val="24"/>
          <w:szCs w:val="24"/>
        </w:rPr>
        <w:t xml:space="preserve"> </w:t>
      </w:r>
      <w:r w:rsidRPr="00B72A94">
        <w:rPr>
          <w:rFonts w:ascii="Times New Roman" w:hAnsi="Times New Roman" w:cs="Times New Roman"/>
          <w:sz w:val="24"/>
          <w:szCs w:val="24"/>
        </w:rPr>
        <w:t xml:space="preserve">The ratio of </w:t>
      </w:r>
      <w:r w:rsidR="00137C79">
        <w:rPr>
          <w:rFonts w:ascii="Times New Roman" w:hAnsi="Times New Roman" w:cs="Times New Roman"/>
          <w:sz w:val="24"/>
          <w:szCs w:val="24"/>
        </w:rPr>
        <w:t>conductivity</w:t>
      </w:r>
      <w:r w:rsidRPr="00B72A94">
        <w:rPr>
          <w:rFonts w:ascii="Times New Roman" w:hAnsi="Times New Roman" w:cs="Times New Roman"/>
          <w:sz w:val="24"/>
          <w:szCs w:val="24"/>
        </w:rPr>
        <w:t xml:space="preserve"> after the treatment to after maximum damage will then be used to quantify cell membrane stability. </w:t>
      </w:r>
    </w:p>
    <w:p w14:paraId="5B0C57D7" w14:textId="131D09EE" w:rsidR="0022554A" w:rsidRPr="0022554A" w:rsidRDefault="0022554A"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Treatment Ratio=</m:t>
          </m:r>
          <m:f>
            <m:fPr>
              <m:ctrlPr>
                <w:rPr>
                  <w:rFonts w:ascii="Cambria Math" w:hAnsi="Cambria Math" w:cs="Times New Roman"/>
                  <w:i/>
                  <w:sz w:val="24"/>
                  <w:szCs w:val="24"/>
                </w:rPr>
              </m:ctrlPr>
            </m:fPr>
            <m:num>
              <m:r>
                <w:rPr>
                  <w:rFonts w:ascii="Cambria Math" w:hAnsi="Cambria Math" w:cs="Times New Roman"/>
                  <w:sz w:val="24"/>
                  <w:szCs w:val="24"/>
                </w:rPr>
                <m:t>Conductivity after treatment</m:t>
              </m:r>
            </m:num>
            <m:den>
              <m:r>
                <w:rPr>
                  <w:rFonts w:ascii="Cambria Math" w:hAnsi="Cambria Math" w:cs="Times New Roman"/>
                  <w:sz w:val="24"/>
                  <w:szCs w:val="24"/>
                </w:rPr>
                <m:t>Conductivity after maximum damage</m:t>
              </m:r>
            </m:den>
          </m:f>
        </m:oMath>
      </m:oMathPara>
    </w:p>
    <w:p w14:paraId="1A95FABB" w14:textId="496072EC" w:rsidR="0022554A" w:rsidRPr="0022554A" w:rsidRDefault="0022554A" w:rsidP="0022554A">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Control Ratio=</m:t>
          </m:r>
          <m:f>
            <m:fPr>
              <m:ctrlPr>
                <w:rPr>
                  <w:rFonts w:ascii="Cambria Math" w:hAnsi="Cambria Math" w:cs="Times New Roman"/>
                  <w:i/>
                  <w:sz w:val="24"/>
                  <w:szCs w:val="24"/>
                </w:rPr>
              </m:ctrlPr>
            </m:fPr>
            <m:num>
              <m:r>
                <w:rPr>
                  <w:rFonts w:ascii="Cambria Math" w:hAnsi="Cambria Math" w:cs="Times New Roman"/>
                  <w:sz w:val="24"/>
                  <w:szCs w:val="24"/>
                </w:rPr>
                <m:t>Conductivity after control treatment</m:t>
              </m:r>
            </m:num>
            <m:den>
              <m:r>
                <w:rPr>
                  <w:rFonts w:ascii="Cambria Math" w:hAnsi="Cambria Math" w:cs="Times New Roman"/>
                  <w:sz w:val="24"/>
                  <w:szCs w:val="24"/>
                </w:rPr>
                <m:t>Conductivity after maximum damage</m:t>
              </m:r>
            </m:den>
          </m:f>
        </m:oMath>
      </m:oMathPara>
    </w:p>
    <w:p w14:paraId="1CAC3AC5" w14:textId="3468FDAA" w:rsidR="007E6E49" w:rsidRPr="006E50C8" w:rsidRDefault="007E6E49"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CMS=</m:t>
          </m:r>
          <m:f>
            <m:fPr>
              <m:ctrlPr>
                <w:rPr>
                  <w:rFonts w:ascii="Cambria Math" w:hAnsi="Cambria Math" w:cs="Times New Roman"/>
                  <w:i/>
                  <w:sz w:val="24"/>
                  <w:szCs w:val="24"/>
                </w:rPr>
              </m:ctrlPr>
            </m:fPr>
            <m:num>
              <m:r>
                <w:rPr>
                  <w:rFonts w:ascii="Cambria Math" w:hAnsi="Cambria Math" w:cs="Times New Roman"/>
                  <w:sz w:val="24"/>
                  <w:szCs w:val="24"/>
                </w:rPr>
                <m:t>1-Treatment Ratio</m:t>
              </m:r>
            </m:num>
            <m:den>
              <m:r>
                <w:rPr>
                  <w:rFonts w:ascii="Cambria Math" w:hAnsi="Cambria Math" w:cs="Times New Roman"/>
                  <w:sz w:val="24"/>
                  <w:szCs w:val="24"/>
                </w:rPr>
                <m:t>1-Control Ratio</m:t>
              </m:r>
            </m:den>
          </m:f>
        </m:oMath>
      </m:oMathPara>
    </w:p>
    <w:p w14:paraId="05BE726E" w14:textId="1425922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lastRenderedPageBreak/>
        <w:t>Photosynthesis</w:t>
      </w:r>
    </w:p>
    <w:p w14:paraId="762285B2" w14:textId="20BBF02C" w:rsidR="005004AE" w:rsidRDefault="005004A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Photosynthesis will be measured before heat treatment, after </w:t>
      </w:r>
      <w:r w:rsidR="00137C79">
        <w:rPr>
          <w:rFonts w:ascii="Times New Roman" w:hAnsi="Times New Roman" w:cs="Times New Roman"/>
          <w:sz w:val="24"/>
          <w:szCs w:val="24"/>
        </w:rPr>
        <w:t>a temperature stress</w:t>
      </w:r>
      <w:r>
        <w:rPr>
          <w:rFonts w:ascii="Times New Roman" w:hAnsi="Times New Roman" w:cs="Times New Roman"/>
          <w:sz w:val="24"/>
          <w:szCs w:val="24"/>
        </w:rPr>
        <w:t xml:space="preserve"> treatment, and following a recovery period</w:t>
      </w:r>
      <w:r w:rsidR="005672AF">
        <w:rPr>
          <w:rFonts w:ascii="Times New Roman" w:hAnsi="Times New Roman" w:cs="Times New Roman"/>
          <w:sz w:val="24"/>
          <w:szCs w:val="24"/>
        </w:rPr>
        <w:t xml:space="preserve"> (Fig. 5),</w:t>
      </w:r>
      <w:r w:rsidR="00EF5173">
        <w:rPr>
          <w:rFonts w:ascii="Times New Roman" w:hAnsi="Times New Roman" w:cs="Times New Roman"/>
          <w:sz w:val="24"/>
          <w:szCs w:val="24"/>
        </w:rPr>
        <w:t xml:space="preserve"> as described by </w:t>
      </w:r>
      <w:bookmarkStart w:id="4" w:name="_Hlk57275363"/>
      <w:r w:rsidR="00EF5173">
        <w:rPr>
          <w:rFonts w:ascii="Times New Roman" w:hAnsi="Times New Roman" w:cs="Times New Roman"/>
          <w:sz w:val="24"/>
          <w:szCs w:val="24"/>
        </w:rPr>
        <w:t>Poudyal et al. (2019)</w:t>
      </w:r>
      <w:r>
        <w:rPr>
          <w:rFonts w:ascii="Times New Roman" w:hAnsi="Times New Roman" w:cs="Times New Roman"/>
          <w:sz w:val="24"/>
          <w:szCs w:val="24"/>
        </w:rPr>
        <w:t xml:space="preserve">. </w:t>
      </w:r>
      <w:bookmarkEnd w:id="4"/>
      <w:r>
        <w:rPr>
          <w:rFonts w:ascii="Times New Roman" w:hAnsi="Times New Roman" w:cs="Times New Roman"/>
          <w:sz w:val="24"/>
          <w:szCs w:val="24"/>
        </w:rPr>
        <w:t xml:space="preserve">Photosynthesis will be measured </w:t>
      </w:r>
      <w:r w:rsidR="00EF5173">
        <w:rPr>
          <w:rFonts w:ascii="Times New Roman" w:hAnsi="Times New Roman" w:cs="Times New Roman"/>
          <w:sz w:val="24"/>
          <w:szCs w:val="24"/>
        </w:rPr>
        <w:t xml:space="preserve">using </w:t>
      </w:r>
      <w:r>
        <w:rPr>
          <w:rFonts w:ascii="Times New Roman" w:hAnsi="Times New Roman" w:cs="Times New Roman"/>
          <w:sz w:val="24"/>
          <w:szCs w:val="24"/>
        </w:rPr>
        <w:t>a Li-COR infrared gas analyzer</w:t>
      </w:r>
      <w:r w:rsidR="00E01281">
        <w:rPr>
          <w:rFonts w:ascii="Times New Roman" w:hAnsi="Times New Roman" w:cs="Times New Roman"/>
          <w:sz w:val="24"/>
          <w:szCs w:val="24"/>
        </w:rPr>
        <w:t xml:space="preserve"> after the plant is dark adapted for 45 minutes following </w:t>
      </w:r>
      <w:r w:rsidR="002C5949">
        <w:rPr>
          <w:rFonts w:ascii="Times New Roman" w:hAnsi="Times New Roman" w:cs="Times New Roman"/>
          <w:sz w:val="24"/>
          <w:szCs w:val="24"/>
        </w:rPr>
        <w:t>protocol modified from</w:t>
      </w:r>
      <w:r w:rsidR="00E65CE4">
        <w:rPr>
          <w:rFonts w:ascii="Times New Roman" w:hAnsi="Times New Roman" w:cs="Times New Roman"/>
          <w:sz w:val="24"/>
          <w:szCs w:val="24"/>
        </w:rPr>
        <w:t xml:space="preserve"> Mishra et al. </w:t>
      </w:r>
      <w:r w:rsidR="0022554A">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 </w:instrText>
      </w:r>
      <w:r w:rsidR="00E65CE4">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EN.CITE.DATA </w:instrText>
      </w:r>
      <w:r w:rsidR="00E65CE4">
        <w:rPr>
          <w:rFonts w:ascii="Times New Roman" w:hAnsi="Times New Roman" w:cs="Times New Roman"/>
          <w:sz w:val="24"/>
          <w:szCs w:val="24"/>
        </w:rPr>
      </w:r>
      <w:r w:rsidR="00E65CE4">
        <w:rPr>
          <w:rFonts w:ascii="Times New Roman" w:hAnsi="Times New Roman" w:cs="Times New Roman"/>
          <w:sz w:val="24"/>
          <w:szCs w:val="24"/>
        </w:rPr>
        <w:fldChar w:fldCharType="end"/>
      </w:r>
      <w:r w:rsidR="0022554A">
        <w:rPr>
          <w:rFonts w:ascii="Times New Roman" w:hAnsi="Times New Roman" w:cs="Times New Roman"/>
          <w:sz w:val="24"/>
          <w:szCs w:val="24"/>
        </w:rPr>
      </w:r>
      <w:r w:rsidR="0022554A">
        <w:rPr>
          <w:rFonts w:ascii="Times New Roman" w:hAnsi="Times New Roman" w:cs="Times New Roman"/>
          <w:sz w:val="24"/>
          <w:szCs w:val="24"/>
        </w:rPr>
        <w:fldChar w:fldCharType="separate"/>
      </w:r>
      <w:r w:rsidR="00E65CE4">
        <w:rPr>
          <w:rFonts w:ascii="Times New Roman" w:hAnsi="Times New Roman" w:cs="Times New Roman"/>
          <w:noProof/>
          <w:sz w:val="24"/>
          <w:szCs w:val="24"/>
        </w:rPr>
        <w:t>(2019)</w:t>
      </w:r>
      <w:r w:rsidR="0022554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F5173">
        <w:rPr>
          <w:rFonts w:ascii="Times New Roman" w:hAnsi="Times New Roman" w:cs="Times New Roman"/>
          <w:sz w:val="24"/>
          <w:szCs w:val="24"/>
        </w:rPr>
        <w:t>Photosynthesis will be reported through the quantum efficiency of photosystem II using the ratio of variable fluorescence and maximum fluorescence (</w:t>
      </w:r>
      <w:proofErr w:type="spellStart"/>
      <w:r w:rsidR="00EF5173" w:rsidRPr="00EF5173">
        <w:rPr>
          <w:rFonts w:ascii="Times New Roman" w:hAnsi="Times New Roman" w:cs="Times New Roman"/>
          <w:sz w:val="24"/>
          <w:szCs w:val="24"/>
        </w:rPr>
        <w:t>F</w:t>
      </w:r>
      <w:r w:rsidR="00EF5173">
        <w:rPr>
          <w:rFonts w:ascii="Times New Roman" w:hAnsi="Times New Roman" w:cs="Times New Roman"/>
          <w:sz w:val="24"/>
          <w:szCs w:val="24"/>
          <w:vertAlign w:val="subscript"/>
        </w:rPr>
        <w:t>v</w:t>
      </w:r>
      <w:proofErr w:type="spellEnd"/>
      <w:r w:rsidR="00EF5173">
        <w:rPr>
          <w:rFonts w:ascii="Times New Roman" w:hAnsi="Times New Roman" w:cs="Times New Roman"/>
          <w:sz w:val="24"/>
          <w:szCs w:val="24"/>
        </w:rPr>
        <w:t>/F</w:t>
      </w:r>
      <w:r w:rsidR="00EF5173">
        <w:rPr>
          <w:rFonts w:ascii="Times New Roman" w:hAnsi="Times New Roman" w:cs="Times New Roman"/>
          <w:sz w:val="24"/>
          <w:szCs w:val="24"/>
          <w:vertAlign w:val="subscript"/>
        </w:rPr>
        <w:t>m</w:t>
      </w:r>
      <w:r w:rsidR="00EF5173">
        <w:rPr>
          <w:rFonts w:ascii="Times New Roman" w:hAnsi="Times New Roman" w:cs="Times New Roman"/>
          <w:sz w:val="24"/>
          <w:szCs w:val="24"/>
        </w:rPr>
        <w:t>)</w:t>
      </w:r>
      <w:r w:rsidR="00B87393">
        <w:rPr>
          <w:rFonts w:ascii="Times New Roman" w:hAnsi="Times New Roman" w:cs="Times New Roman"/>
          <w:sz w:val="24"/>
          <w:szCs w:val="24"/>
        </w:rPr>
        <w:t xml:space="preserve"> in units of </w:t>
      </w:r>
      <w:proofErr w:type="spellStart"/>
      <w:r w:rsidR="00E01281">
        <w:rPr>
          <w:rFonts w:ascii="Times New Roman" w:hAnsi="Times New Roman" w:cs="Times New Roman"/>
          <w:sz w:val="24"/>
          <w:szCs w:val="24"/>
        </w:rPr>
        <w:t>μ</w:t>
      </w:r>
      <w:r w:rsidR="00B87393">
        <w:rPr>
          <w:rFonts w:ascii="Times New Roman" w:hAnsi="Times New Roman" w:cs="Times New Roman"/>
          <w:sz w:val="24"/>
          <w:szCs w:val="24"/>
        </w:rPr>
        <w:t>mol</w:t>
      </w:r>
      <w:proofErr w:type="spellEnd"/>
      <w:r w:rsidR="00B87393">
        <w:rPr>
          <w:rFonts w:ascii="Times New Roman" w:hAnsi="Times New Roman" w:cs="Times New Roman"/>
          <w:sz w:val="24"/>
          <w:szCs w:val="24"/>
        </w:rPr>
        <w:t>/m</w:t>
      </w:r>
      <w:r w:rsidR="00B87393">
        <w:rPr>
          <w:rFonts w:ascii="Times New Roman" w:hAnsi="Times New Roman" w:cs="Times New Roman"/>
          <w:sz w:val="24"/>
          <w:szCs w:val="24"/>
          <w:vertAlign w:val="superscript"/>
        </w:rPr>
        <w:t>2</w:t>
      </w:r>
      <w:r w:rsidR="00B87393">
        <w:rPr>
          <w:rFonts w:ascii="Times New Roman" w:hAnsi="Times New Roman" w:cs="Times New Roman"/>
          <w:sz w:val="24"/>
          <w:szCs w:val="24"/>
        </w:rPr>
        <w:t>s</w:t>
      </w:r>
      <w:r w:rsidR="00EF5173">
        <w:rPr>
          <w:rFonts w:ascii="Times New Roman" w:hAnsi="Times New Roman" w:cs="Times New Roman"/>
          <w:sz w:val="24"/>
          <w:szCs w:val="24"/>
        </w:rPr>
        <w:t xml:space="preserve">. </w:t>
      </w:r>
      <w:r w:rsidR="002F4384">
        <w:rPr>
          <w:rFonts w:ascii="Times New Roman" w:hAnsi="Times New Roman" w:cs="Times New Roman"/>
          <w:sz w:val="24"/>
          <w:szCs w:val="24"/>
        </w:rPr>
        <w:t xml:space="preserve">Photosynthesis will </w:t>
      </w:r>
      <w:r w:rsidR="00E65CE4">
        <w:rPr>
          <w:rFonts w:ascii="Times New Roman" w:hAnsi="Times New Roman" w:cs="Times New Roman"/>
          <w:sz w:val="24"/>
          <w:szCs w:val="24"/>
        </w:rPr>
        <w:t xml:space="preserve">also </w:t>
      </w:r>
      <w:r w:rsidR="002F4384">
        <w:rPr>
          <w:rFonts w:ascii="Times New Roman" w:hAnsi="Times New Roman" w:cs="Times New Roman"/>
          <w:sz w:val="24"/>
          <w:szCs w:val="24"/>
        </w:rPr>
        <w:t xml:space="preserve">be measured before, during, and after </w:t>
      </w:r>
      <w:r w:rsidR="00E65CE4">
        <w:rPr>
          <w:rFonts w:ascii="Times New Roman" w:hAnsi="Times New Roman" w:cs="Times New Roman"/>
          <w:sz w:val="24"/>
          <w:szCs w:val="24"/>
        </w:rPr>
        <w:t xml:space="preserve">a </w:t>
      </w:r>
      <w:r w:rsidR="002F4384">
        <w:rPr>
          <w:rFonts w:ascii="Times New Roman" w:hAnsi="Times New Roman" w:cs="Times New Roman"/>
          <w:sz w:val="24"/>
          <w:szCs w:val="24"/>
        </w:rPr>
        <w:t xml:space="preserve">cold treatment. </w:t>
      </w:r>
    </w:p>
    <w:p w14:paraId="5CA54FDB" w14:textId="77777777" w:rsidR="005672AF" w:rsidRDefault="005672AF" w:rsidP="006B6F98">
      <w:pPr>
        <w:spacing w:after="0" w:line="480" w:lineRule="auto"/>
        <w:ind w:firstLine="720"/>
        <w:rPr>
          <w:rFonts w:ascii="Times New Roman" w:hAnsi="Times New Roman" w:cs="Times New Roman"/>
          <w:sz w:val="24"/>
          <w:szCs w:val="24"/>
        </w:rPr>
      </w:pPr>
    </w:p>
    <w:p w14:paraId="3BF5FE80" w14:textId="212CC4A8" w:rsidR="00137C79" w:rsidRDefault="005672AF" w:rsidP="00137C7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3B8B5" wp14:editId="61BAD115">
            <wp:extent cx="5180570" cy="18288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570" cy="1828800"/>
                    </a:xfrm>
                    <a:prstGeom prst="rect">
                      <a:avLst/>
                    </a:prstGeom>
                    <a:noFill/>
                  </pic:spPr>
                </pic:pic>
              </a:graphicData>
            </a:graphic>
          </wp:inline>
        </w:drawing>
      </w:r>
    </w:p>
    <w:p w14:paraId="7E617773" w14:textId="3321022F" w:rsidR="005672AF" w:rsidRPr="004E7031" w:rsidRDefault="005672AF" w:rsidP="005672AF">
      <w:pPr>
        <w:spacing w:line="240" w:lineRule="auto"/>
        <w:rPr>
          <w:rFonts w:ascii="Times New Roman" w:hAnsi="Times New Roman" w:cs="Times New Roman"/>
        </w:rPr>
      </w:pPr>
      <w:r>
        <w:rPr>
          <w:rFonts w:ascii="Times New Roman" w:hAnsi="Times New Roman" w:cs="Times New Roman"/>
        </w:rPr>
        <w:t>Figure 5. Schematic describing protocol to measure photosynthesis for cold and heat stress treatments.</w:t>
      </w:r>
    </w:p>
    <w:p w14:paraId="6A4B8D30" w14:textId="77777777" w:rsidR="005672AF" w:rsidRDefault="005672AF" w:rsidP="006B6F98">
      <w:pPr>
        <w:spacing w:after="0" w:line="480" w:lineRule="auto"/>
        <w:rPr>
          <w:rFonts w:ascii="Times New Roman" w:hAnsi="Times New Roman" w:cs="Times New Roman"/>
          <w:b/>
          <w:bCs/>
          <w:i/>
          <w:iCs/>
          <w:sz w:val="24"/>
          <w:szCs w:val="24"/>
        </w:rPr>
      </w:pPr>
    </w:p>
    <w:p w14:paraId="5DA88B37" w14:textId="7C3076D4" w:rsidR="004E7AF5" w:rsidRDefault="004E7AF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Gametophytic tolerance</w:t>
      </w:r>
    </w:p>
    <w:p w14:paraId="0BFB2B46" w14:textId="18D9527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Pollen tube growth rate and viable pollen</w:t>
      </w:r>
    </w:p>
    <w:p w14:paraId="01BAEFC4" w14:textId="711A707D" w:rsidR="00352AE5"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Gametophytic tolerance will be analyzed</w:t>
      </w:r>
      <w:r w:rsidR="00397780">
        <w:rPr>
          <w:rFonts w:ascii="Times New Roman" w:hAnsi="Times New Roman" w:cs="Times New Roman"/>
          <w:sz w:val="24"/>
          <w:szCs w:val="24"/>
        </w:rPr>
        <w:t xml:space="preserve"> following the protocol</w:t>
      </w:r>
      <w:bookmarkStart w:id="5" w:name="_Hlk57275373"/>
      <w:r w:rsidR="002F4384">
        <w:rPr>
          <w:rFonts w:ascii="Times New Roman" w:hAnsi="Times New Roman" w:cs="Times New Roman"/>
          <w:sz w:val="24"/>
          <w:szCs w:val="24"/>
        </w:rPr>
        <w:t xml:space="preserve"> of </w:t>
      </w:r>
      <w:proofErr w:type="spellStart"/>
      <w:r w:rsidR="00F83E04">
        <w:rPr>
          <w:rFonts w:ascii="Times New Roman" w:hAnsi="Times New Roman" w:cs="Times New Roman"/>
          <w:sz w:val="24"/>
          <w:szCs w:val="24"/>
        </w:rPr>
        <w:t>Gajanayake</w:t>
      </w:r>
      <w:proofErr w:type="spellEnd"/>
      <w:r w:rsidR="00F83E04">
        <w:rPr>
          <w:rFonts w:ascii="Times New Roman" w:hAnsi="Times New Roman" w:cs="Times New Roman"/>
          <w:sz w:val="24"/>
          <w:szCs w:val="24"/>
        </w:rPr>
        <w:t xml:space="preserve"> et al. (2011)</w:t>
      </w:r>
      <w:r w:rsidRPr="003267D4">
        <w:rPr>
          <w:rFonts w:ascii="Times New Roman" w:hAnsi="Times New Roman" w:cs="Times New Roman"/>
          <w:sz w:val="24"/>
          <w:szCs w:val="24"/>
        </w:rPr>
        <w:t xml:space="preserve">. </w:t>
      </w:r>
      <w:bookmarkEnd w:id="5"/>
      <w:r w:rsidRPr="003267D4">
        <w:rPr>
          <w:rFonts w:ascii="Times New Roman" w:hAnsi="Times New Roman" w:cs="Times New Roman"/>
          <w:sz w:val="24"/>
          <w:szCs w:val="24"/>
        </w:rPr>
        <w:t xml:space="preserve">Pollen success relies on pollen tube growth through the length of the style for </w:t>
      </w:r>
      <w:r w:rsidR="005672AF">
        <w:rPr>
          <w:rFonts w:ascii="Times New Roman" w:hAnsi="Times New Roman" w:cs="Times New Roman"/>
          <w:sz w:val="24"/>
          <w:szCs w:val="24"/>
        </w:rPr>
        <w:t>fertilization</w:t>
      </w:r>
      <w:r w:rsidRPr="003267D4">
        <w:rPr>
          <w:rFonts w:ascii="Times New Roman" w:hAnsi="Times New Roman" w:cs="Times New Roman"/>
          <w:sz w:val="24"/>
          <w:szCs w:val="24"/>
        </w:rPr>
        <w:t xml:space="preserve"> at the ovule. Therefore, pollen tube growth rate will be </w:t>
      </w:r>
      <w:r w:rsidR="00F83E04">
        <w:rPr>
          <w:rFonts w:ascii="Times New Roman" w:hAnsi="Times New Roman" w:cs="Times New Roman"/>
          <w:sz w:val="24"/>
          <w:szCs w:val="24"/>
        </w:rPr>
        <w:t xml:space="preserve">measured </w:t>
      </w:r>
      <w:r w:rsidR="007E736B">
        <w:rPr>
          <w:rFonts w:ascii="Times New Roman" w:hAnsi="Times New Roman" w:cs="Times New Roman"/>
          <w:sz w:val="24"/>
          <w:szCs w:val="24"/>
        </w:rPr>
        <w:t>as an indication of pollen fitness</w:t>
      </w:r>
      <w:r w:rsidRPr="003267D4">
        <w:rPr>
          <w:rFonts w:ascii="Times New Roman" w:hAnsi="Times New Roman" w:cs="Times New Roman"/>
          <w:sz w:val="24"/>
          <w:szCs w:val="24"/>
        </w:rPr>
        <w:t xml:space="preserve">. The length of pollen tubes will be recorded after 24 hours in incubation at one of </w:t>
      </w:r>
      <w:r w:rsidR="005004AE">
        <w:rPr>
          <w:rFonts w:ascii="Times New Roman" w:hAnsi="Times New Roman" w:cs="Times New Roman"/>
          <w:sz w:val="24"/>
          <w:szCs w:val="24"/>
        </w:rPr>
        <w:t>five</w:t>
      </w:r>
      <w:r w:rsidRPr="003267D4">
        <w:rPr>
          <w:rFonts w:ascii="Times New Roman" w:hAnsi="Times New Roman" w:cs="Times New Roman"/>
          <w:sz w:val="24"/>
          <w:szCs w:val="24"/>
        </w:rPr>
        <w:t xml:space="preserve"> temperature</w:t>
      </w:r>
      <w:r w:rsidR="005004AE">
        <w:rPr>
          <w:rFonts w:ascii="Times New Roman" w:hAnsi="Times New Roman" w:cs="Times New Roman"/>
          <w:sz w:val="24"/>
          <w:szCs w:val="24"/>
        </w:rPr>
        <w:t>s: 10°C, 15°C, 25°C, 30°C, and 40°C</w:t>
      </w:r>
      <w:r w:rsidRPr="003267D4">
        <w:rPr>
          <w:rFonts w:ascii="Times New Roman" w:hAnsi="Times New Roman" w:cs="Times New Roman"/>
          <w:sz w:val="24"/>
          <w:szCs w:val="24"/>
        </w:rPr>
        <w:t xml:space="preserve">. </w:t>
      </w:r>
      <w:r w:rsidR="005004AE">
        <w:rPr>
          <w:rFonts w:ascii="Times New Roman" w:hAnsi="Times New Roman" w:cs="Times New Roman"/>
          <w:sz w:val="24"/>
          <w:szCs w:val="24"/>
        </w:rPr>
        <w:t xml:space="preserve">We will use a light microscope to </w:t>
      </w:r>
      <w:r w:rsidR="005004AE">
        <w:rPr>
          <w:rFonts w:ascii="Times New Roman" w:hAnsi="Times New Roman" w:cs="Times New Roman"/>
          <w:sz w:val="24"/>
          <w:szCs w:val="24"/>
        </w:rPr>
        <w:lastRenderedPageBreak/>
        <w:t xml:space="preserve">photograph the pollen tubes on the agar plates. ImageJ will be used to measure the lengths of the pollen tubes in the pictures taken. </w:t>
      </w:r>
      <w:r w:rsidR="005004AE" w:rsidRPr="003267D4">
        <w:rPr>
          <w:rFonts w:ascii="Times New Roman" w:hAnsi="Times New Roman" w:cs="Times New Roman"/>
          <w:sz w:val="24"/>
          <w:szCs w:val="24"/>
        </w:rPr>
        <w:t xml:space="preserve">We will fit a curve to the growth rates at all temperatures to determine low, optimal, and high temperature limits for pollen tube growth. </w:t>
      </w:r>
      <w:r w:rsidR="005004AE">
        <w:rPr>
          <w:rFonts w:ascii="Times New Roman" w:hAnsi="Times New Roman" w:cs="Times New Roman"/>
          <w:sz w:val="24"/>
          <w:szCs w:val="24"/>
        </w:rPr>
        <w:t xml:space="preserve">We will also count the total number of pollen grains to determine the proportion of viable pollen. </w:t>
      </w:r>
    </w:p>
    <w:p w14:paraId="33EBC5D8" w14:textId="6BAE3B57" w:rsidR="00352AE5" w:rsidRPr="00352AE5" w:rsidRDefault="00352AE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3B0F8EA4" w14:textId="7B60FA20" w:rsidR="00755EDE" w:rsidRDefault="00755ED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Data analysis will be conducted in R. Variables reported as proportions will be </w:t>
      </w:r>
      <w:proofErr w:type="spellStart"/>
      <w:r>
        <w:rPr>
          <w:rFonts w:ascii="Times New Roman" w:hAnsi="Times New Roman" w:cs="Times New Roman"/>
          <w:sz w:val="24"/>
          <w:szCs w:val="24"/>
        </w:rPr>
        <w:t>arcsin</w:t>
      </w:r>
      <w:proofErr w:type="spellEnd"/>
      <w:r>
        <w:rPr>
          <w:rFonts w:ascii="Times New Roman" w:hAnsi="Times New Roman" w:cs="Times New Roman"/>
          <w:sz w:val="24"/>
          <w:szCs w:val="24"/>
        </w:rPr>
        <w:t xml:space="preserve"> sqrt transformed before analysis. Mixed model analysis of variance with </w:t>
      </w:r>
      <w:r w:rsidR="00E65CE4">
        <w:rPr>
          <w:rFonts w:ascii="Times New Roman" w:hAnsi="Times New Roman" w:cs="Times New Roman"/>
          <w:sz w:val="24"/>
          <w:szCs w:val="24"/>
        </w:rPr>
        <w:t>region</w:t>
      </w:r>
      <w:r>
        <w:rPr>
          <w:rFonts w:ascii="Times New Roman" w:hAnsi="Times New Roman" w:cs="Times New Roman"/>
          <w:sz w:val="24"/>
          <w:szCs w:val="24"/>
        </w:rPr>
        <w:t xml:space="preserve"> nested and genet as a random effect will be used for the analysis of each variable. </w:t>
      </w:r>
      <w:r w:rsidR="008C508D">
        <w:rPr>
          <w:rFonts w:ascii="Times New Roman" w:hAnsi="Times New Roman" w:cs="Times New Roman"/>
          <w:sz w:val="24"/>
          <w:szCs w:val="24"/>
        </w:rPr>
        <w:t>Correlation</w:t>
      </w:r>
      <w:r>
        <w:rPr>
          <w:rFonts w:ascii="Times New Roman" w:hAnsi="Times New Roman" w:cs="Times New Roman"/>
          <w:sz w:val="24"/>
          <w:szCs w:val="24"/>
        </w:rPr>
        <w:t xml:space="preserve"> analysis will be used to determine the relationships between temperature tolerance </w:t>
      </w:r>
      <w:r w:rsidR="005672AF">
        <w:rPr>
          <w:rFonts w:ascii="Times New Roman" w:hAnsi="Times New Roman" w:cs="Times New Roman"/>
          <w:sz w:val="24"/>
          <w:szCs w:val="24"/>
        </w:rPr>
        <w:t xml:space="preserve">traits for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and gametophytic stages.</w:t>
      </w:r>
    </w:p>
    <w:p w14:paraId="3C779685" w14:textId="2612D3FE" w:rsidR="00FF10DA" w:rsidRPr="00FF10DA" w:rsidRDefault="006C6402" w:rsidP="006B6F98">
      <w:pPr>
        <w:spacing w:after="0" w:line="480" w:lineRule="auto"/>
        <w:rPr>
          <w:rFonts w:ascii="Times New Roman" w:hAnsi="Times New Roman" w:cs="Times New Roman"/>
          <w:b/>
          <w:bCs/>
          <w:i/>
          <w:iCs/>
          <w:sz w:val="24"/>
          <w:szCs w:val="24"/>
        </w:rPr>
        <w:sectPr w:rsidR="00FF10DA" w:rsidRPr="00FF10DA" w:rsidSect="00925C1A">
          <w:footerReference w:type="default" r:id="rId19"/>
          <w:pgSz w:w="12240" w:h="15840"/>
          <w:pgMar w:top="1440" w:right="1440" w:bottom="1440" w:left="1440" w:header="720" w:footer="720" w:gutter="0"/>
          <w:cols w:space="720"/>
          <w:titlePg/>
          <w:docGrid w:linePitch="360"/>
        </w:sectPr>
      </w:pPr>
      <w:r w:rsidRPr="007E736B">
        <w:rPr>
          <w:rFonts w:ascii="Times New Roman" w:hAnsi="Times New Roman" w:cs="Times New Roman"/>
          <w:b/>
          <w:bCs/>
          <w:sz w:val="24"/>
          <w:szCs w:val="24"/>
        </w:rPr>
        <w:t xml:space="preserve">Expected Results </w:t>
      </w:r>
    </w:p>
    <w:p w14:paraId="43688A02" w14:textId="39D3A4D5" w:rsidR="00221389" w:rsidRPr="00221389" w:rsidRDefault="00AE144F" w:rsidP="00075184">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F481B" wp14:editId="7DF9C0A4">
            <wp:extent cx="2926080" cy="2926080"/>
            <wp:effectExtent l="0" t="0" r="762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E88C0FE" w14:textId="0AE3E10C" w:rsidR="00FF10DA" w:rsidRPr="00A82BE8" w:rsidRDefault="00FF10DA" w:rsidP="00FF10DA">
      <w:pPr>
        <w:spacing w:line="240" w:lineRule="auto"/>
        <w:jc w:val="both"/>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6</w:t>
      </w:r>
      <w:r w:rsidRPr="00A82BE8">
        <w:rPr>
          <w:rFonts w:ascii="Times New Roman" w:hAnsi="Times New Roman" w:cs="Times New Roman"/>
        </w:rPr>
        <w:t>. Pilot data for cell membrane stability</w:t>
      </w:r>
      <w:r w:rsidR="002264F5" w:rsidRPr="00A82BE8">
        <w:rPr>
          <w:rFonts w:ascii="Times New Roman" w:hAnsi="Times New Roman" w:cs="Times New Roman"/>
        </w:rPr>
        <w:t xml:space="preserve"> under high temperature treatment</w:t>
      </w:r>
      <w:r w:rsidRPr="00A82BE8">
        <w:rPr>
          <w:rFonts w:ascii="Times New Roman" w:hAnsi="Times New Roman" w:cs="Times New Roman"/>
        </w:rPr>
        <w:t xml:space="preserve">. Experimental unit was one leaf from individual plant. Outliers identified by Grubb’s test excluded. T-test of </w:t>
      </w:r>
      <w:proofErr w:type="spellStart"/>
      <w:r w:rsidRPr="00A82BE8">
        <w:rPr>
          <w:rFonts w:ascii="Times New Roman" w:hAnsi="Times New Roman" w:cs="Times New Roman"/>
        </w:rPr>
        <w:t>arcsin</w:t>
      </w:r>
      <w:proofErr w:type="spellEnd"/>
      <w:r w:rsidRPr="00A82BE8">
        <w:rPr>
          <w:rFonts w:ascii="Times New Roman" w:hAnsi="Times New Roman" w:cs="Times New Roman"/>
        </w:rPr>
        <w:t xml:space="preserve"> sqrt transformed cell membrane stability proportion had p-value 0.02</w:t>
      </w:r>
      <w:r w:rsidR="00695B72">
        <w:rPr>
          <w:rFonts w:ascii="Times New Roman" w:hAnsi="Times New Roman" w:cs="Times New Roman"/>
        </w:rPr>
        <w:t>8</w:t>
      </w:r>
      <w:r w:rsidRPr="00A82BE8">
        <w:rPr>
          <w:rFonts w:ascii="Times New Roman" w:hAnsi="Times New Roman" w:cs="Times New Roman"/>
        </w:rPr>
        <w:t>.</w:t>
      </w:r>
    </w:p>
    <w:p w14:paraId="626470B9" w14:textId="77777777" w:rsidR="00075184" w:rsidRDefault="00075184" w:rsidP="00FF10D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C2874" wp14:editId="7C002052">
            <wp:extent cx="2926080" cy="29260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42F72D9" w14:textId="798A35C5" w:rsidR="00075184" w:rsidRDefault="00075184" w:rsidP="00FF10DA">
      <w:pPr>
        <w:spacing w:line="240" w:lineRule="auto"/>
        <w:jc w:val="both"/>
        <w:rPr>
          <w:rFonts w:ascii="Times New Roman" w:hAnsi="Times New Roman" w:cs="Times New Roman"/>
          <w:sz w:val="24"/>
          <w:szCs w:val="24"/>
        </w:rPr>
      </w:pPr>
      <w:r w:rsidRPr="00A82BE8">
        <w:rPr>
          <w:rFonts w:ascii="Times New Roman" w:hAnsi="Times New Roman" w:cs="Times New Roman"/>
        </w:rPr>
        <w:t xml:space="preserve">Figure </w:t>
      </w:r>
      <w:r w:rsidR="00456E0A">
        <w:rPr>
          <w:rFonts w:ascii="Times New Roman" w:hAnsi="Times New Roman" w:cs="Times New Roman"/>
        </w:rPr>
        <w:t>7</w:t>
      </w:r>
      <w:r w:rsidRPr="00A82BE8">
        <w:rPr>
          <w:rFonts w:ascii="Times New Roman" w:hAnsi="Times New Roman" w:cs="Times New Roman"/>
        </w:rPr>
        <w:t>. Expected results for cell membrane stability under low temperature treatment</w:t>
      </w:r>
      <w:r>
        <w:rPr>
          <w:rFonts w:ascii="Times New Roman" w:hAnsi="Times New Roman" w:cs="Times New Roman"/>
          <w:sz w:val="24"/>
          <w:szCs w:val="24"/>
        </w:rPr>
        <w:t xml:space="preserve">. </w:t>
      </w:r>
    </w:p>
    <w:p w14:paraId="21BEA5AA" w14:textId="77777777" w:rsidR="00075184" w:rsidRDefault="00075184" w:rsidP="00FF10DA">
      <w:pPr>
        <w:spacing w:line="240" w:lineRule="auto"/>
        <w:jc w:val="both"/>
        <w:rPr>
          <w:rFonts w:ascii="Times New Roman" w:hAnsi="Times New Roman" w:cs="Times New Roman"/>
          <w:sz w:val="24"/>
          <w:szCs w:val="24"/>
        </w:rPr>
      </w:pPr>
    </w:p>
    <w:p w14:paraId="7CF1AC27" w14:textId="77777777" w:rsidR="00075184" w:rsidRDefault="00075184" w:rsidP="00FF10DA">
      <w:pPr>
        <w:spacing w:line="240" w:lineRule="auto"/>
        <w:jc w:val="both"/>
        <w:rPr>
          <w:rFonts w:ascii="Times New Roman" w:hAnsi="Times New Roman" w:cs="Times New Roman"/>
          <w:sz w:val="24"/>
          <w:szCs w:val="24"/>
        </w:rPr>
      </w:pPr>
    </w:p>
    <w:p w14:paraId="504D4DDB" w14:textId="29E623A1" w:rsidR="00075184" w:rsidRDefault="00075184" w:rsidP="00FF10DA">
      <w:pPr>
        <w:spacing w:line="240" w:lineRule="auto"/>
        <w:jc w:val="both"/>
        <w:rPr>
          <w:rFonts w:ascii="Times New Roman" w:hAnsi="Times New Roman" w:cs="Times New Roman"/>
          <w:sz w:val="24"/>
          <w:szCs w:val="24"/>
        </w:rPr>
        <w:sectPr w:rsidR="00075184" w:rsidSect="00FF10DA">
          <w:type w:val="continuous"/>
          <w:pgSz w:w="12240" w:h="15840"/>
          <w:pgMar w:top="1440" w:right="1440" w:bottom="1440" w:left="1440" w:header="720" w:footer="720" w:gutter="0"/>
          <w:cols w:num="2" w:space="720"/>
          <w:docGrid w:linePitch="360"/>
        </w:sectPr>
      </w:pPr>
    </w:p>
    <w:p w14:paraId="3FDEE6D9" w14:textId="476D2E70" w:rsidR="006E53CB" w:rsidRDefault="00094EDA"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The expected outcome for cell membrane stability is that the southern population has a higher stability than the northern population when exposed to a high temperature treatment</w:t>
      </w:r>
      <w:r w:rsidR="005672AF">
        <w:rPr>
          <w:rFonts w:ascii="Times New Roman" w:hAnsi="Times New Roman" w:cs="Times New Roman"/>
          <w:sz w:val="24"/>
          <w:szCs w:val="24"/>
        </w:rPr>
        <w:t>. Pilot data collected in fall aligned with this expected outcome</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6</w:t>
      </w:r>
      <w:r w:rsidR="00A82BE8">
        <w:rPr>
          <w:rFonts w:ascii="Times New Roman" w:hAnsi="Times New Roman" w:cs="Times New Roman"/>
          <w:sz w:val="24"/>
          <w:szCs w:val="24"/>
        </w:rPr>
        <w:t>)</w:t>
      </w:r>
      <w:r>
        <w:rPr>
          <w:rFonts w:ascii="Times New Roman" w:hAnsi="Times New Roman" w:cs="Times New Roman"/>
          <w:sz w:val="24"/>
          <w:szCs w:val="24"/>
        </w:rPr>
        <w:t xml:space="preserve">. </w:t>
      </w:r>
      <w:r w:rsidR="006E53CB">
        <w:rPr>
          <w:rFonts w:ascii="Times New Roman" w:hAnsi="Times New Roman" w:cs="Times New Roman"/>
          <w:sz w:val="24"/>
          <w:szCs w:val="24"/>
        </w:rPr>
        <w:t xml:space="preserve">The opposite is expected for </w:t>
      </w:r>
      <w:r w:rsidR="002264F5">
        <w:rPr>
          <w:rFonts w:ascii="Times New Roman" w:hAnsi="Times New Roman" w:cs="Times New Roman"/>
          <w:sz w:val="24"/>
          <w:szCs w:val="24"/>
        </w:rPr>
        <w:t>cell membrane stability exposed to the cold treatment</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7</w:t>
      </w:r>
      <w:r w:rsidR="00A82BE8">
        <w:rPr>
          <w:rFonts w:ascii="Times New Roman" w:hAnsi="Times New Roman" w:cs="Times New Roman"/>
          <w:sz w:val="24"/>
          <w:szCs w:val="24"/>
        </w:rPr>
        <w:t>)</w:t>
      </w:r>
      <w:r w:rsidR="002264F5">
        <w:rPr>
          <w:rFonts w:ascii="Times New Roman" w:hAnsi="Times New Roman" w:cs="Times New Roman"/>
          <w:sz w:val="24"/>
          <w:szCs w:val="24"/>
        </w:rPr>
        <w:t xml:space="preserve">. </w:t>
      </w:r>
      <w:r w:rsidR="005672AF">
        <w:rPr>
          <w:rFonts w:ascii="Times New Roman" w:hAnsi="Times New Roman" w:cs="Times New Roman"/>
          <w:sz w:val="24"/>
          <w:szCs w:val="24"/>
        </w:rPr>
        <w:t>These</w:t>
      </w:r>
      <w:r>
        <w:rPr>
          <w:rFonts w:ascii="Times New Roman" w:hAnsi="Times New Roman" w:cs="Times New Roman"/>
          <w:sz w:val="24"/>
          <w:szCs w:val="24"/>
        </w:rPr>
        <w:t xml:space="preserve"> </w:t>
      </w:r>
      <w:r w:rsidR="005672AF">
        <w:rPr>
          <w:rFonts w:ascii="Times New Roman" w:hAnsi="Times New Roman" w:cs="Times New Roman"/>
          <w:sz w:val="24"/>
          <w:szCs w:val="24"/>
        </w:rPr>
        <w:t>results</w:t>
      </w:r>
      <w:r>
        <w:rPr>
          <w:rFonts w:ascii="Times New Roman" w:hAnsi="Times New Roman" w:cs="Times New Roman"/>
          <w:sz w:val="24"/>
          <w:szCs w:val="24"/>
        </w:rPr>
        <w:t xml:space="preserve"> would support the hypothesis that southern </w:t>
      </w:r>
      <w:proofErr w:type="spellStart"/>
      <w:r>
        <w:rPr>
          <w:rFonts w:ascii="Times New Roman" w:hAnsi="Times New Roman" w:cs="Times New Roman"/>
          <w:sz w:val="24"/>
          <w:szCs w:val="24"/>
        </w:rPr>
        <w:t>horsenettle</w:t>
      </w:r>
      <w:proofErr w:type="spellEnd"/>
      <w:r>
        <w:rPr>
          <w:rFonts w:ascii="Times New Roman" w:hAnsi="Times New Roman" w:cs="Times New Roman"/>
          <w:sz w:val="24"/>
          <w:szCs w:val="24"/>
        </w:rPr>
        <w:t xml:space="preserve"> populations are more tolerant of high temperatures </w:t>
      </w:r>
      <w:r w:rsidR="001F08DD">
        <w:rPr>
          <w:rFonts w:ascii="Times New Roman" w:hAnsi="Times New Roman" w:cs="Times New Roman"/>
          <w:sz w:val="24"/>
          <w:szCs w:val="24"/>
        </w:rPr>
        <w:t>and</w:t>
      </w:r>
      <w:r>
        <w:rPr>
          <w:rFonts w:ascii="Times New Roman" w:hAnsi="Times New Roman" w:cs="Times New Roman"/>
          <w:sz w:val="24"/>
          <w:szCs w:val="24"/>
        </w:rPr>
        <w:t xml:space="preserve"> northern populations</w:t>
      </w:r>
      <w:r w:rsidR="002264F5">
        <w:rPr>
          <w:rFonts w:ascii="Times New Roman" w:hAnsi="Times New Roman" w:cs="Times New Roman"/>
          <w:sz w:val="24"/>
          <w:szCs w:val="24"/>
        </w:rPr>
        <w:t xml:space="preserve"> are more tolerant of low temperatures</w:t>
      </w:r>
      <w:r>
        <w:rPr>
          <w:rFonts w:ascii="Times New Roman" w:hAnsi="Times New Roman" w:cs="Times New Roman"/>
          <w:sz w:val="24"/>
          <w:szCs w:val="24"/>
        </w:rPr>
        <w:t xml:space="preserve"> for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life history stage.</w:t>
      </w:r>
      <w:r w:rsidR="00A82BE8">
        <w:rPr>
          <w:rFonts w:ascii="Times New Roman" w:hAnsi="Times New Roman" w:cs="Times New Roman"/>
          <w:sz w:val="24"/>
          <w:szCs w:val="24"/>
        </w:rPr>
        <w:t xml:space="preserve"> The null hypothesis would be supported if there is no difference in cell membrane stability between plants from the northern and southern provenances.</w:t>
      </w:r>
      <w:r>
        <w:rPr>
          <w:rFonts w:ascii="Times New Roman" w:hAnsi="Times New Roman" w:cs="Times New Roman"/>
          <w:sz w:val="24"/>
          <w:szCs w:val="24"/>
        </w:rPr>
        <w:t xml:space="preserve"> </w:t>
      </w:r>
    </w:p>
    <w:p w14:paraId="49E4A43E" w14:textId="79056080" w:rsidR="00DE27E3" w:rsidRDefault="00AD3E57"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tab/>
        <w:t>The expected outcome for net photosynthesis is that the southern population</w:t>
      </w:r>
      <w:r w:rsidR="00A82BE8">
        <w:rPr>
          <w:rFonts w:ascii="Times New Roman" w:hAnsi="Times New Roman" w:cs="Times New Roman"/>
          <w:sz w:val="24"/>
          <w:szCs w:val="24"/>
        </w:rPr>
        <w:t>s</w:t>
      </w:r>
      <w:r>
        <w:rPr>
          <w:rFonts w:ascii="Times New Roman" w:hAnsi="Times New Roman" w:cs="Times New Roman"/>
          <w:sz w:val="24"/>
          <w:szCs w:val="24"/>
        </w:rPr>
        <w:t xml:space="preserve"> will have a constant net photosynthesis for the control, heat stress, and recovery treatments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8</w:t>
      </w:r>
      <w:r w:rsidR="00DE27E3">
        <w:rPr>
          <w:rFonts w:ascii="Times New Roman" w:hAnsi="Times New Roman" w:cs="Times New Roman"/>
          <w:sz w:val="24"/>
          <w:szCs w:val="24"/>
        </w:rPr>
        <w:t>)</w:t>
      </w:r>
      <w:r w:rsidR="00A82BE8">
        <w:rPr>
          <w:rFonts w:ascii="Times New Roman" w:hAnsi="Times New Roman" w:cs="Times New Roman"/>
          <w:sz w:val="24"/>
          <w:szCs w:val="24"/>
        </w:rPr>
        <w:t xml:space="preserve"> while, the northern population will have a constant net photosynthesis for cold stress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9</w:t>
      </w:r>
      <w:r w:rsidR="00DE27E3">
        <w:rPr>
          <w:rFonts w:ascii="Times New Roman" w:hAnsi="Times New Roman" w:cs="Times New Roman"/>
          <w:sz w:val="24"/>
          <w:szCs w:val="24"/>
        </w:rPr>
        <w:t>)</w:t>
      </w:r>
      <w:r>
        <w:rPr>
          <w:rFonts w:ascii="Times New Roman" w:hAnsi="Times New Roman" w:cs="Times New Roman"/>
          <w:sz w:val="24"/>
          <w:szCs w:val="24"/>
        </w:rPr>
        <w:t xml:space="preserve">. A constant net photosynthesis </w:t>
      </w:r>
      <w:r w:rsidR="00A82BE8">
        <w:rPr>
          <w:rFonts w:ascii="Times New Roman" w:hAnsi="Times New Roman" w:cs="Times New Roman"/>
          <w:sz w:val="24"/>
          <w:szCs w:val="24"/>
        </w:rPr>
        <w:t xml:space="preserve">or at least higher net photosynthesis </w:t>
      </w:r>
      <w:r>
        <w:rPr>
          <w:rFonts w:ascii="Times New Roman" w:hAnsi="Times New Roman" w:cs="Times New Roman"/>
          <w:sz w:val="24"/>
          <w:szCs w:val="24"/>
        </w:rPr>
        <w:t xml:space="preserve">is indicative of normal functioning under stress. </w:t>
      </w:r>
      <w:r w:rsidR="00DE27E3">
        <w:rPr>
          <w:rFonts w:ascii="Times New Roman" w:hAnsi="Times New Roman" w:cs="Times New Roman"/>
          <w:sz w:val="24"/>
          <w:szCs w:val="24"/>
        </w:rPr>
        <w:t>These</w:t>
      </w:r>
      <w:r>
        <w:rPr>
          <w:rFonts w:ascii="Times New Roman" w:hAnsi="Times New Roman" w:cs="Times New Roman"/>
          <w:sz w:val="24"/>
          <w:szCs w:val="24"/>
        </w:rPr>
        <w:t xml:space="preserve"> net photosynthesis outcome</w:t>
      </w:r>
      <w:r w:rsidR="00DE27E3">
        <w:rPr>
          <w:rFonts w:ascii="Times New Roman" w:hAnsi="Times New Roman" w:cs="Times New Roman"/>
          <w:sz w:val="24"/>
          <w:szCs w:val="24"/>
        </w:rPr>
        <w:t>s</w:t>
      </w:r>
      <w:r>
        <w:rPr>
          <w:rFonts w:ascii="Times New Roman" w:hAnsi="Times New Roman" w:cs="Times New Roman"/>
          <w:sz w:val="24"/>
          <w:szCs w:val="24"/>
        </w:rPr>
        <w:t xml:space="preserve"> </w:t>
      </w:r>
      <w:r w:rsidR="009D37FB">
        <w:rPr>
          <w:rFonts w:ascii="Times New Roman" w:hAnsi="Times New Roman" w:cs="Times New Roman"/>
          <w:sz w:val="24"/>
          <w:szCs w:val="24"/>
        </w:rPr>
        <w:t xml:space="preserve">would support the hypothesis that southern populations are more tolerant of high temperature stress </w:t>
      </w:r>
      <w:r w:rsidR="00DE27E3">
        <w:rPr>
          <w:rFonts w:ascii="Times New Roman" w:hAnsi="Times New Roman" w:cs="Times New Roman"/>
          <w:sz w:val="24"/>
          <w:szCs w:val="24"/>
        </w:rPr>
        <w:t>and vise versa for</w:t>
      </w:r>
      <w:r w:rsidR="009D37FB">
        <w:rPr>
          <w:rFonts w:ascii="Times New Roman" w:hAnsi="Times New Roman" w:cs="Times New Roman"/>
          <w:sz w:val="24"/>
          <w:szCs w:val="24"/>
        </w:rPr>
        <w:t xml:space="preserve"> northern population</w:t>
      </w:r>
      <w:r w:rsidR="00DE27E3">
        <w:rPr>
          <w:rFonts w:ascii="Times New Roman" w:hAnsi="Times New Roman" w:cs="Times New Roman"/>
          <w:sz w:val="24"/>
          <w:szCs w:val="24"/>
        </w:rPr>
        <w:t>s</w:t>
      </w:r>
      <w:r w:rsidR="009D37FB">
        <w:rPr>
          <w:rFonts w:ascii="Times New Roman" w:hAnsi="Times New Roman" w:cs="Times New Roman"/>
          <w:sz w:val="24"/>
          <w:szCs w:val="24"/>
        </w:rPr>
        <w:t>.</w:t>
      </w:r>
    </w:p>
    <w:p w14:paraId="637DAB9F" w14:textId="37C23789" w:rsidR="00DE27E3" w:rsidRPr="00FC54DC" w:rsidRDefault="00DE27E3" w:rsidP="00DE27E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The expected outcome for the measures of gametophytic tolerance are that the southern population has a threshold of pollen tube growth and viability at increased temperatures when compared to the northern population (Fig. </w:t>
      </w:r>
      <w:r w:rsidR="00456E0A">
        <w:rPr>
          <w:rFonts w:ascii="Times New Roman" w:hAnsi="Times New Roman" w:cs="Times New Roman"/>
          <w:sz w:val="24"/>
          <w:szCs w:val="24"/>
        </w:rPr>
        <w:t>10</w:t>
      </w:r>
      <w:r>
        <w:rPr>
          <w:rFonts w:ascii="Times New Roman" w:hAnsi="Times New Roman" w:cs="Times New Roman"/>
          <w:sz w:val="24"/>
          <w:szCs w:val="24"/>
        </w:rPr>
        <w:t>). This outcome would support the alternative hypothesis that southern populations are more tolerant of high temperature than the northern population in the gametophytic life history stage.</w:t>
      </w:r>
    </w:p>
    <w:p w14:paraId="2C85C1D9" w14:textId="06C836A2" w:rsidR="00DE27E3" w:rsidRDefault="00DE27E3"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br w:type="page"/>
      </w:r>
    </w:p>
    <w:p w14:paraId="06D9F37D" w14:textId="77777777" w:rsidR="00AD3E57" w:rsidRDefault="00AD3E57" w:rsidP="00AD3E57">
      <w:pPr>
        <w:spacing w:after="0" w:line="480" w:lineRule="auto"/>
        <w:rPr>
          <w:rFonts w:ascii="Times New Roman" w:hAnsi="Times New Roman" w:cs="Times New Roman"/>
          <w:sz w:val="24"/>
          <w:szCs w:val="24"/>
        </w:rPr>
        <w:sectPr w:rsidR="00AD3E57" w:rsidSect="00FF10DA">
          <w:type w:val="continuous"/>
          <w:pgSz w:w="12240" w:h="15840"/>
          <w:pgMar w:top="1440" w:right="1440" w:bottom="1440" w:left="1440" w:header="720" w:footer="720" w:gutter="0"/>
          <w:cols w:space="720"/>
          <w:docGrid w:linePitch="360"/>
        </w:sectPr>
      </w:pPr>
    </w:p>
    <w:p w14:paraId="6E003421" w14:textId="19B20D2A" w:rsidR="00481B3D" w:rsidRPr="00481B3D" w:rsidRDefault="00AE4858" w:rsidP="00AD3E57">
      <w:pPr>
        <w:spacing w:line="240" w:lineRule="auto"/>
        <w:rPr>
          <w:rFonts w:ascii="Times New Roman" w:hAnsi="Times New Roman" w:cs="Times New Roman"/>
          <w:sz w:val="24"/>
          <w:szCs w:val="24"/>
        </w:rPr>
      </w:pPr>
      <w:r>
        <w:rPr>
          <w:noProof/>
        </w:rPr>
        <w:lastRenderedPageBreak/>
        <w:drawing>
          <wp:inline distT="0" distB="0" distL="0" distR="0" wp14:anchorId="40E0E7B9" wp14:editId="53026501">
            <wp:extent cx="3200400" cy="2743200"/>
            <wp:effectExtent l="0" t="0" r="0" b="0"/>
            <wp:docPr id="7" name="Chart 7">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481B3D" w:rsidRPr="00A82BE8">
        <w:rPr>
          <w:rFonts w:ascii="Times New Roman" w:hAnsi="Times New Roman" w:cs="Times New Roman"/>
        </w:rPr>
        <w:t xml:space="preserve">Figure </w:t>
      </w:r>
      <w:r w:rsidR="00456E0A">
        <w:rPr>
          <w:rFonts w:ascii="Times New Roman" w:hAnsi="Times New Roman" w:cs="Times New Roman"/>
        </w:rPr>
        <w:t>8</w:t>
      </w:r>
      <w:r w:rsidR="00481B3D" w:rsidRPr="00A82BE8">
        <w:rPr>
          <w:rFonts w:ascii="Times New Roman" w:hAnsi="Times New Roman" w:cs="Times New Roman"/>
        </w:rPr>
        <w:t xml:space="preserve">. </w:t>
      </w:r>
      <w:r w:rsidRPr="00A82BE8">
        <w:rPr>
          <w:rFonts w:ascii="Times New Roman" w:hAnsi="Times New Roman" w:cs="Times New Roman"/>
        </w:rPr>
        <w:t>Expected outcome for n</w:t>
      </w:r>
      <w:r w:rsidR="00481B3D" w:rsidRPr="00A82BE8">
        <w:rPr>
          <w:rFonts w:ascii="Times New Roman" w:hAnsi="Times New Roman" w:cs="Times New Roman"/>
        </w:rPr>
        <w:t xml:space="preserve">et photosynthesis for the control, heat stress, and recovery treatments of </w:t>
      </w:r>
      <w:r w:rsidRPr="00A82BE8">
        <w:rPr>
          <w:rFonts w:ascii="Times New Roman" w:hAnsi="Times New Roman" w:cs="Times New Roman"/>
        </w:rPr>
        <w:t xml:space="preserve">northern and southern </w:t>
      </w:r>
      <w:proofErr w:type="spellStart"/>
      <w:r w:rsidRPr="00A82BE8">
        <w:rPr>
          <w:rFonts w:ascii="Times New Roman" w:hAnsi="Times New Roman" w:cs="Times New Roman"/>
        </w:rPr>
        <w:t>horsenettle</w:t>
      </w:r>
      <w:proofErr w:type="spellEnd"/>
      <w:r w:rsidRPr="00A82BE8">
        <w:rPr>
          <w:rFonts w:ascii="Times New Roman" w:hAnsi="Times New Roman" w:cs="Times New Roman"/>
        </w:rPr>
        <w:t xml:space="preserve"> populations.</w:t>
      </w:r>
      <w:r w:rsidR="00A82BE8">
        <w:rPr>
          <w:rFonts w:ascii="Times New Roman" w:hAnsi="Times New Roman" w:cs="Times New Roman"/>
        </w:rPr>
        <w:t xml:space="preserve"> </w:t>
      </w:r>
    </w:p>
    <w:p w14:paraId="601D7717" w14:textId="5EF8FC89" w:rsidR="00481B3D" w:rsidRPr="00481B3D" w:rsidRDefault="00DE27E3" w:rsidP="00AE4858">
      <w:pPr>
        <w:spacing w:line="240" w:lineRule="auto"/>
        <w:rPr>
          <w:rFonts w:ascii="Times New Roman" w:hAnsi="Times New Roman" w:cs="Times New Roman"/>
          <w:sz w:val="24"/>
          <w:szCs w:val="24"/>
        </w:rPr>
      </w:pPr>
      <w:r>
        <w:rPr>
          <w:noProof/>
        </w:rPr>
        <w:drawing>
          <wp:inline distT="0" distB="0" distL="0" distR="0" wp14:anchorId="10FD0BA8" wp14:editId="79F04EC9">
            <wp:extent cx="3200400" cy="2743200"/>
            <wp:effectExtent l="0" t="0" r="0" b="0"/>
            <wp:docPr id="1" name="Chart 1">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67F189" w14:textId="15708140" w:rsidR="00FF10DA" w:rsidRDefault="00DE27E3" w:rsidP="00AD3E57">
      <w:pPr>
        <w:spacing w:line="240" w:lineRule="auto"/>
        <w:jc w:val="both"/>
        <w:rPr>
          <w:rFonts w:ascii="Times New Roman" w:hAnsi="Times New Roman" w:cs="Times New Roman"/>
          <w:b/>
          <w:bCs/>
          <w:i/>
          <w:iCs/>
          <w:sz w:val="24"/>
          <w:szCs w:val="24"/>
        </w:rPr>
        <w:sectPr w:rsidR="00FF10DA" w:rsidSect="00AE4858">
          <w:type w:val="continuous"/>
          <w:pgSz w:w="12240" w:h="15840"/>
          <w:pgMar w:top="1440" w:right="1440" w:bottom="1440" w:left="1440" w:header="720" w:footer="720" w:gutter="0"/>
          <w:cols w:num="2" w:space="720"/>
          <w:docGrid w:linePitch="360"/>
        </w:sectPr>
      </w:pPr>
      <w:r w:rsidRPr="00A82BE8">
        <w:rPr>
          <w:rFonts w:ascii="Times New Roman" w:hAnsi="Times New Roman" w:cs="Times New Roman"/>
        </w:rPr>
        <w:t xml:space="preserve">Figure </w:t>
      </w:r>
      <w:r w:rsidR="00456E0A">
        <w:rPr>
          <w:rFonts w:ascii="Times New Roman" w:hAnsi="Times New Roman" w:cs="Times New Roman"/>
        </w:rPr>
        <w:t>9</w:t>
      </w:r>
      <w:r w:rsidRPr="00A82BE8">
        <w:rPr>
          <w:rFonts w:ascii="Times New Roman" w:hAnsi="Times New Roman" w:cs="Times New Roman"/>
        </w:rPr>
        <w:t xml:space="preserve">. Expected outcome for net photosynthesis for the control, </w:t>
      </w:r>
      <w:r>
        <w:rPr>
          <w:rFonts w:ascii="Times New Roman" w:hAnsi="Times New Roman" w:cs="Times New Roman"/>
        </w:rPr>
        <w:t>cold</w:t>
      </w:r>
      <w:r w:rsidRPr="00A82BE8">
        <w:rPr>
          <w:rFonts w:ascii="Times New Roman" w:hAnsi="Times New Roman" w:cs="Times New Roman"/>
        </w:rPr>
        <w:t xml:space="preserve"> stress, and recovery treatments of northern and southern </w:t>
      </w:r>
      <w:proofErr w:type="spellStart"/>
      <w:r w:rsidRPr="00A82BE8">
        <w:rPr>
          <w:rFonts w:ascii="Times New Roman" w:hAnsi="Times New Roman" w:cs="Times New Roman"/>
        </w:rPr>
        <w:t>horsenettle</w:t>
      </w:r>
      <w:proofErr w:type="spellEnd"/>
      <w:r w:rsidRPr="00A82BE8">
        <w:rPr>
          <w:rFonts w:ascii="Times New Roman" w:hAnsi="Times New Roman" w:cs="Times New Roman"/>
        </w:rPr>
        <w:t xml:space="preserve"> populations.</w:t>
      </w:r>
      <w:r>
        <w:rPr>
          <w:rFonts w:ascii="Times New Roman" w:hAnsi="Times New Roman" w:cs="Times New Roman"/>
        </w:rPr>
        <w:t xml:space="preserve"> </w:t>
      </w:r>
    </w:p>
    <w:p w14:paraId="341585D6" w14:textId="07D8359F" w:rsidR="009D37FB" w:rsidRPr="00FF10DA" w:rsidRDefault="009D37FB" w:rsidP="009D37FB">
      <w:pPr>
        <w:spacing w:line="480" w:lineRule="auto"/>
        <w:rPr>
          <w:rFonts w:ascii="Times New Roman" w:hAnsi="Times New Roman" w:cs="Times New Roman"/>
          <w:b/>
          <w:bCs/>
          <w:i/>
          <w:iCs/>
          <w:sz w:val="24"/>
          <w:szCs w:val="24"/>
        </w:rPr>
        <w:sectPr w:rsidR="009D37FB" w:rsidRPr="00FF10DA" w:rsidSect="009D37FB">
          <w:type w:val="continuous"/>
          <w:pgSz w:w="12240" w:h="15840"/>
          <w:pgMar w:top="1440" w:right="1440" w:bottom="1440" w:left="1440" w:header="720" w:footer="720" w:gutter="0"/>
          <w:cols w:space="720"/>
          <w:docGrid w:linePitch="360"/>
        </w:sectPr>
      </w:pPr>
      <w:r>
        <w:rPr>
          <w:rFonts w:ascii="Times New Roman" w:hAnsi="Times New Roman" w:cs="Times New Roman"/>
          <w:b/>
          <w:bCs/>
          <w:i/>
          <w:iCs/>
          <w:sz w:val="24"/>
          <w:szCs w:val="24"/>
        </w:rPr>
        <w:t xml:space="preserve">Gametophytic Tolerance </w:t>
      </w:r>
    </w:p>
    <w:p w14:paraId="3209913C" w14:textId="33A6DCA1" w:rsidR="009D37FB" w:rsidRDefault="00D53735" w:rsidP="00D53735">
      <w:pPr>
        <w:spacing w:line="480" w:lineRule="auto"/>
        <w:jc w:val="center"/>
        <w:rPr>
          <w:rFonts w:ascii="Times New Roman" w:hAnsi="Times New Roman" w:cs="Times New Roman"/>
          <w:b/>
          <w:bCs/>
          <w:i/>
          <w:iCs/>
          <w:sz w:val="24"/>
          <w:szCs w:val="24"/>
        </w:rPr>
      </w:pPr>
      <w:r>
        <w:rPr>
          <w:noProof/>
        </w:rPr>
        <w:drawing>
          <wp:inline distT="0" distB="0" distL="0" distR="0" wp14:anchorId="01667E08" wp14:editId="6D73A45C">
            <wp:extent cx="4572000" cy="3036570"/>
            <wp:effectExtent l="0" t="0" r="0" b="0"/>
            <wp:docPr id="3" name="Chart 3">
              <a:extLst xmlns:a="http://schemas.openxmlformats.org/drawingml/2006/main">
                <a:ext uri="{FF2B5EF4-FFF2-40B4-BE49-F238E27FC236}">
                  <a16:creationId xmlns:a16="http://schemas.microsoft.com/office/drawing/2014/main" id="{5323C380-1AF2-41AD-89FB-542C248F3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EB5A11" w14:textId="6E001B90" w:rsidR="006E53CB" w:rsidRPr="00A82BE8" w:rsidRDefault="006E53CB" w:rsidP="006E53CB">
      <w:pPr>
        <w:spacing w:line="240" w:lineRule="auto"/>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10</w:t>
      </w:r>
      <w:r w:rsidRPr="00A82BE8">
        <w:rPr>
          <w:rFonts w:ascii="Times New Roman" w:hAnsi="Times New Roman" w:cs="Times New Roman"/>
        </w:rPr>
        <w:t>. Expected outcome for pollen tube growth rate or pollen viability with curves defining the minimum, maximum, and optimal pollen tube growth temperatures for northern and southern populations.</w:t>
      </w:r>
    </w:p>
    <w:p w14:paraId="76A42A71" w14:textId="77777777" w:rsidR="00DE27E3" w:rsidRDefault="00DE27E3" w:rsidP="006518D3">
      <w:pPr>
        <w:spacing w:after="0" w:line="480" w:lineRule="auto"/>
        <w:rPr>
          <w:rFonts w:ascii="Times New Roman" w:hAnsi="Times New Roman" w:cs="Times New Roman"/>
          <w:b/>
          <w:bCs/>
          <w:sz w:val="24"/>
          <w:szCs w:val="24"/>
        </w:rPr>
      </w:pPr>
      <w:bookmarkStart w:id="6" w:name="_Hlk67164840"/>
    </w:p>
    <w:p w14:paraId="6125A01C" w14:textId="442911FF" w:rsidR="006518D3" w:rsidRPr="00517CD7" w:rsidRDefault="006518D3" w:rsidP="009D124B">
      <w:pPr>
        <w:spacing w:after="0" w:line="480" w:lineRule="auto"/>
        <w:rPr>
          <w:rFonts w:ascii="Times New Roman" w:hAnsi="Times New Roman" w:cs="Times New Roman"/>
          <w:b/>
          <w:bCs/>
          <w:i/>
          <w:iCs/>
          <w:sz w:val="24"/>
          <w:szCs w:val="24"/>
        </w:rPr>
      </w:pPr>
      <w:r w:rsidRPr="006518D3">
        <w:rPr>
          <w:rFonts w:ascii="Times New Roman" w:hAnsi="Times New Roman" w:cs="Times New Roman"/>
          <w:b/>
          <w:bCs/>
          <w:sz w:val="24"/>
          <w:szCs w:val="24"/>
        </w:rPr>
        <w:lastRenderedPageBreak/>
        <w:t xml:space="preserve">Pollen </w:t>
      </w:r>
      <w:r w:rsidR="002564ED">
        <w:rPr>
          <w:rFonts w:ascii="Times New Roman" w:hAnsi="Times New Roman" w:cs="Times New Roman"/>
          <w:b/>
          <w:bCs/>
          <w:sz w:val="24"/>
          <w:szCs w:val="24"/>
        </w:rPr>
        <w:t>c</w:t>
      </w:r>
      <w:r w:rsidRPr="006518D3">
        <w:rPr>
          <w:rFonts w:ascii="Times New Roman" w:hAnsi="Times New Roman" w:cs="Times New Roman"/>
          <w:b/>
          <w:bCs/>
          <w:sz w:val="24"/>
          <w:szCs w:val="24"/>
        </w:rPr>
        <w:t>ompetition</w:t>
      </w:r>
      <w:r w:rsidR="002564ED">
        <w:rPr>
          <w:rFonts w:ascii="Times New Roman" w:hAnsi="Times New Roman" w:cs="Times New Roman"/>
          <w:b/>
          <w:bCs/>
          <w:sz w:val="24"/>
          <w:szCs w:val="24"/>
        </w:rPr>
        <w:t xml:space="preserve"> </w:t>
      </w:r>
      <w:r w:rsidR="00517CD7">
        <w:rPr>
          <w:rFonts w:ascii="Times New Roman" w:hAnsi="Times New Roman" w:cs="Times New Roman"/>
          <w:b/>
          <w:bCs/>
          <w:sz w:val="24"/>
          <w:szCs w:val="24"/>
        </w:rPr>
        <w:t xml:space="preserve">in response to temperature stress in </w:t>
      </w:r>
      <w:r w:rsidR="00517CD7">
        <w:rPr>
          <w:rFonts w:ascii="Times New Roman" w:hAnsi="Times New Roman" w:cs="Times New Roman"/>
          <w:b/>
          <w:bCs/>
          <w:i/>
          <w:iCs/>
          <w:sz w:val="24"/>
          <w:szCs w:val="24"/>
        </w:rPr>
        <w:t xml:space="preserve">Solanum </w:t>
      </w:r>
      <w:proofErr w:type="spellStart"/>
      <w:r w:rsidR="00517CD7">
        <w:rPr>
          <w:rFonts w:ascii="Times New Roman" w:hAnsi="Times New Roman" w:cs="Times New Roman"/>
          <w:b/>
          <w:bCs/>
          <w:i/>
          <w:iCs/>
          <w:sz w:val="24"/>
          <w:szCs w:val="24"/>
        </w:rPr>
        <w:t>Carolinense</w:t>
      </w:r>
      <w:proofErr w:type="spellEnd"/>
    </w:p>
    <w:p w14:paraId="20D0CCF5" w14:textId="1CCAE7BD"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6263A85A" w14:textId="19E22303" w:rsidR="006518D3" w:rsidRDefault="007260D1" w:rsidP="009D124B">
      <w:pPr>
        <w:spacing w:after="0" w:line="480" w:lineRule="auto"/>
        <w:rPr>
          <w:rFonts w:ascii="Times New Roman" w:hAnsi="Times New Roman" w:cs="Times New Roman"/>
          <w:b/>
          <w:bCs/>
          <w:i/>
          <w:iCs/>
          <w:sz w:val="24"/>
          <w:szCs w:val="24"/>
        </w:rPr>
      </w:pPr>
      <w:r>
        <w:rPr>
          <w:rFonts w:ascii="Times New Roman" w:hAnsi="Times New Roman" w:cs="Times New Roman"/>
          <w:sz w:val="24"/>
          <w:szCs w:val="24"/>
        </w:rPr>
        <w:tab/>
      </w:r>
      <w:bookmarkEnd w:id="6"/>
      <w:r w:rsidR="00DE27E3" w:rsidRPr="00DE27E3">
        <w:rPr>
          <w:rFonts w:ascii="Times New Roman" w:hAnsi="Times New Roman" w:cs="Times New Roman"/>
          <w:sz w:val="24"/>
          <w:szCs w:val="24"/>
        </w:rPr>
        <w:t xml:space="preserve">Selection for certain traits occurs at the </w:t>
      </w:r>
      <w:proofErr w:type="spellStart"/>
      <w:r w:rsidR="00DE27E3" w:rsidRPr="00DE27E3">
        <w:rPr>
          <w:rFonts w:ascii="Times New Roman" w:hAnsi="Times New Roman" w:cs="Times New Roman"/>
          <w:sz w:val="24"/>
          <w:szCs w:val="24"/>
        </w:rPr>
        <w:t>sporophytic</w:t>
      </w:r>
      <w:proofErr w:type="spellEnd"/>
      <w:r w:rsidR="00DE27E3" w:rsidRPr="00DE27E3">
        <w:rPr>
          <w:rFonts w:ascii="Times New Roman" w:hAnsi="Times New Roman" w:cs="Times New Roman"/>
          <w:sz w:val="24"/>
          <w:szCs w:val="24"/>
        </w:rPr>
        <w:t xml:space="preserve"> (diploid) and gametophytic (haploid) life stages in angiosperms. For the gametophytic life stage, competition between pollen grains for fertilization is severe when there are large numbers of pollen grains deposited on the stigma of a flower. Certain pollen grains may outperform others based on their tolerance to environmental conditions, compatibility with the receiving plant, viability, and pollen tube growth rate. Additionally, the process is rapid compared to competition throughout a plant’s development in the </w:t>
      </w:r>
      <w:proofErr w:type="spellStart"/>
      <w:r w:rsidR="00DE27E3" w:rsidRPr="00DE27E3">
        <w:rPr>
          <w:rFonts w:ascii="Times New Roman" w:hAnsi="Times New Roman" w:cs="Times New Roman"/>
          <w:sz w:val="24"/>
          <w:szCs w:val="24"/>
        </w:rPr>
        <w:t>sporophytic</w:t>
      </w:r>
      <w:proofErr w:type="spellEnd"/>
      <w:r w:rsidR="00DE27E3" w:rsidRPr="00DE27E3">
        <w:rPr>
          <w:rFonts w:ascii="Times New Roman" w:hAnsi="Times New Roman" w:cs="Times New Roman"/>
          <w:sz w:val="24"/>
          <w:szCs w:val="24"/>
        </w:rPr>
        <w:t xml:space="preserve"> stage. If selection for temperature tolerance traits is strong in the gametophytic stage, evolution in temperature tolerance may be a more rapid process than would be expected for selection at only the </w:t>
      </w:r>
      <w:proofErr w:type="spellStart"/>
      <w:r w:rsidR="00DE27E3" w:rsidRPr="00DE27E3">
        <w:rPr>
          <w:rFonts w:ascii="Times New Roman" w:hAnsi="Times New Roman" w:cs="Times New Roman"/>
          <w:sz w:val="24"/>
          <w:szCs w:val="24"/>
        </w:rPr>
        <w:t>sporophytic</w:t>
      </w:r>
      <w:proofErr w:type="spellEnd"/>
      <w:r w:rsidR="00DE27E3" w:rsidRPr="00DE27E3">
        <w:rPr>
          <w:rFonts w:ascii="Times New Roman" w:hAnsi="Times New Roman" w:cs="Times New Roman"/>
          <w:sz w:val="24"/>
          <w:szCs w:val="24"/>
        </w:rPr>
        <w:t xml:space="preserve"> stage. My proposed research is to examine the siring success of pollen grains from Texas and Minnesota plants when pitted against one another on one stigma and exposed to high and low temperature stress. Studying the performance of pollen grains will give us insight into how plants adapt to extreme temperature conditions and how influential selection in the gametophytic stage is to temperature tolerance traits. </w:t>
      </w:r>
      <w:r w:rsidR="006518D3">
        <w:rPr>
          <w:rFonts w:ascii="Times New Roman" w:hAnsi="Times New Roman" w:cs="Times New Roman"/>
          <w:b/>
          <w:bCs/>
          <w:i/>
          <w:iCs/>
          <w:sz w:val="24"/>
          <w:szCs w:val="24"/>
        </w:rPr>
        <w:t>Introduction</w:t>
      </w:r>
    </w:p>
    <w:p w14:paraId="6EBB9CFB" w14:textId="5BD25DE6" w:rsidR="006518D3" w:rsidRDefault="001D483C"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Competition not only occurs between plants for resources such as nutrients, light, and water but also between gametes for fertilization. Once deposited on the stigma, pollen grains begin to produce pollen tubes which grow down the length of the style and into the ovary</w:t>
      </w:r>
      <w:r w:rsidR="0060662E">
        <w:rPr>
          <w:rFonts w:ascii="Times New Roman" w:hAnsi="Times New Roman" w:cs="Times New Roman"/>
          <w:sz w:val="24"/>
          <w:szCs w:val="24"/>
        </w:rPr>
        <w:t>,</w:t>
      </w:r>
      <w:r>
        <w:rPr>
          <w:rFonts w:ascii="Times New Roman" w:hAnsi="Times New Roman" w:cs="Times New Roman"/>
          <w:sz w:val="24"/>
          <w:szCs w:val="24"/>
        </w:rPr>
        <w:t xml:space="preserve"> whe</w:t>
      </w:r>
      <w:r w:rsidR="0060662E">
        <w:rPr>
          <w:rFonts w:ascii="Times New Roman" w:hAnsi="Times New Roman" w:cs="Times New Roman"/>
          <w:sz w:val="24"/>
          <w:szCs w:val="24"/>
        </w:rPr>
        <w:t xml:space="preserve">re sperm is discharged into ovules. Because of the enormous number of pollen grains produced and deposited on the stigma, </w:t>
      </w:r>
      <w:r w:rsidR="008A02A4">
        <w:rPr>
          <w:rFonts w:ascii="Times New Roman" w:hAnsi="Times New Roman" w:cs="Times New Roman"/>
          <w:sz w:val="24"/>
          <w:szCs w:val="24"/>
        </w:rPr>
        <w:t>competition between the male gamete is an effective evolutionary mechanism</w:t>
      </w:r>
      <w:r w:rsidR="00114EA7">
        <w:rPr>
          <w:rFonts w:ascii="Times New Roman" w:hAnsi="Times New Roman" w:cs="Times New Roman"/>
          <w:sz w:val="24"/>
          <w:szCs w:val="24"/>
        </w:rPr>
        <w:t xml:space="preserve">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Sarigorla and Villa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Sarigorla and Villa 1988)</w:t>
      </w:r>
      <w:r w:rsidR="00114EA7">
        <w:rPr>
          <w:rFonts w:ascii="Times New Roman" w:hAnsi="Times New Roman" w:cs="Times New Roman"/>
          <w:sz w:val="24"/>
          <w:szCs w:val="24"/>
        </w:rPr>
        <w:fldChar w:fldCharType="end"/>
      </w:r>
      <w:r w:rsidR="008A02A4">
        <w:rPr>
          <w:rFonts w:ascii="Times New Roman" w:hAnsi="Times New Roman" w:cs="Times New Roman"/>
          <w:sz w:val="24"/>
          <w:szCs w:val="24"/>
        </w:rPr>
        <w:t xml:space="preserve">. There are several traits that determine the fitness of the male gamete including </w:t>
      </w:r>
      <w:r w:rsidR="0060662E">
        <w:rPr>
          <w:rFonts w:ascii="Times New Roman" w:hAnsi="Times New Roman" w:cs="Times New Roman"/>
          <w:sz w:val="24"/>
          <w:szCs w:val="24"/>
        </w:rPr>
        <w:t>competition for resources in the anther</w:t>
      </w:r>
      <w:r w:rsidR="008A02A4">
        <w:rPr>
          <w:rFonts w:ascii="Times New Roman" w:hAnsi="Times New Roman" w:cs="Times New Roman"/>
          <w:sz w:val="24"/>
          <w:szCs w:val="24"/>
        </w:rPr>
        <w:t xml:space="preserve">, </w:t>
      </w:r>
      <w:r w:rsidR="0060662E">
        <w:rPr>
          <w:rFonts w:ascii="Times New Roman" w:hAnsi="Times New Roman" w:cs="Times New Roman"/>
          <w:sz w:val="24"/>
          <w:szCs w:val="24"/>
        </w:rPr>
        <w:t xml:space="preserve">viability, pollen </w:t>
      </w:r>
      <w:r w:rsidR="0060662E">
        <w:rPr>
          <w:rFonts w:ascii="Times New Roman" w:hAnsi="Times New Roman" w:cs="Times New Roman"/>
          <w:sz w:val="24"/>
          <w:szCs w:val="24"/>
        </w:rPr>
        <w:lastRenderedPageBreak/>
        <w:t>tube growth rate through the style, overall germination time, and</w:t>
      </w:r>
      <w:r w:rsidR="008A02A4">
        <w:rPr>
          <w:rFonts w:ascii="Times New Roman" w:hAnsi="Times New Roman" w:cs="Times New Roman"/>
          <w:sz w:val="24"/>
          <w:szCs w:val="24"/>
        </w:rPr>
        <w:t xml:space="preserve"> selective fertilization at the ovary </w:t>
      </w:r>
      <w:r w:rsidR="008A02A4">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et al.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8A02A4">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et al. 1988)</w:t>
      </w:r>
      <w:r w:rsidR="008A02A4">
        <w:rPr>
          <w:rFonts w:ascii="Times New Roman" w:hAnsi="Times New Roman" w:cs="Times New Roman"/>
          <w:sz w:val="24"/>
          <w:szCs w:val="24"/>
        </w:rPr>
        <w:fldChar w:fldCharType="end"/>
      </w:r>
      <w:r w:rsidR="00272592">
        <w:rPr>
          <w:rFonts w:ascii="Times New Roman" w:hAnsi="Times New Roman" w:cs="Times New Roman"/>
          <w:sz w:val="24"/>
          <w:szCs w:val="24"/>
        </w:rPr>
        <w:t xml:space="preserve">. </w:t>
      </w:r>
      <w:r w:rsidR="00114EA7">
        <w:rPr>
          <w:rFonts w:ascii="Times New Roman" w:hAnsi="Times New Roman" w:cs="Times New Roman"/>
          <w:sz w:val="24"/>
          <w:szCs w:val="24"/>
        </w:rPr>
        <w:t xml:space="preserve">Variability in these traits suggest that fertilization at the ovule in not random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&lt;EndNote&gt;&lt;Cite&gt;&lt;Author&gt;Sarigorla&lt;/Author&gt;&lt;Year&gt;1992&lt;/Year&gt;&lt;IDText&gt;GENETIC DISSECTION OF POLLEN COMPETITIVE ABILITY IN MAIZE&lt;/IDText&gt;&lt;DisplayText&gt;(Sarigorla et al. 1992)&lt;/DisplayText&gt;&lt;record&gt;&lt;dates&gt;&lt;pub-dates&gt;&lt;date&gt;Nov&lt;/date&gt;&lt;/pub-dates&gt;&lt;year&gt;1992&lt;/year&gt;&lt;/dates&gt;&lt;urls&gt;&lt;related-urls&gt;&lt;url&gt;&amp;lt;Go to ISI&amp;gt;://WOS:A1992JV14100006&lt;/url&gt;&lt;/related-urls&gt;&lt;/urls&gt;&lt;isbn&gt;0018-067X&lt;/isbn&gt;&lt;titles&gt;&lt;title&gt;GENETIC DISSECTION OF POLLEN COMPETITIVE ABILITY IN MAIZE&lt;/title&gt;&lt;secondary-title&gt;Heredity&lt;/secondary-title&gt;&lt;/titles&gt;&lt;pages&gt;423-430&lt;/pages&gt;&lt;contributors&gt;&lt;authors&gt;&lt;author&gt;Sarigorla, M.&lt;/author&gt;&lt;author&gt;Pe, M. E.&lt;/author&gt;&lt;author&gt;Mulcahy, D. L.&lt;/author&gt;&lt;author&gt;Ottaviano, E.&lt;/author&gt;&lt;/authors&gt;&lt;/contributors&gt;&lt;added-date format="utc"&gt;1599622587&lt;/added-date&gt;&lt;ref-type name="Journal Article"&gt;17&lt;/ref-type&gt;&lt;rec-number&gt;366&lt;/rec-number&gt;&lt;last-updated-date format="utc"&gt;1599623233&lt;/last-updated-date&gt;&lt;accession-num&gt;WOS:A1992JV14100006&lt;/accession-num&gt;&lt;electronic-resource-num&gt;10.1038/hdy.1992.146&lt;/electronic-resource-num&gt;&lt;volume&gt;69&lt;/volume&gt;&lt;/record&gt;&lt;/Cite&gt;&lt;/EndNote&gt;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(Sarigorla et al. 1992)</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Pollen selection</w:t>
      </w:r>
      <w:r w:rsidR="0060662E">
        <w:rPr>
          <w:rFonts w:ascii="Times New Roman" w:hAnsi="Times New Roman" w:cs="Times New Roman"/>
          <w:sz w:val="24"/>
          <w:szCs w:val="24"/>
        </w:rPr>
        <w:t xml:space="preserve"> </w:t>
      </w:r>
      <w:r w:rsidR="00114EA7">
        <w:rPr>
          <w:rFonts w:ascii="Times New Roman" w:hAnsi="Times New Roman" w:cs="Times New Roman"/>
          <w:sz w:val="24"/>
          <w:szCs w:val="24"/>
        </w:rPr>
        <w:t xml:space="preserve">can inevitably alter the </w:t>
      </w:r>
      <w:proofErr w:type="spellStart"/>
      <w:r w:rsidR="00114EA7">
        <w:rPr>
          <w:rFonts w:ascii="Times New Roman" w:hAnsi="Times New Roman" w:cs="Times New Roman"/>
          <w:sz w:val="24"/>
          <w:szCs w:val="24"/>
        </w:rPr>
        <w:t>spor</w:t>
      </w:r>
      <w:r w:rsidR="00C87628">
        <w:rPr>
          <w:rFonts w:ascii="Times New Roman" w:hAnsi="Times New Roman" w:cs="Times New Roman"/>
          <w:sz w:val="24"/>
          <w:szCs w:val="24"/>
        </w:rPr>
        <w:t>o</w:t>
      </w:r>
      <w:r w:rsidR="00114EA7">
        <w:rPr>
          <w:rFonts w:ascii="Times New Roman" w:hAnsi="Times New Roman" w:cs="Times New Roman"/>
          <w:sz w:val="24"/>
          <w:szCs w:val="24"/>
        </w:rPr>
        <w:t>yphitic</w:t>
      </w:r>
      <w:proofErr w:type="spellEnd"/>
      <w:r w:rsidR="00114EA7">
        <w:rPr>
          <w:rFonts w:ascii="Times New Roman" w:hAnsi="Times New Roman" w:cs="Times New Roman"/>
          <w:sz w:val="24"/>
          <w:szCs w:val="24"/>
        </w:rPr>
        <w:t xml:space="preserve"> stage as well, </w:t>
      </w:r>
      <w:r w:rsidR="00C87628">
        <w:rPr>
          <w:rFonts w:ascii="Times New Roman" w:hAnsi="Times New Roman" w:cs="Times New Roman"/>
          <w:sz w:val="24"/>
          <w:szCs w:val="24"/>
        </w:rPr>
        <w:t>due to</w:t>
      </w:r>
      <w:r w:rsidR="00114EA7">
        <w:rPr>
          <w:rFonts w:ascii="Times New Roman" w:hAnsi="Times New Roman" w:cs="Times New Roman"/>
          <w:sz w:val="24"/>
          <w:szCs w:val="24"/>
        </w:rPr>
        <w:t xml:space="preserve"> the genetic overlap between the two stages </w: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 </w:instrTex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EN.CITE.DATA </w:instrText>
      </w:r>
      <w:r w:rsidR="00114EA7">
        <w:rPr>
          <w:rFonts w:ascii="Times New Roman" w:hAnsi="Times New Roman" w:cs="Times New Roman"/>
          <w:sz w:val="24"/>
          <w:szCs w:val="24"/>
        </w:rPr>
      </w:r>
      <w:r w:rsidR="00114EA7">
        <w:rPr>
          <w:rFonts w:ascii="Times New Roman" w:hAnsi="Times New Roman" w:cs="Times New Roman"/>
          <w:sz w:val="24"/>
          <w:szCs w:val="24"/>
        </w:rPr>
        <w:fldChar w:fldCharType="end"/>
      </w:r>
      <w:r w:rsidR="00114EA7">
        <w:rPr>
          <w:rFonts w:ascii="Times New Roman" w:hAnsi="Times New Roman" w:cs="Times New Roman"/>
          <w:sz w:val="24"/>
          <w:szCs w:val="24"/>
        </w:rPr>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(Tanksley et al. 1981, Willing and Mascarenhas 1984, Beaudry et al. 2020)</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xml:space="preserve">.  </w:t>
      </w:r>
    </w:p>
    <w:p w14:paraId="2CC6B468" w14:textId="0E2F91C2" w:rsidR="001B5DE6" w:rsidRDefault="00114EA7"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1299">
        <w:rPr>
          <w:rFonts w:ascii="Times New Roman" w:hAnsi="Times New Roman" w:cs="Times New Roman"/>
          <w:sz w:val="24"/>
          <w:szCs w:val="24"/>
        </w:rPr>
        <w:t xml:space="preserve"> Competition among </w:t>
      </w:r>
      <w:r w:rsidR="0094605D">
        <w:rPr>
          <w:rFonts w:ascii="Times New Roman" w:hAnsi="Times New Roman" w:cs="Times New Roman"/>
          <w:sz w:val="24"/>
          <w:szCs w:val="24"/>
        </w:rPr>
        <w:t xml:space="preserve">pollen grains is further complicated by conditions in the style, or stylar discrimination </w: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 </w:instrTex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EN.CITE.DATA </w:instrText>
      </w:r>
      <w:r w:rsidR="0094605D">
        <w:rPr>
          <w:rFonts w:ascii="Times New Roman" w:hAnsi="Times New Roman" w:cs="Times New Roman"/>
          <w:sz w:val="24"/>
          <w:szCs w:val="24"/>
        </w:rPr>
      </w:r>
      <w:r w:rsidR="0094605D">
        <w:rPr>
          <w:rFonts w:ascii="Times New Roman" w:hAnsi="Times New Roman" w:cs="Times New Roman"/>
          <w:sz w:val="24"/>
          <w:szCs w:val="24"/>
        </w:rPr>
        <w:fldChar w:fldCharType="end"/>
      </w:r>
      <w:r w:rsidR="0094605D">
        <w:rPr>
          <w:rFonts w:ascii="Times New Roman" w:hAnsi="Times New Roman" w:cs="Times New Roman"/>
          <w:sz w:val="24"/>
          <w:szCs w:val="24"/>
        </w:rPr>
      </w:r>
      <w:r w:rsidR="0094605D">
        <w:rPr>
          <w:rFonts w:ascii="Times New Roman" w:hAnsi="Times New Roman" w:cs="Times New Roman"/>
          <w:sz w:val="24"/>
          <w:szCs w:val="24"/>
        </w:rPr>
        <w:fldChar w:fldCharType="separate"/>
      </w:r>
      <w:r w:rsidR="0094605D">
        <w:rPr>
          <w:rFonts w:ascii="Times New Roman" w:hAnsi="Times New Roman" w:cs="Times New Roman"/>
          <w:noProof/>
          <w:sz w:val="24"/>
          <w:szCs w:val="24"/>
        </w:rPr>
        <w:t>(Harder et al. 2016, Cruzan and Barrett 2016)</w:t>
      </w:r>
      <w:r w:rsidR="0094605D">
        <w:rPr>
          <w:rFonts w:ascii="Times New Roman" w:hAnsi="Times New Roman" w:cs="Times New Roman"/>
          <w:sz w:val="24"/>
          <w:szCs w:val="24"/>
        </w:rPr>
        <w:fldChar w:fldCharType="end"/>
      </w:r>
      <w:r w:rsidR="0094605D">
        <w:rPr>
          <w:rFonts w:ascii="Times New Roman" w:hAnsi="Times New Roman" w:cs="Times New Roman"/>
          <w:sz w:val="24"/>
          <w:szCs w:val="24"/>
        </w:rPr>
        <w:t>.</w:t>
      </w:r>
      <w:r w:rsidR="00044696">
        <w:rPr>
          <w:rFonts w:ascii="Times New Roman" w:hAnsi="Times New Roman" w:cs="Times New Roman"/>
          <w:sz w:val="24"/>
          <w:szCs w:val="24"/>
        </w:rPr>
        <w:t xml:space="preserve"> Stylar discrimination can completely halt pollen tube growth for certain pollen grains. One case where this occurs is through the self-incompatibility</w:t>
      </w:r>
      <w:r w:rsidR="002564ED">
        <w:rPr>
          <w:rFonts w:ascii="Times New Roman" w:hAnsi="Times New Roman" w:cs="Times New Roman"/>
          <w:sz w:val="24"/>
          <w:szCs w:val="24"/>
        </w:rPr>
        <w:t xml:space="preserve"> (SI)</w:t>
      </w:r>
      <w:r w:rsidR="00044696">
        <w:rPr>
          <w:rFonts w:ascii="Times New Roman" w:hAnsi="Times New Roman" w:cs="Times New Roman"/>
          <w:sz w:val="24"/>
          <w:szCs w:val="24"/>
        </w:rPr>
        <w:t xml:space="preserve"> system in </w:t>
      </w:r>
      <w:r w:rsidR="002564ED">
        <w:rPr>
          <w:rFonts w:ascii="Times New Roman" w:hAnsi="Times New Roman" w:cs="Times New Roman"/>
          <w:sz w:val="24"/>
          <w:szCs w:val="24"/>
        </w:rPr>
        <w:t xml:space="preserve">several angiosperms, including </w:t>
      </w:r>
      <w:r w:rsidR="002564ED">
        <w:rPr>
          <w:rFonts w:ascii="Times New Roman" w:hAnsi="Times New Roman" w:cs="Times New Roman"/>
          <w:i/>
          <w:iCs/>
          <w:sz w:val="24"/>
          <w:szCs w:val="24"/>
        </w:rPr>
        <w:t xml:space="preserve">Solanum </w:t>
      </w:r>
      <w:proofErr w:type="spellStart"/>
      <w:r w:rsidR="002564ED">
        <w:rPr>
          <w:rFonts w:ascii="Times New Roman" w:hAnsi="Times New Roman" w:cs="Times New Roman"/>
          <w:i/>
          <w:iCs/>
          <w:sz w:val="24"/>
          <w:szCs w:val="24"/>
        </w:rPr>
        <w:t>carolinense</w:t>
      </w:r>
      <w:proofErr w:type="spellEnd"/>
      <w:r w:rsidR="002564ED">
        <w:rPr>
          <w:rFonts w:ascii="Times New Roman" w:hAnsi="Times New Roman" w:cs="Times New Roman"/>
          <w:sz w:val="24"/>
          <w:szCs w:val="24"/>
        </w:rPr>
        <w:t xml:space="preserve">. In the SI system, the pistil produces specific ribonucleases (S-RNases) that degrade RNA in pollen tubes that are genetically similar at the multiallelic S-locus, or S-allele </w: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 </w:instrTex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EN.CITE.DATA </w:instrText>
      </w:r>
      <w:r w:rsidR="002564ED">
        <w:rPr>
          <w:rFonts w:ascii="Times New Roman" w:hAnsi="Times New Roman" w:cs="Times New Roman"/>
          <w:sz w:val="24"/>
          <w:szCs w:val="24"/>
        </w:rPr>
      </w:r>
      <w:r w:rsidR="002564ED">
        <w:rPr>
          <w:rFonts w:ascii="Times New Roman" w:hAnsi="Times New Roman" w:cs="Times New Roman"/>
          <w:sz w:val="24"/>
          <w:szCs w:val="24"/>
        </w:rPr>
        <w:fldChar w:fldCharType="end"/>
      </w:r>
      <w:r w:rsidR="002564ED">
        <w:rPr>
          <w:rFonts w:ascii="Times New Roman" w:hAnsi="Times New Roman" w:cs="Times New Roman"/>
          <w:sz w:val="24"/>
          <w:szCs w:val="24"/>
        </w:rPr>
      </w:r>
      <w:r w:rsidR="002564ED">
        <w:rPr>
          <w:rFonts w:ascii="Times New Roman" w:hAnsi="Times New Roman" w:cs="Times New Roman"/>
          <w:sz w:val="24"/>
          <w:szCs w:val="24"/>
        </w:rPr>
        <w:fldChar w:fldCharType="separate"/>
      </w:r>
      <w:r w:rsidR="002564ED">
        <w:rPr>
          <w:rFonts w:ascii="Times New Roman" w:hAnsi="Times New Roman" w:cs="Times New Roman"/>
          <w:noProof/>
          <w:sz w:val="24"/>
          <w:szCs w:val="24"/>
        </w:rPr>
        <w:t>(Mena-Ali and Stephenson 2007, Mena-Ali, Keser and Stephenson 2009)</w:t>
      </w:r>
      <w:r w:rsidR="002564ED">
        <w:rPr>
          <w:rFonts w:ascii="Times New Roman" w:hAnsi="Times New Roman" w:cs="Times New Roman"/>
          <w:sz w:val="24"/>
          <w:szCs w:val="24"/>
        </w:rPr>
        <w:fldChar w:fldCharType="end"/>
      </w:r>
      <w:r w:rsidR="002564ED">
        <w:rPr>
          <w:rFonts w:ascii="Times New Roman" w:hAnsi="Times New Roman" w:cs="Times New Roman"/>
          <w:sz w:val="24"/>
          <w:szCs w:val="24"/>
        </w:rPr>
        <w:t xml:space="preserve">. Degradation of RNA </w:t>
      </w:r>
      <w:r w:rsidR="00517CD7">
        <w:rPr>
          <w:rFonts w:ascii="Times New Roman" w:hAnsi="Times New Roman" w:cs="Times New Roman"/>
          <w:sz w:val="24"/>
          <w:szCs w:val="24"/>
        </w:rPr>
        <w:t>terminates</w:t>
      </w:r>
      <w:r w:rsidR="002564ED">
        <w:rPr>
          <w:rFonts w:ascii="Times New Roman" w:hAnsi="Times New Roman" w:cs="Times New Roman"/>
          <w:sz w:val="24"/>
          <w:szCs w:val="24"/>
        </w:rPr>
        <w:t xml:space="preserve"> pollen tube growth, </w:t>
      </w:r>
      <w:r w:rsidR="00517CD7">
        <w:rPr>
          <w:rFonts w:ascii="Times New Roman" w:hAnsi="Times New Roman" w:cs="Times New Roman"/>
          <w:sz w:val="24"/>
          <w:szCs w:val="24"/>
        </w:rPr>
        <w:t>preventing</w:t>
      </w:r>
      <w:r w:rsidR="002564ED">
        <w:rPr>
          <w:rFonts w:ascii="Times New Roman" w:hAnsi="Times New Roman" w:cs="Times New Roman"/>
          <w:sz w:val="24"/>
          <w:szCs w:val="24"/>
        </w:rPr>
        <w:t xml:space="preserve"> self-crossing and favoring </w:t>
      </w:r>
      <w:r w:rsidR="00517CD7">
        <w:rPr>
          <w:rFonts w:ascii="Times New Roman" w:hAnsi="Times New Roman" w:cs="Times New Roman"/>
          <w:sz w:val="24"/>
          <w:szCs w:val="24"/>
        </w:rPr>
        <w:t xml:space="preserve">fertilization with </w:t>
      </w:r>
      <w:r w:rsidR="002564ED">
        <w:rPr>
          <w:rFonts w:ascii="Times New Roman" w:hAnsi="Times New Roman" w:cs="Times New Roman"/>
          <w:sz w:val="24"/>
          <w:szCs w:val="24"/>
        </w:rPr>
        <w:t>outcross pollen.</w:t>
      </w:r>
      <w:r w:rsidR="00517CD7">
        <w:rPr>
          <w:rFonts w:ascii="Times New Roman" w:hAnsi="Times New Roman" w:cs="Times New Roman"/>
          <w:sz w:val="24"/>
          <w:szCs w:val="24"/>
        </w:rPr>
        <w:t xml:space="preserve"> Similarly, temperatures can influence pollen siring success. Zamir, </w:t>
      </w:r>
      <w:proofErr w:type="spellStart"/>
      <w:r w:rsidR="00517CD7">
        <w:rPr>
          <w:rFonts w:ascii="Times New Roman" w:hAnsi="Times New Roman" w:cs="Times New Roman"/>
          <w:sz w:val="24"/>
          <w:szCs w:val="24"/>
        </w:rPr>
        <w:t>Tanksley</w:t>
      </w:r>
      <w:proofErr w:type="spellEnd"/>
      <w:r w:rsidR="00517CD7">
        <w:rPr>
          <w:rFonts w:ascii="Times New Roman" w:hAnsi="Times New Roman" w:cs="Times New Roman"/>
          <w:sz w:val="24"/>
          <w:szCs w:val="24"/>
        </w:rPr>
        <w:t xml:space="preserve">, and Jones </w:t>
      </w:r>
      <w:r w:rsidR="00517CD7">
        <w:rPr>
          <w:rFonts w:ascii="Times New Roman" w:hAnsi="Times New Roman" w:cs="Times New Roman"/>
          <w:sz w:val="24"/>
          <w:szCs w:val="24"/>
        </w:rPr>
        <w:fldChar w:fldCharType="begin"/>
      </w:r>
      <w:r w:rsidR="00517CD7">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GENE-EXPRESSION IN LYCOPERSICON-ESCULENTUM&lt;/IDText&gt;&lt;DisplayText&gt;(1981)&lt;/DisplayText&gt;&lt;record&gt;&lt;urls&gt;&lt;related-urls&gt;&lt;/related-urls&gt;&lt;/urls&gt;&lt;isbn&gt;0036-8075&lt;/isbn&gt;&lt;titles&gt;&lt;title&gt;EVIDENCE FOR EXTENSIVE OVERLAP OF SPOROPHYTIC AND GAMETOPHYTIC GENE-EXPRESSION IN LYCOPERSICON-ESCULENTUM&lt;/title&gt;&lt;secondary-title&gt;Science&lt;/secondary-title&gt;&lt;/titles&gt;&lt;pages&gt;453-455&lt;/pages&gt;&lt;number&gt;4506&lt;/number&gt;&lt;contributors&gt;&lt;authors&gt;&lt;author&gt;Tanksley, S. D.&lt;/author&gt;&lt;author&gt;Zamir, D.&lt;/author&gt;&lt;author&gt;Rick, C. M.&lt;/author&gt;&lt;/authors&gt;&lt;/contributors&gt;&lt;added-date format="utc"&gt;1596242643&lt;/added-date&gt;&lt;ref-type name="Journal Article"&gt;17&lt;/ref-type&gt;&lt;dates&gt;&lt;year&gt;1981&lt;/year&gt;&lt;/dates&gt;&lt;rec-number&gt;338&lt;/rec-number&gt;&lt;last-updated-date format="utc"&gt;1599624008&lt;/last-updated-date&gt;&lt;accession-num&gt;WOS:A1981LX41800031&lt;/accession-num&gt;&lt;electronic-resource-num&gt;10.1126/science.213.4506.453&lt;/electronic-resource-num&gt;&lt;volume&gt;213&lt;/volume&gt;&lt;/record&gt;&lt;/Cite&gt;&lt;/EndNote&gt;</w:instrText>
      </w:r>
      <w:r w:rsidR="00517CD7">
        <w:rPr>
          <w:rFonts w:ascii="Times New Roman" w:hAnsi="Times New Roman" w:cs="Times New Roman"/>
          <w:sz w:val="24"/>
          <w:szCs w:val="24"/>
        </w:rPr>
        <w:fldChar w:fldCharType="separate"/>
      </w:r>
      <w:r w:rsidR="00517CD7">
        <w:rPr>
          <w:rFonts w:ascii="Times New Roman" w:hAnsi="Times New Roman" w:cs="Times New Roman"/>
          <w:noProof/>
          <w:sz w:val="24"/>
          <w:szCs w:val="24"/>
        </w:rPr>
        <w:t>(1981)</w:t>
      </w:r>
      <w:r w:rsidR="00517CD7">
        <w:rPr>
          <w:rFonts w:ascii="Times New Roman" w:hAnsi="Times New Roman" w:cs="Times New Roman"/>
          <w:sz w:val="24"/>
          <w:szCs w:val="24"/>
        </w:rPr>
        <w:fldChar w:fldCharType="end"/>
      </w:r>
      <w:r w:rsidR="00517CD7">
        <w:rPr>
          <w:rFonts w:ascii="Times New Roman" w:hAnsi="Times New Roman" w:cs="Times New Roman"/>
          <w:sz w:val="24"/>
          <w:szCs w:val="24"/>
        </w:rPr>
        <w:t xml:space="preserve"> found that </w:t>
      </w:r>
      <w:r w:rsidR="001B5DE6">
        <w:rPr>
          <w:rFonts w:ascii="Times New Roman" w:hAnsi="Times New Roman" w:cs="Times New Roman"/>
          <w:sz w:val="24"/>
          <w:szCs w:val="24"/>
        </w:rPr>
        <w:t>pollen grains from a wild species of tomato found at high elevations in the Andes were more successful in fertilization at low temperatures than a cultivated variety. Following these findings, I am</w:t>
      </w:r>
      <w:r w:rsidR="001B5DE6" w:rsidRPr="00326F38">
        <w:rPr>
          <w:rFonts w:ascii="Times New Roman" w:hAnsi="Times New Roman" w:cs="Times New Roman"/>
          <w:sz w:val="24"/>
          <w:szCs w:val="24"/>
        </w:rPr>
        <w:t xml:space="preserve"> </w:t>
      </w:r>
      <w:r w:rsidR="001B5DE6">
        <w:rPr>
          <w:rFonts w:ascii="Times New Roman" w:hAnsi="Times New Roman" w:cs="Times New Roman"/>
          <w:sz w:val="24"/>
          <w:szCs w:val="24"/>
        </w:rPr>
        <w:t xml:space="preserve">proposing to conduct </w:t>
      </w:r>
      <w:r w:rsidR="001B5DE6" w:rsidRPr="00326F38">
        <w:rPr>
          <w:rFonts w:ascii="Times New Roman" w:hAnsi="Times New Roman" w:cs="Times New Roman"/>
          <w:sz w:val="24"/>
          <w:szCs w:val="24"/>
        </w:rPr>
        <w:t xml:space="preserve">gametophytic competition experiments, where pollen from </w:t>
      </w:r>
      <w:r w:rsidR="00C87628">
        <w:rPr>
          <w:rFonts w:ascii="Times New Roman" w:hAnsi="Times New Roman" w:cs="Times New Roman"/>
          <w:sz w:val="24"/>
          <w:szCs w:val="24"/>
        </w:rPr>
        <w:t>Texas</w:t>
      </w:r>
      <w:r w:rsidR="001B5DE6" w:rsidRPr="00326F38">
        <w:rPr>
          <w:rFonts w:ascii="Times New Roman" w:hAnsi="Times New Roman" w:cs="Times New Roman"/>
          <w:sz w:val="24"/>
          <w:szCs w:val="24"/>
        </w:rPr>
        <w:t xml:space="preserve"> and </w:t>
      </w:r>
      <w:r w:rsidR="00C87628">
        <w:rPr>
          <w:rFonts w:ascii="Times New Roman" w:hAnsi="Times New Roman" w:cs="Times New Roman"/>
          <w:sz w:val="24"/>
          <w:szCs w:val="24"/>
        </w:rPr>
        <w:t>Minnesota</w:t>
      </w:r>
      <w:r w:rsidR="001B5DE6" w:rsidRPr="00326F38">
        <w:rPr>
          <w:rFonts w:ascii="Times New Roman" w:hAnsi="Times New Roman" w:cs="Times New Roman"/>
          <w:sz w:val="24"/>
          <w:szCs w:val="24"/>
        </w:rPr>
        <w:t xml:space="preserve"> </w:t>
      </w:r>
      <w:r w:rsidR="001B5DE6">
        <w:rPr>
          <w:rFonts w:ascii="Times New Roman" w:hAnsi="Times New Roman" w:cs="Times New Roman"/>
          <w:i/>
          <w:iCs/>
          <w:sz w:val="24"/>
          <w:szCs w:val="24"/>
        </w:rPr>
        <w:t xml:space="preserve">Solanum </w:t>
      </w:r>
      <w:proofErr w:type="spellStart"/>
      <w:r w:rsidR="001B5DE6">
        <w:rPr>
          <w:rFonts w:ascii="Times New Roman" w:hAnsi="Times New Roman" w:cs="Times New Roman"/>
          <w:i/>
          <w:iCs/>
          <w:sz w:val="24"/>
          <w:szCs w:val="24"/>
        </w:rPr>
        <w:t>carolinense</w:t>
      </w:r>
      <w:proofErr w:type="spellEnd"/>
      <w:r w:rsidR="001B5DE6">
        <w:rPr>
          <w:rFonts w:ascii="Times New Roman" w:hAnsi="Times New Roman" w:cs="Times New Roman"/>
          <w:i/>
          <w:iCs/>
          <w:sz w:val="24"/>
          <w:szCs w:val="24"/>
        </w:rPr>
        <w:t xml:space="preserve"> </w:t>
      </w:r>
      <w:r w:rsidR="001B5DE6" w:rsidRPr="00326F38">
        <w:rPr>
          <w:rFonts w:ascii="Times New Roman" w:hAnsi="Times New Roman" w:cs="Times New Roman"/>
          <w:sz w:val="24"/>
          <w:szCs w:val="24"/>
        </w:rPr>
        <w:t>plants will compete for fertilizations under specific temperature treatments</w:t>
      </w:r>
      <w:r w:rsidR="001B5DE6">
        <w:rPr>
          <w:rFonts w:ascii="Times New Roman" w:hAnsi="Times New Roman" w:cs="Times New Roman"/>
          <w:sz w:val="24"/>
          <w:szCs w:val="24"/>
        </w:rPr>
        <w:t>.</w:t>
      </w:r>
    </w:p>
    <w:p w14:paraId="1C40E769" w14:textId="5CB01AC1" w:rsidR="00114EA7" w:rsidRPr="001B5DE6" w:rsidRDefault="001B5DE6"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objective of this study </w:t>
      </w:r>
      <w:r w:rsidR="001C12DF">
        <w:rPr>
          <w:rFonts w:ascii="Times New Roman" w:hAnsi="Times New Roman" w:cs="Times New Roman"/>
          <w:sz w:val="24"/>
          <w:szCs w:val="24"/>
        </w:rPr>
        <w:t>is</w:t>
      </w:r>
      <w:r>
        <w:rPr>
          <w:rFonts w:ascii="Times New Roman" w:hAnsi="Times New Roman" w:cs="Times New Roman"/>
          <w:sz w:val="24"/>
          <w:szCs w:val="24"/>
        </w:rPr>
        <w:t xml:space="preserve"> to examine siring success of northern and southern </w:t>
      </w:r>
      <w:proofErr w:type="spellStart"/>
      <w:r>
        <w:rPr>
          <w:rFonts w:ascii="Times New Roman" w:hAnsi="Times New Roman" w:cs="Times New Roman"/>
          <w:sz w:val="24"/>
          <w:szCs w:val="24"/>
        </w:rPr>
        <w:t>horsenet</w:t>
      </w:r>
      <w:ins w:id="7" w:author="Steven Travers" w:date="2021-03-25T21:53:00Z">
        <w:r w:rsidR="00732BD9">
          <w:rPr>
            <w:rFonts w:ascii="Times New Roman" w:hAnsi="Times New Roman" w:cs="Times New Roman"/>
            <w:sz w:val="24"/>
            <w:szCs w:val="24"/>
          </w:rPr>
          <w:t>t</w:t>
        </w:r>
      </w:ins>
      <w:del w:id="8" w:author="Steven Travers" w:date="2021-03-25T21:53:00Z">
        <w:r w:rsidDel="00732BD9">
          <w:rPr>
            <w:rFonts w:ascii="Times New Roman" w:hAnsi="Times New Roman" w:cs="Times New Roman"/>
            <w:sz w:val="24"/>
            <w:szCs w:val="24"/>
          </w:rPr>
          <w:delText>l</w:delText>
        </w:r>
      </w:del>
      <w:r>
        <w:rPr>
          <w:rFonts w:ascii="Times New Roman" w:hAnsi="Times New Roman" w:cs="Times New Roman"/>
          <w:sz w:val="24"/>
          <w:szCs w:val="24"/>
        </w:rPr>
        <w:t>le</w:t>
      </w:r>
      <w:proofErr w:type="spellEnd"/>
      <w:r>
        <w:rPr>
          <w:rFonts w:ascii="Times New Roman" w:hAnsi="Times New Roman" w:cs="Times New Roman"/>
          <w:sz w:val="24"/>
          <w:szCs w:val="24"/>
        </w:rPr>
        <w:t xml:space="preserve"> plants under high and low temperature stress. </w:t>
      </w:r>
      <w:r w:rsidR="005C6B01">
        <w:rPr>
          <w:rFonts w:ascii="Times New Roman" w:hAnsi="Times New Roman" w:cs="Times New Roman"/>
          <w:sz w:val="24"/>
          <w:szCs w:val="24"/>
        </w:rPr>
        <w:t xml:space="preserve">My null hypothesis is that there is no difference between the siring success of pollen from TX and MN plants under high and low temperature stress. </w:t>
      </w:r>
      <w:r>
        <w:rPr>
          <w:rFonts w:ascii="Times New Roman" w:hAnsi="Times New Roman" w:cs="Times New Roman"/>
          <w:sz w:val="24"/>
          <w:szCs w:val="24"/>
        </w:rPr>
        <w:t xml:space="preserve">My </w:t>
      </w:r>
      <w:r w:rsidR="007058F3">
        <w:rPr>
          <w:rFonts w:ascii="Times New Roman" w:hAnsi="Times New Roman" w:cs="Times New Roman"/>
          <w:sz w:val="24"/>
          <w:szCs w:val="24"/>
        </w:rPr>
        <w:t xml:space="preserve">alternative </w:t>
      </w:r>
      <w:r>
        <w:rPr>
          <w:rFonts w:ascii="Times New Roman" w:hAnsi="Times New Roman" w:cs="Times New Roman"/>
          <w:sz w:val="24"/>
          <w:szCs w:val="24"/>
        </w:rPr>
        <w:t xml:space="preserve">hypothesis is that northern plants will outcompete southern </w:t>
      </w:r>
      <w:r>
        <w:rPr>
          <w:rFonts w:ascii="Times New Roman" w:hAnsi="Times New Roman" w:cs="Times New Roman"/>
          <w:sz w:val="24"/>
          <w:szCs w:val="24"/>
        </w:rPr>
        <w:lastRenderedPageBreak/>
        <w:t>plant at low temperature treatments and vice versa</w:t>
      </w:r>
      <w:r w:rsidR="007058F3">
        <w:rPr>
          <w:rFonts w:ascii="Times New Roman" w:hAnsi="Times New Roman" w:cs="Times New Roman"/>
          <w:sz w:val="24"/>
          <w:szCs w:val="24"/>
        </w:rPr>
        <w:t xml:space="preserve"> due to adaptation to temperature conditions of the region from which they originate.</w:t>
      </w:r>
    </w:p>
    <w:p w14:paraId="20322521" w14:textId="0B4F3476"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76CBC83F" w14:textId="68216C2C" w:rsidR="00BD5264" w:rsidRDefault="00BD5264" w:rsidP="009D124B">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Plant Collection</w:t>
      </w:r>
    </w:p>
    <w:p w14:paraId="065DBCC9" w14:textId="231611B2"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plant collection is the same as mentioned </w:t>
      </w:r>
      <w:r w:rsidR="00C87628">
        <w:rPr>
          <w:rFonts w:ascii="Times New Roman" w:hAnsi="Times New Roman" w:cs="Times New Roman"/>
          <w:sz w:val="24"/>
          <w:szCs w:val="24"/>
        </w:rPr>
        <w:t>in part 1</w:t>
      </w:r>
      <w:r>
        <w:rPr>
          <w:rFonts w:ascii="Times New Roman" w:hAnsi="Times New Roman" w:cs="Times New Roman"/>
          <w:sz w:val="24"/>
          <w:szCs w:val="24"/>
        </w:rPr>
        <w:t xml:space="preserve">, except one more population of northern plants will be added, totaling 58 individual plants from MN and 26 from TX. Prior to the pollen chase experiment, the S-allele variant for each plant will be determined using </w:t>
      </w:r>
      <w:r w:rsidR="00A856D4">
        <w:rPr>
          <w:rFonts w:ascii="Times New Roman" w:hAnsi="Times New Roman" w:cs="Times New Roman"/>
          <w:sz w:val="24"/>
          <w:szCs w:val="24"/>
        </w:rPr>
        <w:t xml:space="preserve">PCR with primers of the </w:t>
      </w:r>
      <w:r>
        <w:rPr>
          <w:rFonts w:ascii="Times New Roman" w:hAnsi="Times New Roman" w:cs="Times New Roman"/>
          <w:sz w:val="24"/>
          <w:szCs w:val="24"/>
        </w:rPr>
        <w:t xml:space="preserve">six known variants in </w:t>
      </w:r>
      <w:proofErr w:type="spellStart"/>
      <w:r>
        <w:rPr>
          <w:rFonts w:ascii="Times New Roman" w:hAnsi="Times New Roman" w:cs="Times New Roman"/>
          <w:sz w:val="24"/>
          <w:szCs w:val="24"/>
        </w:rPr>
        <w:t>horsenettle</w:t>
      </w:r>
      <w:proofErr w:type="spellEnd"/>
      <w:r w:rsidR="00A856D4">
        <w:rPr>
          <w:rFonts w:ascii="Times New Roman" w:hAnsi="Times New Roman" w:cs="Times New Roman"/>
          <w:sz w:val="24"/>
          <w:szCs w:val="24"/>
        </w:rPr>
        <w:t xml:space="preserve"> </w:t>
      </w:r>
      <w:r w:rsidR="00A856D4">
        <w:rPr>
          <w:rFonts w:ascii="Times New Roman" w:hAnsi="Times New Roman" w:cs="Times New Roman"/>
          <w:sz w:val="24"/>
          <w:szCs w:val="24"/>
        </w:rPr>
        <w:fldChar w:fldCharType="begin"/>
      </w:r>
      <w:r w:rsidR="00A856D4">
        <w:rPr>
          <w:rFonts w:ascii="Times New Roman" w:hAnsi="Times New Roman" w:cs="Times New Roman"/>
          <w:sz w:val="24"/>
          <w:szCs w:val="24"/>
        </w:rPr>
        <w:instrText xml:space="preserve"> ADDIN EN.CITE &lt;EndNote&gt;&lt;Cite&gt;&lt;Author&gt;Mena-Ali&lt;/Author&gt;&lt;Year&gt;2009&lt;/Year&gt;&lt;IDText&gt;The effect of sheltered load on reproduction in Solanum carolinense, a species with variable self-incompatibility&lt;/IDText&gt;&lt;DisplayText&gt;(Mena-Ali et al. 2009)&lt;/DisplayText&gt;&lt;record&gt;&lt;dates&gt;&lt;pub-dates&gt;&lt;date&gt;Jun&lt;/date&gt;&lt;/pub-dates&gt;&lt;year&gt;2009&lt;/year&gt;&lt;/dates&gt;&lt;urls&gt;&lt;related-urls&gt;&lt;url&gt;&amp;lt;Go to ISI&amp;gt;://WOS:000266262900002&lt;/url&gt;&lt;/related-urls&gt;&lt;/urls&gt;&lt;isbn&gt;0934-0882&lt;/isbn&gt;&lt;titles&gt;&lt;title&gt;The effect of sheltered load on reproduction in Solanum carolinense, a species with variable self-incompatibility&lt;/title&gt;&lt;secondary-title&gt;Sexual Plant Reproduction&lt;/secondary-title&gt;&lt;/titles&gt;&lt;pages&gt;63-71&lt;/pages&gt;&lt;number&gt;2&lt;/number&gt;&lt;contributors&gt;&lt;authors&gt;&lt;author&gt;Mena-Ali, J. I.&lt;/author&gt;&lt;author&gt;Keser, L. H.&lt;/author&gt;&lt;author&gt;Stephenson, A. G.&lt;/author&gt;&lt;/authors&gt;&lt;/contributors&gt;&lt;added-date format="utc"&gt;1596242643&lt;/added-date&gt;&lt;ref-type name="Journal Article"&gt;17&lt;/ref-type&gt;&lt;rec-number&gt;330&lt;/rec-number&gt;&lt;last-updated-date format="utc"&gt;1600982144&lt;/last-updated-date&gt;&lt;accession-num&gt;WOS:000266262900002&lt;/accession-num&gt;&lt;electronic-resource-num&gt;10.1007/s00497-008-0092-x&lt;/electronic-resource-num&gt;&lt;volume&gt;22&lt;/volume&gt;&lt;/record&gt;&lt;/Cite&gt;&lt;/EndNote&gt;</w:instrText>
      </w:r>
      <w:r w:rsidR="00A856D4">
        <w:rPr>
          <w:rFonts w:ascii="Times New Roman" w:hAnsi="Times New Roman" w:cs="Times New Roman"/>
          <w:sz w:val="24"/>
          <w:szCs w:val="24"/>
        </w:rPr>
        <w:fldChar w:fldCharType="separate"/>
      </w:r>
      <w:r w:rsidR="00A856D4">
        <w:rPr>
          <w:rFonts w:ascii="Times New Roman" w:hAnsi="Times New Roman" w:cs="Times New Roman"/>
          <w:noProof/>
          <w:sz w:val="24"/>
          <w:szCs w:val="24"/>
        </w:rPr>
        <w:t>(Mena-Ali et al. 2009)</w:t>
      </w:r>
      <w:r w:rsidR="00A856D4">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B48AF">
        <w:rPr>
          <w:rFonts w:ascii="Times New Roman" w:hAnsi="Times New Roman" w:cs="Times New Roman"/>
          <w:sz w:val="24"/>
          <w:szCs w:val="24"/>
        </w:rPr>
        <w:t>In addition to the S-alleles</w:t>
      </w:r>
      <w:r w:rsidR="00A856D4">
        <w:rPr>
          <w:rFonts w:ascii="Times New Roman" w:hAnsi="Times New Roman" w:cs="Times New Roman"/>
          <w:sz w:val="24"/>
          <w:szCs w:val="24"/>
        </w:rPr>
        <w:t xml:space="preserve">, microsatellite sequences </w:t>
      </w:r>
      <w:r w:rsidR="00EB48AF">
        <w:rPr>
          <w:rFonts w:ascii="Times New Roman" w:hAnsi="Times New Roman" w:cs="Times New Roman"/>
          <w:sz w:val="24"/>
          <w:szCs w:val="24"/>
        </w:rPr>
        <w:t xml:space="preserve">common in </w:t>
      </w:r>
      <w:r w:rsidR="007F3717">
        <w:rPr>
          <w:rFonts w:ascii="Times New Roman" w:hAnsi="Times New Roman" w:cs="Times New Roman"/>
          <w:i/>
          <w:iCs/>
          <w:sz w:val="24"/>
          <w:szCs w:val="24"/>
        </w:rPr>
        <w:t xml:space="preserve">Solanum </w:t>
      </w:r>
      <w:r w:rsidR="007F3717">
        <w:rPr>
          <w:rFonts w:ascii="Times New Roman" w:hAnsi="Times New Roman" w:cs="Times New Roman"/>
          <w:sz w:val="24"/>
          <w:szCs w:val="24"/>
        </w:rPr>
        <w:t>species</w:t>
      </w:r>
      <w:r w:rsidR="00EB48AF">
        <w:rPr>
          <w:rFonts w:ascii="Times New Roman" w:hAnsi="Times New Roman" w:cs="Times New Roman"/>
          <w:sz w:val="24"/>
          <w:szCs w:val="24"/>
        </w:rPr>
        <w:t xml:space="preserve"> </w:t>
      </w:r>
      <w:r w:rsidR="00A856D4">
        <w:rPr>
          <w:rFonts w:ascii="Times New Roman" w:hAnsi="Times New Roman" w:cs="Times New Roman"/>
          <w:sz w:val="24"/>
          <w:szCs w:val="24"/>
        </w:rPr>
        <w:t xml:space="preserve">will be used to further differentiate </w:t>
      </w:r>
      <w:r w:rsidR="00EB48AF">
        <w:rPr>
          <w:rFonts w:ascii="Times New Roman" w:hAnsi="Times New Roman" w:cs="Times New Roman"/>
          <w:sz w:val="24"/>
          <w:szCs w:val="24"/>
        </w:rPr>
        <w:t xml:space="preserve">genotypes </w:t>
      </w:r>
      <w:r w:rsidR="00A856D4">
        <w:rPr>
          <w:rFonts w:ascii="Times New Roman" w:hAnsi="Times New Roman" w:cs="Times New Roman"/>
          <w:sz w:val="24"/>
          <w:szCs w:val="24"/>
        </w:rPr>
        <w:t>(SOURCE).</w:t>
      </w:r>
    </w:p>
    <w:p w14:paraId="31077628" w14:textId="31CC10A3"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All plants will be removed from dormancy</w:t>
      </w:r>
      <w:r w:rsidR="00A856D4">
        <w:rPr>
          <w:rFonts w:ascii="Times New Roman" w:hAnsi="Times New Roman" w:cs="Times New Roman"/>
          <w:sz w:val="24"/>
          <w:szCs w:val="24"/>
        </w:rPr>
        <w:t xml:space="preserve">, </w:t>
      </w:r>
      <w:r>
        <w:rPr>
          <w:rFonts w:ascii="Times New Roman" w:hAnsi="Times New Roman" w:cs="Times New Roman"/>
          <w:sz w:val="24"/>
          <w:szCs w:val="24"/>
        </w:rPr>
        <w:t>placed in the greenhouse</w:t>
      </w:r>
      <w:r w:rsidR="00A856D4">
        <w:rPr>
          <w:rFonts w:ascii="Times New Roman" w:hAnsi="Times New Roman" w:cs="Times New Roman"/>
          <w:sz w:val="24"/>
          <w:szCs w:val="24"/>
        </w:rPr>
        <w:t>,</w:t>
      </w:r>
      <w:r>
        <w:rPr>
          <w:rFonts w:ascii="Times New Roman" w:hAnsi="Times New Roman" w:cs="Times New Roman"/>
          <w:sz w:val="24"/>
          <w:szCs w:val="24"/>
        </w:rPr>
        <w:t xml:space="preserve"> </w:t>
      </w:r>
      <w:r w:rsidR="00F27244">
        <w:rPr>
          <w:rFonts w:ascii="Times New Roman" w:hAnsi="Times New Roman" w:cs="Times New Roman"/>
          <w:sz w:val="24"/>
          <w:szCs w:val="24"/>
        </w:rPr>
        <w:t xml:space="preserve">and </w:t>
      </w:r>
      <w:r>
        <w:rPr>
          <w:rFonts w:ascii="Times New Roman" w:hAnsi="Times New Roman" w:cs="Times New Roman"/>
          <w:sz w:val="24"/>
          <w:szCs w:val="24"/>
        </w:rPr>
        <w:t xml:space="preserve">grown to maturity. </w:t>
      </w:r>
      <w:r w:rsidR="00A856D4">
        <w:rPr>
          <w:rFonts w:ascii="Times New Roman" w:hAnsi="Times New Roman" w:cs="Times New Roman"/>
          <w:sz w:val="24"/>
          <w:szCs w:val="24"/>
        </w:rPr>
        <w:t>All plants will then be crossed with one another to determine compatibility</w:t>
      </w:r>
      <w:r w:rsidR="00F27244">
        <w:rPr>
          <w:rFonts w:ascii="Times New Roman" w:hAnsi="Times New Roman" w:cs="Times New Roman"/>
          <w:sz w:val="24"/>
          <w:szCs w:val="24"/>
        </w:rPr>
        <w:t>, since the self-incompatibility system can render a pair incapable of fertilization</w:t>
      </w:r>
      <w:r w:rsidR="00A856D4">
        <w:rPr>
          <w:rFonts w:ascii="Times New Roman" w:hAnsi="Times New Roman" w:cs="Times New Roman"/>
          <w:sz w:val="24"/>
          <w:szCs w:val="24"/>
        </w:rPr>
        <w:t>. Then</w:t>
      </w:r>
      <w:r w:rsidR="00F27244">
        <w:rPr>
          <w:rFonts w:ascii="Times New Roman" w:hAnsi="Times New Roman" w:cs="Times New Roman"/>
          <w:sz w:val="24"/>
          <w:szCs w:val="24"/>
        </w:rPr>
        <w:t>, all</w:t>
      </w:r>
      <w:r w:rsidR="00A856D4">
        <w:rPr>
          <w:rFonts w:ascii="Times New Roman" w:hAnsi="Times New Roman" w:cs="Times New Roman"/>
          <w:sz w:val="24"/>
          <w:szCs w:val="24"/>
        </w:rPr>
        <w:t xml:space="preserve"> plant vegetative material will be cut back to the rhizome and returned to dormancy for </w:t>
      </w:r>
      <w:r w:rsidR="0050130E">
        <w:rPr>
          <w:rFonts w:ascii="Times New Roman" w:hAnsi="Times New Roman" w:cs="Times New Roman"/>
          <w:sz w:val="24"/>
          <w:szCs w:val="24"/>
        </w:rPr>
        <w:t xml:space="preserve">eight weeks. Following the dormancy period, the plants will be removed, placed in the greenhouse, and grown to maturity a second time. I will then collect pollen from one northern and one southern plant and evenly disperse the pollen on the stigma of a plant that is compatible with both pollen doners. Then, I </w:t>
      </w:r>
      <w:r w:rsidR="0050130E" w:rsidRPr="00F02C8C">
        <w:rPr>
          <w:rFonts w:ascii="Times New Roman" w:hAnsi="Times New Roman" w:cs="Times New Roman"/>
          <w:sz w:val="24"/>
          <w:szCs w:val="24"/>
        </w:rPr>
        <w:t>will place the plant at either the low temperature condition (15°C) or the high temperature condition (35°C) for the length of time required for fertilization (about 48 hours).</w:t>
      </w:r>
      <w:r w:rsidR="0050130E">
        <w:rPr>
          <w:rFonts w:ascii="Times New Roman" w:hAnsi="Times New Roman" w:cs="Times New Roman"/>
          <w:sz w:val="24"/>
          <w:szCs w:val="24"/>
        </w:rPr>
        <w:t xml:space="preserve"> After fertilization, I will return the plant to room temperature and allow the ovary to mature and fruit. Once the fruit is mature, I will collect the seeds and begin the process of germination. Once seedlings are grown from the germination of each seed, I will use PCR and </w:t>
      </w:r>
      <w:r w:rsidR="00F27244">
        <w:rPr>
          <w:rFonts w:ascii="Times New Roman" w:hAnsi="Times New Roman" w:cs="Times New Roman"/>
          <w:sz w:val="24"/>
          <w:szCs w:val="24"/>
        </w:rPr>
        <w:t xml:space="preserve">microsatellite </w:t>
      </w:r>
      <w:r w:rsidR="00F27244">
        <w:rPr>
          <w:rFonts w:ascii="Times New Roman" w:hAnsi="Times New Roman" w:cs="Times New Roman"/>
          <w:sz w:val="24"/>
          <w:szCs w:val="24"/>
        </w:rPr>
        <w:lastRenderedPageBreak/>
        <w:t>sequencing to determine the paternity of each seed. The pollen donor that sired the most seeds is the winner of the pollen competition and considered to have higher fitness, given the conditions.</w:t>
      </w:r>
    </w:p>
    <w:p w14:paraId="2211A660" w14:textId="7E72DCF4"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17937714" w14:textId="6DB0CE49" w:rsidR="006518D3" w:rsidRPr="006518D3" w:rsidRDefault="00556DAB"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Data analysis will be conducted in R.</w:t>
      </w:r>
      <w:r w:rsidR="00EB48AF">
        <w:rPr>
          <w:rFonts w:ascii="Times New Roman" w:hAnsi="Times New Roman" w:cs="Times New Roman"/>
          <w:sz w:val="24"/>
          <w:szCs w:val="24"/>
        </w:rPr>
        <w:t xml:space="preserve"> </w:t>
      </w:r>
      <w:r w:rsidR="005C6B01">
        <w:rPr>
          <w:rFonts w:ascii="Times New Roman" w:hAnsi="Times New Roman" w:cs="Times New Roman"/>
          <w:sz w:val="24"/>
          <w:szCs w:val="24"/>
        </w:rPr>
        <w:t xml:space="preserve">A heterogeneity G-test will be used for both the high and low temperature treatments to test the null hypothesis that there is no difference in the proportion of seeds sired between MN and TX plants. A chi-square heterogeneity test </w:t>
      </w:r>
      <w:r w:rsidR="0087170E">
        <w:rPr>
          <w:rFonts w:ascii="Times New Roman" w:hAnsi="Times New Roman" w:cs="Times New Roman"/>
          <w:sz w:val="24"/>
          <w:szCs w:val="24"/>
        </w:rPr>
        <w:t xml:space="preserve">analyzing a 2 x 2 contingency table </w:t>
      </w:r>
      <w:r w:rsidR="005C6B01">
        <w:rPr>
          <w:rFonts w:ascii="Times New Roman" w:hAnsi="Times New Roman" w:cs="Times New Roman"/>
          <w:sz w:val="24"/>
          <w:szCs w:val="24"/>
        </w:rPr>
        <w:t xml:space="preserve">will then used </w:t>
      </w:r>
      <w:r w:rsidR="0087170E">
        <w:rPr>
          <w:rFonts w:ascii="Times New Roman" w:hAnsi="Times New Roman" w:cs="Times New Roman"/>
          <w:sz w:val="24"/>
          <w:szCs w:val="24"/>
        </w:rPr>
        <w:t>to compare the siring success of pollen by region and temperature treatment</w:t>
      </w:r>
      <w:r w:rsidR="00F02C8C">
        <w:rPr>
          <w:rFonts w:ascii="Times New Roman" w:hAnsi="Times New Roman" w:cs="Times New Roman"/>
          <w:sz w:val="24"/>
          <w:szCs w:val="24"/>
        </w:rPr>
        <w:t xml:space="preserve"> </w:t>
      </w:r>
      <w:r w:rsidR="00F02C8C">
        <w:rPr>
          <w:rFonts w:ascii="Times New Roman" w:hAnsi="Times New Roman" w:cs="Times New Roman"/>
          <w:sz w:val="24"/>
          <w:szCs w:val="24"/>
        </w:rPr>
        <w:fldChar w:fldCharType="begin"/>
      </w:r>
      <w:r w:rsidR="00F02C8C">
        <w:rPr>
          <w:rFonts w:ascii="Times New Roman" w:hAnsi="Times New Roman" w:cs="Times New Roman"/>
          <w:sz w:val="24"/>
          <w:szCs w:val="24"/>
        </w:rPr>
        <w:instrText xml:space="preserve"> ADDIN EN.CITE &lt;EndNote&gt;&lt;Cite&gt;&lt;Author&gt;Travers&lt;/Author&gt;&lt;Year&gt;2001&lt;/Year&gt;&lt;IDText&gt;TRADE-OFFS BETWEEN MALE AND FEMALE REPRODUCTION ASSOCIATED WITH ALLOZYME VARIATION IN PHOSPHOGLUCOISOMERASE IN AN ANNUAL PLANT (CLARKIA UNGUICULATA: ONAGRACEAE)&lt;/IDText&gt;&lt;DisplayText&gt;(Travers and Mazer 2001)&lt;/DisplayText&gt;&lt;record&gt;&lt;keywords&gt;&lt;keyword&gt;Clarkia&lt;/keyword&gt;&lt;keyword&gt;gametophytic competition&lt;/keyword&gt;&lt;keyword&gt;Pgi&lt;/keyword&gt;&lt;keyword&gt;Abortion&lt;/keyword&gt;&lt;keyword&gt;reproductive success&lt;/keyword&gt;&lt;/keywords&gt;&lt;isbn&gt;0014-3820&lt;/isbn&gt;&lt;titles&gt;&lt;title&gt;TRADE-OFFS BETWEEN MALE AND FEMALE REPRODUCTION ASSOCIATED WITH ALLOZYME VARIATION IN PHOSPHOGLUCOISOMERASE IN AN ANNUAL PLANT (CLARKIA UNGUICULATA: ONAGRACEAE)&lt;/title&gt;&lt;secondary-title&gt;Evolution&lt;/secondary-title&gt;&lt;/titles&gt;&lt;pages&gt;2421-2428&lt;/pages&gt;&lt;number&gt;12&lt;/number&gt;&lt;contributors&gt;&lt;authors&gt;&lt;author&gt;Travers, Steven E.&lt;/author&gt;&lt;author&gt;Mazer, Susan J.&lt;/author&gt;&lt;/authors&gt;&lt;/contributors&gt;&lt;added-date format="utc"&gt;1616712940&lt;/added-date&gt;&lt;ref-type name="Journal Article"&gt;17&lt;/ref-type&gt;&lt;dates&gt;&lt;year&gt;2001&lt;/year&gt;&lt;/dates&gt;&lt;rec-number&gt;678&lt;/rec-number&gt;&lt;last-updated-date format="utc"&gt;1616713024&lt;/last-updated-date&gt;&lt;electronic-resource-num&gt;10.1554/0014-3820(2001)055[2421:TOBMAF]2.0.CO;2&lt;/electronic-resource-num&gt;&lt;volume&gt;55&lt;/volume&gt;&lt;/record&gt;&lt;/Cite&gt;&lt;/EndNote&gt;</w:instrText>
      </w:r>
      <w:r w:rsidR="00F02C8C">
        <w:rPr>
          <w:rFonts w:ascii="Times New Roman" w:hAnsi="Times New Roman" w:cs="Times New Roman"/>
          <w:sz w:val="24"/>
          <w:szCs w:val="24"/>
        </w:rPr>
        <w:fldChar w:fldCharType="separate"/>
      </w:r>
      <w:r w:rsidR="00F02C8C">
        <w:rPr>
          <w:rFonts w:ascii="Times New Roman" w:hAnsi="Times New Roman" w:cs="Times New Roman"/>
          <w:noProof/>
          <w:sz w:val="24"/>
          <w:szCs w:val="24"/>
        </w:rPr>
        <w:t>(Travers and Mazer 2001)</w:t>
      </w:r>
      <w:r w:rsidR="00F02C8C">
        <w:rPr>
          <w:rFonts w:ascii="Times New Roman" w:hAnsi="Times New Roman" w:cs="Times New Roman"/>
          <w:sz w:val="24"/>
          <w:szCs w:val="24"/>
        </w:rPr>
        <w:fldChar w:fldCharType="end"/>
      </w:r>
      <w:r w:rsidR="0087170E">
        <w:rPr>
          <w:rFonts w:ascii="Times New Roman" w:hAnsi="Times New Roman" w:cs="Times New Roman"/>
          <w:sz w:val="24"/>
          <w:szCs w:val="24"/>
        </w:rPr>
        <w:t>.</w:t>
      </w:r>
    </w:p>
    <w:p w14:paraId="6DCCF0A0" w14:textId="4C298FCA"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Expected Results</w:t>
      </w:r>
    </w:p>
    <w:p w14:paraId="717E24CD" w14:textId="0F56C64F" w:rsidR="00893386" w:rsidRPr="006518D3" w:rsidRDefault="00893386" w:rsidP="00893386">
      <w:pPr>
        <w:spacing w:after="0" w:line="480" w:lineRule="auto"/>
        <w:ind w:firstLine="720"/>
        <w:rPr>
          <w:rFonts w:ascii="Times New Roman" w:hAnsi="Times New Roman" w:cs="Times New Roman"/>
          <w:b/>
          <w:bCs/>
          <w:i/>
          <w:iCs/>
          <w:sz w:val="24"/>
          <w:szCs w:val="24"/>
        </w:rPr>
      </w:pPr>
      <w:r>
        <w:rPr>
          <w:rFonts w:ascii="Times New Roman" w:hAnsi="Times New Roman" w:cs="Times New Roman"/>
          <w:sz w:val="24"/>
          <w:szCs w:val="24"/>
        </w:rPr>
        <w:t>I expect that the pollen from Texas plants will outperform the pollen from Minnesota plants when pollen tube growth and fertilization occur in high temperature conditions (Fig. 11). I expect the opposite for low temperature conditions. These results would support my alternative hypothesis.</w:t>
      </w:r>
    </w:p>
    <w:p w14:paraId="09369407" w14:textId="596C64BA" w:rsidR="006518D3" w:rsidRDefault="00B90169" w:rsidP="009D124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12756" wp14:editId="6057A835">
            <wp:extent cx="4884420" cy="3075202"/>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11089" cy="3091993"/>
                    </a:xfrm>
                    <a:prstGeom prst="rect">
                      <a:avLst/>
                    </a:prstGeom>
                  </pic:spPr>
                </pic:pic>
              </a:graphicData>
            </a:graphic>
          </wp:inline>
        </w:drawing>
      </w:r>
    </w:p>
    <w:p w14:paraId="342B4738" w14:textId="09DC210E" w:rsidR="00410ADA" w:rsidRPr="00A44DE4" w:rsidRDefault="007058F3" w:rsidP="00893386">
      <w:pPr>
        <w:spacing w:line="240" w:lineRule="auto"/>
        <w:rPr>
          <w:rFonts w:ascii="Times New Roman" w:hAnsi="Times New Roman" w:cs="Times New Roman"/>
          <w:b/>
          <w:bCs/>
          <w:sz w:val="24"/>
          <w:szCs w:val="24"/>
        </w:rPr>
      </w:pPr>
      <w:r w:rsidRPr="007A3AA1">
        <w:rPr>
          <w:rFonts w:ascii="Times New Roman" w:hAnsi="Times New Roman" w:cs="Times New Roman"/>
        </w:rPr>
        <w:t xml:space="preserve">Figure </w:t>
      </w:r>
      <w:r w:rsidR="00456E0A">
        <w:rPr>
          <w:rFonts w:ascii="Times New Roman" w:hAnsi="Times New Roman" w:cs="Times New Roman"/>
        </w:rPr>
        <w:t>11</w:t>
      </w:r>
      <w:r w:rsidRPr="007A3AA1">
        <w:rPr>
          <w:rFonts w:ascii="Times New Roman" w:hAnsi="Times New Roman" w:cs="Times New Roman"/>
        </w:rPr>
        <w:t>. Expected results for pollen competition. Proportion of seeds sired for MN and TX plants when exposed to high temperatures and low temperatures</w:t>
      </w:r>
      <w:r w:rsidR="005C6B01">
        <w:rPr>
          <w:rFonts w:ascii="Times New Roman" w:hAnsi="Times New Roman" w:cs="Times New Roman"/>
        </w:rPr>
        <w:t xml:space="preserve">. </w:t>
      </w:r>
      <w:r w:rsidRPr="007A3AA1">
        <w:rPr>
          <w:rFonts w:ascii="Times New Roman" w:hAnsi="Times New Roman" w:cs="Times New Roman"/>
        </w:rPr>
        <w:t xml:space="preserve">Error bars indicate standard </w:t>
      </w:r>
      <w:r w:rsidR="005C6B01">
        <w:rPr>
          <w:rFonts w:ascii="Times New Roman" w:hAnsi="Times New Roman" w:cs="Times New Roman"/>
        </w:rPr>
        <w:t>error</w:t>
      </w:r>
      <w:r w:rsidRPr="007A3AA1">
        <w:rPr>
          <w:rFonts w:ascii="Times New Roman" w:hAnsi="Times New Roman" w:cs="Times New Roman"/>
        </w:rPr>
        <w:t>.</w:t>
      </w:r>
      <w:r>
        <w:rPr>
          <w:rFonts w:ascii="Times New Roman" w:hAnsi="Times New Roman" w:cs="Times New Roman"/>
          <w:b/>
          <w:bCs/>
          <w:sz w:val="24"/>
          <w:szCs w:val="24"/>
        </w:rPr>
        <w:tab/>
      </w:r>
      <w:r w:rsidR="00410ADA">
        <w:rPr>
          <w:rFonts w:ascii="Times New Roman" w:hAnsi="Times New Roman" w:cs="Times New Roman"/>
          <w:b/>
          <w:bCs/>
          <w:sz w:val="24"/>
          <w:szCs w:val="24"/>
        </w:rPr>
        <w:br w:type="page"/>
      </w:r>
      <w:r w:rsidR="00893386">
        <w:rPr>
          <w:rFonts w:ascii="Times New Roman" w:hAnsi="Times New Roman" w:cs="Times New Roman"/>
          <w:b/>
          <w:bCs/>
          <w:sz w:val="24"/>
          <w:szCs w:val="24"/>
        </w:rPr>
        <w:lastRenderedPageBreak/>
        <w:t>T</w:t>
      </w:r>
      <w:r w:rsidR="00410ADA" w:rsidRPr="00A44DE4">
        <w:rPr>
          <w:rFonts w:ascii="Times New Roman" w:hAnsi="Times New Roman" w:cs="Times New Roman"/>
          <w:b/>
          <w:bCs/>
          <w:sz w:val="24"/>
          <w:szCs w:val="24"/>
        </w:rPr>
        <w:t>he effects of winter precipitation on flowering phenology</w:t>
      </w:r>
    </w:p>
    <w:p w14:paraId="6B6E53B6" w14:textId="6F7BB9E6" w:rsidR="006518D3" w:rsidRDefault="006518D3" w:rsidP="00FE24E6">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31B70D9F" w14:textId="77777777" w:rsidR="00FE24E6" w:rsidRPr="00FE24E6" w:rsidRDefault="00FE24E6" w:rsidP="00FE24E6">
      <w:pPr>
        <w:spacing w:line="480" w:lineRule="auto"/>
        <w:rPr>
          <w:rFonts w:ascii="Times New Roman" w:hAnsi="Times New Roman" w:cs="Times New Roman"/>
          <w:sz w:val="24"/>
          <w:szCs w:val="24"/>
        </w:rPr>
        <w:sectPr w:rsidR="00FE24E6" w:rsidRPr="00FE24E6" w:rsidSect="00FE24E6">
          <w:headerReference w:type="default" r:id="rId26"/>
          <w:type w:val="continuous"/>
          <w:pgSz w:w="12240" w:h="15840"/>
          <w:pgMar w:top="1440" w:right="1440" w:bottom="1440" w:left="1440" w:header="720" w:footer="720" w:gutter="0"/>
          <w:cols w:space="720"/>
          <w:docGrid w:linePitch="360"/>
        </w:sectPr>
      </w:pPr>
      <w:r w:rsidRPr="00FE24E6">
        <w:rPr>
          <w:rFonts w:ascii="Times New Roman" w:hAnsi="Times New Roman" w:cs="Times New Roman"/>
          <w:sz w:val="24"/>
          <w:szCs w:val="24"/>
        </w:rPr>
        <w:t>Shifting flowering phenology in response to climate change has been well documented, especially for the effect of changing temperatures on flower timing. In the Midwest, precipitation patterns are also expected to change with increasing greenhouse gasses, yet few studies have shown a phenological sensitivity to precipitation changes. However, tundra and alpine studies have shown strong relationships between flowering phenology and winter precipitation. Based on these patterns, we hypothesized that northern latitudes with substantial snowfall would have similarly strong relationships between winter precipitation and flowering phenology. We combined a historical data set of first flowering dates in Minnesota tallgrass prairie with climatic data to construct a structural equation model, testing hypotheses about the relationships between winter precipitation and temperature variables and flowering phenology. While temperature had a strong effect on flowering phenology for most species observed, winter precipitation had a significant relationship with only three of nineteen species. The three species affected by snow were later flowering species which is inconsistent with our prediction that winter precipitation affects early flowering phenology. These results further our understanding of the climatic cues that drive flowering phenology and improve our ability to predict how climate change will impact prairie species.</w:t>
      </w:r>
    </w:p>
    <w:p w14:paraId="15DDC58F" w14:textId="3E1873CB"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Introduction</w:t>
      </w:r>
    </w:p>
    <w:p w14:paraId="70091733" w14:textId="6C5883BE" w:rsidR="00264DF4" w:rsidRDefault="00E23E2A"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w:t>
      </w:r>
      <w:r w:rsidR="00264DF4">
        <w:rPr>
          <w:rFonts w:ascii="Times New Roman" w:hAnsi="Times New Roman" w:cs="Times New Roman"/>
          <w:sz w:val="24"/>
          <w:szCs w:val="24"/>
        </w:rPr>
        <w:t xml:space="preserve">or </w:t>
      </w:r>
      <w:r>
        <w:rPr>
          <w:rFonts w:ascii="Times New Roman" w:hAnsi="Times New Roman" w:cs="Times New Roman"/>
          <w:sz w:val="24"/>
          <w:szCs w:val="24"/>
        </w:rPr>
        <w:t>flower timing, is an</w:t>
      </w:r>
      <w:r w:rsidR="00264DF4">
        <w:rPr>
          <w:rFonts w:ascii="Times New Roman" w:hAnsi="Times New Roman" w:cs="Times New Roman"/>
          <w:sz w:val="24"/>
          <w:szCs w:val="24"/>
        </w:rPr>
        <w:t xml:space="preserve"> important biotic effect caused by climate change</w:t>
      </w:r>
      <w:r w:rsidR="00B90169">
        <w:rPr>
          <w:rFonts w:ascii="Times New Roman" w:hAnsi="Times New Roman" w:cs="Times New Roman"/>
          <w:sz w:val="24"/>
          <w:szCs w:val="24"/>
        </w:rPr>
        <w:t xml:space="preserve"> that has been well documented in many parts of the world</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Miller-Rushing et al. 2007, Parmesan 2006, Schwartz, Ahas and Aasa 2006, Wolkovich et al. 2012)</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Changes to flowering phenology can influence plant-pollinator interactions if asynchrony </w:t>
      </w:r>
      <w:r w:rsidR="00264DF4">
        <w:rPr>
          <w:rFonts w:ascii="Times New Roman" w:hAnsi="Times New Roman" w:cs="Times New Roman"/>
          <w:sz w:val="24"/>
          <w:szCs w:val="24"/>
        </w:rPr>
        <w:lastRenderedPageBreak/>
        <w:t>between flower</w:t>
      </w:r>
      <w:r w:rsidR="006A7DC0">
        <w:rPr>
          <w:rFonts w:ascii="Times New Roman" w:hAnsi="Times New Roman" w:cs="Times New Roman"/>
          <w:sz w:val="24"/>
          <w:szCs w:val="24"/>
        </w:rPr>
        <w:t xml:space="preserve"> timing</w:t>
      </w:r>
      <w:r w:rsidR="00264DF4">
        <w:rPr>
          <w:rFonts w:ascii="Times New Roman" w:hAnsi="Times New Roman" w:cs="Times New Roman"/>
          <w:sz w:val="24"/>
          <w:szCs w:val="24"/>
        </w:rPr>
        <w:t xml:space="preserve"> and pollinator emergence occurs</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Kharouba et al. 2018, Visser and Gienapp 2019, Kharouba and Wolkovich 2020)</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Several environmental cues trigger flowering such as temperature, amount of moisture, and photoperiod. Since climate change can influence these cues, flowering phenology is likely to change. </w:t>
      </w:r>
    </w:p>
    <w:p w14:paraId="7CFA0828" w14:textId="77777777" w:rsidR="00C632A5" w:rsidRDefault="00264DF4"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has been strongly associated with temperature in </w:t>
      </w:r>
      <w:r w:rsidR="00D65003">
        <w:rPr>
          <w:rFonts w:ascii="Times New Roman" w:hAnsi="Times New Roman" w:cs="Times New Roman"/>
          <w:sz w:val="24"/>
          <w:szCs w:val="24"/>
        </w:rPr>
        <w:t xml:space="preserve">prairies </w: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(Dunnell and Travers 2011, Reed et al. 2019)</w:t>
      </w:r>
      <w:r w:rsidR="00D6500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D65003">
        <w:rPr>
          <w:rFonts w:ascii="Times New Roman" w:hAnsi="Times New Roman" w:cs="Times New Roman"/>
          <w:sz w:val="24"/>
          <w:szCs w:val="24"/>
        </w:rPr>
        <w:t xml:space="preserve">Reed et al. (2019) found advancement of phenological events due to recent temperature increases in the Pacific Northwest. </w:t>
      </w:r>
      <w:proofErr w:type="spellStart"/>
      <w:r w:rsidR="00D65003">
        <w:rPr>
          <w:rFonts w:ascii="Times New Roman" w:hAnsi="Times New Roman" w:cs="Times New Roman"/>
          <w:sz w:val="24"/>
          <w:szCs w:val="24"/>
        </w:rPr>
        <w:t>Dunnell</w:t>
      </w:r>
      <w:proofErr w:type="spellEnd"/>
      <w:r w:rsidR="00D65003">
        <w:rPr>
          <w:rFonts w:ascii="Times New Roman" w:hAnsi="Times New Roman" w:cs="Times New Roman"/>
          <w:sz w:val="24"/>
          <w:szCs w:val="24"/>
        </w:rPr>
        <w:t xml:space="preserve"> and Travers (2011) found mixed responses to temperature changes in the Midwest. Since t</w:t>
      </w:r>
      <w:r>
        <w:rPr>
          <w:rFonts w:ascii="Times New Roman" w:hAnsi="Times New Roman" w:cs="Times New Roman"/>
          <w:sz w:val="24"/>
          <w:szCs w:val="24"/>
        </w:rPr>
        <w:t>emperature did not explain phenological responses for all species</w:t>
      </w:r>
      <w:r w:rsidR="00D65003">
        <w:rPr>
          <w:rFonts w:ascii="Times New Roman" w:hAnsi="Times New Roman" w:cs="Times New Roman"/>
          <w:sz w:val="24"/>
          <w:szCs w:val="24"/>
        </w:rPr>
        <w:t>, other environmental cues may be important</w:t>
      </w:r>
      <w:r>
        <w:rPr>
          <w:rFonts w:ascii="Times New Roman" w:hAnsi="Times New Roman" w:cs="Times New Roman"/>
          <w:sz w:val="24"/>
          <w:szCs w:val="24"/>
        </w:rPr>
        <w:t xml:space="preserve">. </w:t>
      </w:r>
      <w:r w:rsidR="00D65003">
        <w:rPr>
          <w:rFonts w:ascii="Times New Roman" w:hAnsi="Times New Roman" w:cs="Times New Roman"/>
          <w:sz w:val="24"/>
          <w:szCs w:val="24"/>
        </w:rPr>
        <w:t>P</w:t>
      </w:r>
      <w:r>
        <w:rPr>
          <w:rFonts w:ascii="Times New Roman" w:hAnsi="Times New Roman" w:cs="Times New Roman"/>
          <w:sz w:val="24"/>
          <w:szCs w:val="24"/>
        </w:rPr>
        <w:t>recipitation is also predicted to increase in the Midwest</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r>
      <w:r w:rsidR="00D65003">
        <w:rPr>
          <w:rFonts w:ascii="Times New Roman" w:hAnsi="Times New Roman" w:cs="Times New Roman"/>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and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(Pachauri and Meyer 2014)</w:t>
      </w:r>
      <w:r w:rsidR="00D65003">
        <w:rPr>
          <w:rFonts w:ascii="Times New Roman" w:hAnsi="Times New Roman" w:cs="Times New Roman"/>
          <w:sz w:val="24"/>
          <w:szCs w:val="24"/>
        </w:rPr>
        <w:fldChar w:fldCharType="end"/>
      </w:r>
      <w:r w:rsidR="00D65003">
        <w:rPr>
          <w:rFonts w:ascii="Times New Roman" w:hAnsi="Times New Roman" w:cs="Times New Roman"/>
          <w:sz w:val="24"/>
          <w:szCs w:val="24"/>
        </w:rPr>
        <w:t xml:space="preserve"> and therefore</w:t>
      </w:r>
      <w:r>
        <w:rPr>
          <w:rFonts w:ascii="Times New Roman" w:hAnsi="Times New Roman" w:cs="Times New Roman"/>
          <w:sz w:val="24"/>
          <w:szCs w:val="24"/>
        </w:rPr>
        <w:t xml:space="preserve"> may </w:t>
      </w:r>
      <w:r w:rsidR="00D65003">
        <w:rPr>
          <w:rFonts w:ascii="Times New Roman" w:hAnsi="Times New Roman" w:cs="Times New Roman"/>
          <w:sz w:val="24"/>
          <w:szCs w:val="24"/>
        </w:rPr>
        <w:t xml:space="preserve">also </w:t>
      </w:r>
      <w:r>
        <w:rPr>
          <w:rFonts w:ascii="Times New Roman" w:hAnsi="Times New Roman" w:cs="Times New Roman"/>
          <w:sz w:val="24"/>
          <w:szCs w:val="24"/>
        </w:rPr>
        <w:t xml:space="preserve">be involved in </w:t>
      </w:r>
      <w:r w:rsidR="006A7DC0">
        <w:rPr>
          <w:rFonts w:ascii="Times New Roman" w:hAnsi="Times New Roman" w:cs="Times New Roman"/>
          <w:sz w:val="24"/>
          <w:szCs w:val="24"/>
        </w:rPr>
        <w:t xml:space="preserve">shifting </w:t>
      </w:r>
      <w:r>
        <w:rPr>
          <w:rFonts w:ascii="Times New Roman" w:hAnsi="Times New Roman" w:cs="Times New Roman"/>
          <w:sz w:val="24"/>
          <w:szCs w:val="24"/>
        </w:rPr>
        <w:t xml:space="preserve">flowering </w:t>
      </w:r>
      <w:r w:rsidR="00231BF8">
        <w:rPr>
          <w:rFonts w:ascii="Times New Roman" w:hAnsi="Times New Roman" w:cs="Times New Roman"/>
          <w:sz w:val="24"/>
          <w:szCs w:val="24"/>
        </w:rPr>
        <w:t>phenology</w:t>
      </w:r>
      <w:r>
        <w:rPr>
          <w:rFonts w:ascii="Times New Roman" w:hAnsi="Times New Roman" w:cs="Times New Roman"/>
          <w:sz w:val="24"/>
          <w:szCs w:val="24"/>
        </w:rPr>
        <w:t xml:space="preserve">. </w:t>
      </w:r>
    </w:p>
    <w:p w14:paraId="4B1EF548" w14:textId="2AC6DD1F" w:rsidR="00E23E2A" w:rsidRDefault="006A7DC0" w:rsidP="00C632A5">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264DF4">
        <w:rPr>
          <w:rFonts w:ascii="Times New Roman" w:hAnsi="Times New Roman" w:cs="Times New Roman"/>
          <w:sz w:val="24"/>
          <w:szCs w:val="24"/>
        </w:rPr>
        <w:t>he upper Midwest</w:t>
      </w:r>
      <w:r>
        <w:rPr>
          <w:rFonts w:ascii="Times New Roman" w:hAnsi="Times New Roman" w:cs="Times New Roman"/>
          <w:sz w:val="24"/>
          <w:szCs w:val="24"/>
        </w:rPr>
        <w:t xml:space="preserve"> has</w:t>
      </w:r>
      <w:r w:rsidR="00D67DD7">
        <w:rPr>
          <w:rFonts w:ascii="Times New Roman" w:hAnsi="Times New Roman" w:cs="Times New Roman"/>
          <w:sz w:val="24"/>
          <w:szCs w:val="24"/>
        </w:rPr>
        <w:t xml:space="preserve"> long, harsh winters</w:t>
      </w:r>
      <w:r>
        <w:rPr>
          <w:rFonts w:ascii="Times New Roman" w:hAnsi="Times New Roman" w:cs="Times New Roman"/>
          <w:sz w:val="24"/>
          <w:szCs w:val="24"/>
        </w:rPr>
        <w:t xml:space="preserve"> with</w:t>
      </w:r>
      <w:r w:rsidR="00D67DD7">
        <w:rPr>
          <w:rFonts w:ascii="Times New Roman" w:hAnsi="Times New Roman" w:cs="Times New Roman"/>
          <w:sz w:val="24"/>
          <w:szCs w:val="24"/>
        </w:rPr>
        <w:t xml:space="preserve"> precipitation primarily in the form of snow. Snow could affect flowering phenology by inhibiting bud emergence while snow cover remains and </w:t>
      </w:r>
      <w:r w:rsidR="00C632A5">
        <w:rPr>
          <w:rFonts w:ascii="Times New Roman" w:hAnsi="Times New Roman" w:cs="Times New Roman"/>
          <w:sz w:val="24"/>
          <w:szCs w:val="24"/>
        </w:rPr>
        <w:t xml:space="preserve">by </w:t>
      </w:r>
      <w:r w:rsidR="00D67DD7">
        <w:rPr>
          <w:rFonts w:ascii="Times New Roman" w:hAnsi="Times New Roman" w:cs="Times New Roman"/>
          <w:sz w:val="24"/>
          <w:szCs w:val="24"/>
        </w:rPr>
        <w:t>releasing</w:t>
      </w:r>
      <w:r>
        <w:rPr>
          <w:rFonts w:ascii="Times New Roman" w:hAnsi="Times New Roman" w:cs="Times New Roman"/>
          <w:sz w:val="24"/>
          <w:szCs w:val="24"/>
        </w:rPr>
        <w:t xml:space="preserve"> large quantities of</w:t>
      </w:r>
      <w:r w:rsidR="00D67DD7">
        <w:rPr>
          <w:rFonts w:ascii="Times New Roman" w:hAnsi="Times New Roman" w:cs="Times New Roman"/>
          <w:sz w:val="24"/>
          <w:szCs w:val="24"/>
        </w:rPr>
        <w:t xml:space="preserve"> moisture into the soil</w:t>
      </w:r>
      <w:r>
        <w:rPr>
          <w:rFonts w:ascii="Times New Roman" w:hAnsi="Times New Roman" w:cs="Times New Roman"/>
          <w:sz w:val="24"/>
          <w:szCs w:val="24"/>
        </w:rPr>
        <w:t xml:space="preserve"> upon snow melt. Studies in montane and tundra environments have shown that snow affects phenology and in some case is more important than temperature.</w:t>
      </w:r>
      <w:r w:rsidR="00231BF8">
        <w:rPr>
          <w:rFonts w:ascii="Times New Roman" w:hAnsi="Times New Roman" w:cs="Times New Roman"/>
          <w:sz w:val="24"/>
          <w:szCs w:val="24"/>
        </w:rPr>
        <w:t xml:space="preserve"> Though there is evidence that snow affects flowering phenology for tundra and montane species</w:t>
      </w:r>
      <w:r w:rsidR="00C632A5">
        <w:rPr>
          <w:rFonts w:ascii="Times New Roman" w:hAnsi="Times New Roman" w:cs="Times New Roman"/>
          <w:sz w:val="24"/>
          <w:szCs w:val="24"/>
        </w:rPr>
        <w:t xml:space="preserve">. Inouye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(2002)</w:t>
      </w:r>
      <w:r w:rsidR="00C632A5">
        <w:rPr>
          <w:rFonts w:ascii="Times New Roman" w:hAnsi="Times New Roman" w:cs="Times New Roman"/>
          <w:sz w:val="24"/>
          <w:szCs w:val="24"/>
        </w:rPr>
        <w:fldChar w:fldCharType="end"/>
      </w:r>
      <w:r w:rsidR="00231BF8">
        <w:rPr>
          <w:rFonts w:ascii="Times New Roman" w:hAnsi="Times New Roman" w:cs="Times New Roman"/>
          <w:sz w:val="24"/>
          <w:szCs w:val="24"/>
        </w:rPr>
        <w:t xml:space="preserve"> </w:t>
      </w:r>
      <w:r w:rsidR="00C632A5">
        <w:rPr>
          <w:rFonts w:ascii="Times New Roman" w:hAnsi="Times New Roman" w:cs="Times New Roman"/>
          <w:sz w:val="24"/>
          <w:szCs w:val="24"/>
        </w:rPr>
        <w:t xml:space="preserve">found a significant relationship between date of first bare ground and first flowering for </w:t>
      </w:r>
      <w:r w:rsidR="00C632A5">
        <w:rPr>
          <w:rFonts w:ascii="Times New Roman" w:hAnsi="Times New Roman" w:cs="Times New Roman"/>
          <w:i/>
          <w:iCs/>
          <w:sz w:val="24"/>
          <w:szCs w:val="24"/>
        </w:rPr>
        <w:t xml:space="preserve">Delphinium </w:t>
      </w:r>
      <w:proofErr w:type="spellStart"/>
      <w:r w:rsidR="00C632A5">
        <w:rPr>
          <w:rFonts w:ascii="Times New Roman" w:hAnsi="Times New Roman" w:cs="Times New Roman"/>
          <w:i/>
          <w:iCs/>
          <w:sz w:val="24"/>
          <w:szCs w:val="24"/>
        </w:rPr>
        <w:t>barbeyi</w:t>
      </w:r>
      <w:proofErr w:type="spellEnd"/>
      <w:r w:rsidR="00C632A5">
        <w:rPr>
          <w:rFonts w:ascii="Times New Roman" w:hAnsi="Times New Roman" w:cs="Times New Roman"/>
          <w:i/>
          <w:iCs/>
          <w:sz w:val="24"/>
          <w:szCs w:val="24"/>
        </w:rPr>
        <w:t xml:space="preserve">. </w:t>
      </w:r>
      <w:r w:rsidR="00C632A5">
        <w:rPr>
          <w:rFonts w:ascii="Times New Roman" w:hAnsi="Times New Roman" w:cs="Times New Roman"/>
          <w:sz w:val="24"/>
          <w:szCs w:val="24"/>
        </w:rPr>
        <w:t xml:space="preserve">Sherwood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ExcludeAuth="1"&gt;&lt;Author&gt;Sherwood&lt;/Author&gt;&lt;Year&gt;2017&lt;/Year&gt;&lt;IDText&gt;Effects of experimentally reduced snowpack and passive warming on montane meadow plant phenology and floral resources&lt;/IDText&gt;&lt;DisplayText&gt;(2017)&lt;/DisplayText&gt;&lt;record&gt;&lt;dates&gt;&lt;pub-dates&gt;&lt;date&gt;Mar&lt;/date&gt;&lt;/pub-dates&gt;&lt;year&gt;2017&lt;/year&gt;&lt;/dates&gt;&lt;urls&gt;&lt;related-urls&gt;&lt;url&gt;&amp;lt;Go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(2017)</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manipulated snowpack at montane plots and found that reduced snowpack was correlated to earlier bud emergence but also increased frost damage due to exposure to freezing air temperatures. Bjorkman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(2015)</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found that snowmelt was strongly related to flowering in arctic tundra species. Though there is evidence of snow influencing flowering phenology in </w:t>
      </w:r>
      <w:r w:rsidR="00C632A5">
        <w:rPr>
          <w:rFonts w:ascii="Times New Roman" w:hAnsi="Times New Roman" w:cs="Times New Roman"/>
          <w:sz w:val="24"/>
          <w:szCs w:val="24"/>
        </w:rPr>
        <w:lastRenderedPageBreak/>
        <w:t xml:space="preserve">montane and tundra ecosystems, as far as we know, there have been </w:t>
      </w:r>
      <w:r w:rsidR="00231BF8">
        <w:rPr>
          <w:rFonts w:ascii="Times New Roman" w:hAnsi="Times New Roman" w:cs="Times New Roman"/>
          <w:sz w:val="24"/>
          <w:szCs w:val="24"/>
        </w:rPr>
        <w:t xml:space="preserve">no studies </w:t>
      </w:r>
      <w:r w:rsidR="00C632A5">
        <w:rPr>
          <w:rFonts w:ascii="Times New Roman" w:hAnsi="Times New Roman" w:cs="Times New Roman"/>
          <w:sz w:val="24"/>
          <w:szCs w:val="24"/>
        </w:rPr>
        <w:t xml:space="preserve">that </w:t>
      </w:r>
      <w:r w:rsidR="00231BF8">
        <w:rPr>
          <w:rFonts w:ascii="Times New Roman" w:hAnsi="Times New Roman" w:cs="Times New Roman"/>
          <w:sz w:val="24"/>
          <w:szCs w:val="24"/>
        </w:rPr>
        <w:t xml:space="preserve">have examined the effects of snow on flowering phenology in prairie species. </w:t>
      </w:r>
    </w:p>
    <w:p w14:paraId="2276654D" w14:textId="0FDB4927" w:rsidR="00231BF8" w:rsidRPr="00E23E2A" w:rsidRDefault="00231BF8"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objective of this study </w:t>
      </w:r>
      <w:r w:rsidR="00054EA3">
        <w:rPr>
          <w:rFonts w:ascii="Times New Roman" w:hAnsi="Times New Roman" w:cs="Times New Roman"/>
          <w:sz w:val="24"/>
          <w:szCs w:val="24"/>
        </w:rPr>
        <w:t>was</w:t>
      </w:r>
      <w:r>
        <w:rPr>
          <w:rFonts w:ascii="Times New Roman" w:hAnsi="Times New Roman" w:cs="Times New Roman"/>
          <w:sz w:val="24"/>
          <w:szCs w:val="24"/>
        </w:rPr>
        <w:t xml:space="preserve"> to assess the direct and indirect effects of temperature and </w:t>
      </w:r>
      <w:r w:rsidR="00C632A5">
        <w:rPr>
          <w:rFonts w:ascii="Times New Roman" w:hAnsi="Times New Roman" w:cs="Times New Roman"/>
          <w:sz w:val="24"/>
          <w:szCs w:val="24"/>
        </w:rPr>
        <w:t>snow</w:t>
      </w:r>
      <w:r>
        <w:rPr>
          <w:rFonts w:ascii="Times New Roman" w:hAnsi="Times New Roman" w:cs="Times New Roman"/>
          <w:sz w:val="24"/>
          <w:szCs w:val="24"/>
        </w:rPr>
        <w:t xml:space="preserve"> on flowering phenology. </w:t>
      </w:r>
      <w:r w:rsidR="00C632A5">
        <w:rPr>
          <w:rFonts w:ascii="Times New Roman" w:hAnsi="Times New Roman" w:cs="Times New Roman"/>
          <w:sz w:val="24"/>
          <w:szCs w:val="24"/>
        </w:rPr>
        <w:t>Our</w:t>
      </w:r>
      <w:r>
        <w:rPr>
          <w:rFonts w:ascii="Times New Roman" w:hAnsi="Times New Roman" w:cs="Times New Roman"/>
          <w:sz w:val="24"/>
          <w:szCs w:val="24"/>
        </w:rPr>
        <w:t xml:space="preserve"> hypothesis </w:t>
      </w:r>
      <w:r w:rsidR="00C632A5">
        <w:rPr>
          <w:rFonts w:ascii="Times New Roman" w:hAnsi="Times New Roman" w:cs="Times New Roman"/>
          <w:sz w:val="24"/>
          <w:szCs w:val="24"/>
        </w:rPr>
        <w:t>was</w:t>
      </w:r>
      <w:r>
        <w:rPr>
          <w:rFonts w:ascii="Times New Roman" w:hAnsi="Times New Roman" w:cs="Times New Roman"/>
          <w:sz w:val="24"/>
          <w:szCs w:val="24"/>
        </w:rPr>
        <w:t xml:space="preserve"> that increased snow</w:t>
      </w:r>
      <w:r w:rsidR="00C632A5">
        <w:rPr>
          <w:rFonts w:ascii="Times New Roman" w:hAnsi="Times New Roman" w:cs="Times New Roman"/>
          <w:sz w:val="24"/>
          <w:szCs w:val="24"/>
        </w:rPr>
        <w:t xml:space="preserve">pack </w:t>
      </w:r>
      <w:r>
        <w:rPr>
          <w:rFonts w:ascii="Times New Roman" w:hAnsi="Times New Roman" w:cs="Times New Roman"/>
          <w:sz w:val="24"/>
          <w:szCs w:val="24"/>
        </w:rPr>
        <w:t xml:space="preserve">and later </w:t>
      </w:r>
      <w:r w:rsidR="00C632A5">
        <w:rPr>
          <w:rFonts w:ascii="Times New Roman" w:hAnsi="Times New Roman" w:cs="Times New Roman"/>
          <w:sz w:val="24"/>
          <w:szCs w:val="24"/>
        </w:rPr>
        <w:t>snow melt</w:t>
      </w:r>
      <w:r>
        <w:rPr>
          <w:rFonts w:ascii="Times New Roman" w:hAnsi="Times New Roman" w:cs="Times New Roman"/>
          <w:sz w:val="24"/>
          <w:szCs w:val="24"/>
        </w:rPr>
        <w:t xml:space="preserve"> will delay flowering. </w:t>
      </w:r>
    </w:p>
    <w:p w14:paraId="04B386C0" w14:textId="38A95BC2"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3B9A0C99" w14:textId="0416C23B" w:rsidR="007A3AA1" w:rsidRDefault="007260D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We used historical data collected by O.A. Stevens </w:t>
      </w:r>
      <w:r w:rsidR="00410DA7">
        <w:rPr>
          <w:rFonts w:ascii="Times New Roman" w:hAnsi="Times New Roman" w:cs="Times New Roman"/>
          <w:sz w:val="24"/>
          <w:szCs w:val="24"/>
        </w:rPr>
        <w:t xml:space="preserve">from 1910 to 1961 </w:t>
      </w:r>
      <w:r>
        <w:rPr>
          <w:rFonts w:ascii="Times New Roman" w:hAnsi="Times New Roman" w:cs="Times New Roman"/>
          <w:sz w:val="24"/>
          <w:szCs w:val="24"/>
        </w:rPr>
        <w:t>and subsisted by Steve</w:t>
      </w:r>
      <w:r w:rsidR="00456E0A">
        <w:rPr>
          <w:rFonts w:ascii="Times New Roman" w:hAnsi="Times New Roman" w:cs="Times New Roman"/>
          <w:sz w:val="24"/>
          <w:szCs w:val="24"/>
        </w:rPr>
        <w:t>n</w:t>
      </w:r>
      <w:r>
        <w:rPr>
          <w:rFonts w:ascii="Times New Roman" w:hAnsi="Times New Roman" w:cs="Times New Roman"/>
          <w:sz w:val="24"/>
          <w:szCs w:val="24"/>
        </w:rPr>
        <w:t xml:space="preserve"> Travers </w:t>
      </w:r>
      <w:r w:rsidR="00410DA7">
        <w:rPr>
          <w:rFonts w:ascii="Times New Roman" w:hAnsi="Times New Roman" w:cs="Times New Roman"/>
          <w:sz w:val="24"/>
          <w:szCs w:val="24"/>
        </w:rPr>
        <w:t xml:space="preserve">from 2012 to 2020 </w:t>
      </w:r>
      <w:r>
        <w:rPr>
          <w:rFonts w:ascii="Times New Roman" w:hAnsi="Times New Roman" w:cs="Times New Roman"/>
          <w:sz w:val="24"/>
          <w:szCs w:val="24"/>
        </w:rPr>
        <w:t>for a record of</w:t>
      </w:r>
      <w:r w:rsidR="007A3AA1">
        <w:rPr>
          <w:rFonts w:ascii="Times New Roman" w:hAnsi="Times New Roman" w:cs="Times New Roman"/>
          <w:sz w:val="24"/>
          <w:szCs w:val="24"/>
        </w:rPr>
        <w:t xml:space="preserve"> the day of year when the</w:t>
      </w:r>
      <w:r>
        <w:rPr>
          <w:rFonts w:ascii="Times New Roman" w:hAnsi="Times New Roman" w:cs="Times New Roman"/>
          <w:sz w:val="24"/>
          <w:szCs w:val="24"/>
        </w:rPr>
        <w:t xml:space="preserve"> first </w:t>
      </w:r>
      <w:r w:rsidR="007A3AA1">
        <w:rPr>
          <w:rFonts w:ascii="Times New Roman" w:hAnsi="Times New Roman" w:cs="Times New Roman"/>
          <w:sz w:val="24"/>
          <w:szCs w:val="24"/>
        </w:rPr>
        <w:t xml:space="preserve">flowering was </w:t>
      </w:r>
      <w:r>
        <w:rPr>
          <w:rFonts w:ascii="Times New Roman" w:hAnsi="Times New Roman" w:cs="Times New Roman"/>
          <w:sz w:val="24"/>
          <w:szCs w:val="24"/>
        </w:rPr>
        <w:t xml:space="preserve">observed </w:t>
      </w:r>
      <w:r w:rsidR="007A3AA1">
        <w:rPr>
          <w:rFonts w:ascii="Times New Roman" w:hAnsi="Times New Roman" w:cs="Times New Roman"/>
          <w:sz w:val="24"/>
          <w:szCs w:val="24"/>
        </w:rPr>
        <w:t>for a species.</w:t>
      </w:r>
      <w:r>
        <w:rPr>
          <w:rFonts w:ascii="Times New Roman" w:hAnsi="Times New Roman" w:cs="Times New Roman"/>
          <w:sz w:val="24"/>
          <w:szCs w:val="24"/>
        </w:rPr>
        <w:t xml:space="preserve"> </w:t>
      </w:r>
      <w:r w:rsidR="007A3AA1">
        <w:rPr>
          <w:rFonts w:ascii="Times New Roman" w:hAnsi="Times New Roman" w:cs="Times New Roman"/>
          <w:sz w:val="24"/>
          <w:szCs w:val="24"/>
        </w:rPr>
        <w:t xml:space="preserve">These data were collected at Bluestem Prairie, a tall grass prairie in Clay county Minnesota. To be included in this study, a species was required to have at least five records with one record in the 1900’s and one in the 2000’s. There were 24 species that met these criteria, all of which were perennial herbs. </w:t>
      </w:r>
    </w:p>
    <w:p w14:paraId="5431F7B8" w14:textId="22972355" w:rsidR="00231BF8" w:rsidRDefault="00410DA7" w:rsidP="007A3AA1">
      <w:pPr>
        <w:spacing w:line="480" w:lineRule="auto"/>
        <w:ind w:firstLine="720"/>
        <w:rPr>
          <w:rFonts w:ascii="Times New Roman" w:hAnsi="Times New Roman" w:cs="Times New Roman"/>
          <w:sz w:val="24"/>
          <w:szCs w:val="24"/>
        </w:rPr>
      </w:pPr>
      <w:r>
        <w:rPr>
          <w:rFonts w:ascii="Times New Roman" w:hAnsi="Times New Roman" w:cs="Times New Roman"/>
          <w:sz w:val="24"/>
          <w:szCs w:val="24"/>
        </w:rPr>
        <w:t>We used climate data collected at a NOAA</w:t>
      </w:r>
      <w:r w:rsidR="00456E0A">
        <w:rPr>
          <w:rFonts w:ascii="Times New Roman" w:hAnsi="Times New Roman" w:cs="Times New Roman"/>
          <w:sz w:val="24"/>
          <w:szCs w:val="24"/>
        </w:rPr>
        <w:t xml:space="preserve"> (National Atmospheric and Oceanic Administration)</w:t>
      </w:r>
      <w:r>
        <w:rPr>
          <w:rFonts w:ascii="Times New Roman" w:hAnsi="Times New Roman" w:cs="Times New Roman"/>
          <w:sz w:val="24"/>
          <w:szCs w:val="24"/>
        </w:rPr>
        <w:t xml:space="preserve"> station at the Fargo International Airport, which is 32 km west of Bluestem Prairie. Climate data at this station was first collected in 1942 and therefore the years 1942 to 1961 and 2012 to 2020 were included in this study.</w:t>
      </w:r>
      <w:r w:rsidR="005443E6">
        <w:rPr>
          <w:rFonts w:ascii="Times New Roman" w:hAnsi="Times New Roman" w:cs="Times New Roman"/>
          <w:sz w:val="24"/>
          <w:szCs w:val="24"/>
        </w:rPr>
        <w:t xml:space="preserve"> The raw climate data</w:t>
      </w:r>
      <w:r w:rsidR="00456E0A">
        <w:rPr>
          <w:rFonts w:ascii="Times New Roman" w:hAnsi="Times New Roman" w:cs="Times New Roman"/>
          <w:sz w:val="24"/>
          <w:szCs w:val="24"/>
        </w:rPr>
        <w:t>set</w:t>
      </w:r>
      <w:r w:rsidR="005443E6">
        <w:rPr>
          <w:rFonts w:ascii="Times New Roman" w:hAnsi="Times New Roman" w:cs="Times New Roman"/>
          <w:sz w:val="24"/>
          <w:szCs w:val="24"/>
        </w:rPr>
        <w:t xml:space="preserve"> </w:t>
      </w:r>
      <w:r w:rsidR="00456E0A">
        <w:rPr>
          <w:rFonts w:ascii="Times New Roman" w:hAnsi="Times New Roman" w:cs="Times New Roman"/>
          <w:sz w:val="24"/>
          <w:szCs w:val="24"/>
        </w:rPr>
        <w:t>contained</w:t>
      </w:r>
      <w:r w:rsidR="005443E6">
        <w:rPr>
          <w:rFonts w:ascii="Times New Roman" w:hAnsi="Times New Roman" w:cs="Times New Roman"/>
          <w:sz w:val="24"/>
          <w:szCs w:val="24"/>
        </w:rPr>
        <w:t xml:space="preserve"> maximum and minimum temperature, snowpack, and snowfall which were used to calculate the climate variables used in the model.</w:t>
      </w:r>
    </w:p>
    <w:p w14:paraId="6F0B57CC" w14:textId="105BF5C7"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the temperature variable, we used Accumulated Degree Growing Unit (AGDU). Growing units are defined as the difference between the average daily temperature and 35°F. </w:t>
      </w:r>
      <w:r w:rsidR="00A8400E">
        <w:rPr>
          <w:rFonts w:ascii="Times New Roman" w:hAnsi="Times New Roman" w:cs="Times New Roman"/>
          <w:sz w:val="24"/>
          <w:szCs w:val="24"/>
        </w:rPr>
        <w:t>Average daily temperatures below 35°F were set to zero</w:t>
      </w:r>
      <w:r w:rsidR="00FD1691">
        <w:rPr>
          <w:rFonts w:ascii="Times New Roman" w:hAnsi="Times New Roman" w:cs="Times New Roman"/>
          <w:sz w:val="24"/>
          <w:szCs w:val="24"/>
        </w:rPr>
        <w:t xml:space="preserve"> </w:t>
      </w:r>
      <w:r w:rsidR="00FD1691">
        <w:rPr>
          <w:rFonts w:ascii="Times New Roman" w:hAnsi="Times New Roman" w:cs="Times New Roman"/>
          <w:sz w:val="24"/>
          <w:szCs w:val="24"/>
        </w:rPr>
        <w:fldChar w:fldCharType="begin"/>
      </w:r>
      <w:r w:rsidR="00FD1691">
        <w:rPr>
          <w:rFonts w:ascii="Times New Roman" w:hAnsi="Times New Roman" w:cs="Times New Roman"/>
          <w:sz w:val="24"/>
          <w:szCs w:val="24"/>
        </w:rPr>
        <w:instrText xml:space="preserve"> ADDIN EN.CITE &lt;EndNote&gt;&lt;Cite&gt;&lt;Author&gt;McMaster&lt;/Author&gt;&lt;Year&gt;1997&lt;/Year&gt;&lt;IDText&gt;Growing degree-days: one equation, two interpretations&lt;/IDText&gt;&lt;DisplayText&gt;(McMaster and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instrText>
      </w:r>
      <w:r w:rsidR="00FD1691">
        <w:rPr>
          <w:rFonts w:ascii="Times New Roman" w:hAnsi="Times New Roman" w:cs="Times New Roman"/>
          <w:sz w:val="24"/>
          <w:szCs w:val="24"/>
        </w:rPr>
        <w:fldChar w:fldCharType="separate"/>
      </w:r>
      <w:r w:rsidR="00FD1691">
        <w:rPr>
          <w:rFonts w:ascii="Times New Roman" w:hAnsi="Times New Roman" w:cs="Times New Roman"/>
          <w:noProof/>
          <w:sz w:val="24"/>
          <w:szCs w:val="24"/>
        </w:rPr>
        <w:t>(McMaster and Wilhelm 1997)</w:t>
      </w:r>
      <w:r w:rsidR="00FD1691">
        <w:rPr>
          <w:rFonts w:ascii="Times New Roman" w:hAnsi="Times New Roman" w:cs="Times New Roman"/>
          <w:sz w:val="24"/>
          <w:szCs w:val="24"/>
        </w:rPr>
        <w:fldChar w:fldCharType="end"/>
      </w:r>
      <w:r w:rsidR="00A8400E">
        <w:rPr>
          <w:rFonts w:ascii="Times New Roman" w:hAnsi="Times New Roman" w:cs="Times New Roman"/>
          <w:sz w:val="24"/>
          <w:szCs w:val="24"/>
        </w:rPr>
        <w:t xml:space="preserve">. </w:t>
      </w:r>
      <w:r>
        <w:rPr>
          <w:rFonts w:ascii="Times New Roman" w:hAnsi="Times New Roman" w:cs="Times New Roman"/>
          <w:sz w:val="24"/>
          <w:szCs w:val="24"/>
        </w:rPr>
        <w:t xml:space="preserve">The AGDU variable was calculated as the day of the year when the sum of growing units surpassed </w:t>
      </w:r>
      <w:r>
        <w:rPr>
          <w:rFonts w:ascii="Times New Roman" w:hAnsi="Times New Roman" w:cs="Times New Roman"/>
          <w:sz w:val="24"/>
          <w:szCs w:val="24"/>
        </w:rPr>
        <w:lastRenderedPageBreak/>
        <w:t xml:space="preserve">300, which is typically toward the end of march for the upper Midwest. Therefore, years with a warmer spring will have a lower value for AGDU and vice versa. </w:t>
      </w:r>
    </w:p>
    <w:p w14:paraId="13FE13F8" w14:textId="15BEE661"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Three variables </w:t>
      </w:r>
      <w:r w:rsidR="00A8400E">
        <w:rPr>
          <w:rFonts w:ascii="Times New Roman" w:hAnsi="Times New Roman" w:cs="Times New Roman"/>
          <w:sz w:val="24"/>
          <w:szCs w:val="24"/>
        </w:rPr>
        <w:t xml:space="preserve">were used for measures of winter precipitation. Total snowfall (TSNOW) was calculated as the sum of daily snowfall over the first 90 days of the year. Date of first bare ground (DOBG) was the day of the year when the snowpack first reached zero. Eight of the years observed had one to two days of late season snowpack, which were excluded. The final winter precipitation variable was snowpack on </w:t>
      </w:r>
      <w:r w:rsidR="00A8400E" w:rsidRPr="00A8400E">
        <w:rPr>
          <w:rFonts w:ascii="Times New Roman" w:hAnsi="Times New Roman" w:cs="Times New Roman"/>
          <w:sz w:val="24"/>
          <w:szCs w:val="24"/>
        </w:rPr>
        <w:t xml:space="preserve">day X (SPDX), which is designed to represent the snowpack just prior to the growing season. To calculate SPDX for each species we used linear regression and model selection to identify the day in March with </w:t>
      </w:r>
      <w:proofErr w:type="spellStart"/>
      <w:r w:rsidR="00A8400E" w:rsidRPr="00A8400E">
        <w:rPr>
          <w:rFonts w:ascii="Times New Roman" w:hAnsi="Times New Roman" w:cs="Times New Roman"/>
          <w:sz w:val="24"/>
          <w:szCs w:val="24"/>
        </w:rPr>
        <w:t>snowpacks</w:t>
      </w:r>
      <w:proofErr w:type="spellEnd"/>
      <w:r w:rsidR="00A8400E" w:rsidRPr="00A8400E">
        <w:rPr>
          <w:rFonts w:ascii="Times New Roman" w:hAnsi="Times New Roman" w:cs="Times New Roman"/>
          <w:sz w:val="24"/>
          <w:szCs w:val="24"/>
        </w:rPr>
        <w:t xml:space="preserve"> that best predicted the first flowering day (FFD) for that species. SPDX values increase with increasing snowpack and decrease with decreasing snowpack on the selected day of March. The most predictive day was determined separately for each plant species. We used this variable to maximize the explanatory power of snowpack on flowering in a month when temperatures and snowpack are rapidly changing. Each of the four climate variables were not independent of each other.</w:t>
      </w:r>
    </w:p>
    <w:p w14:paraId="08652D76" w14:textId="0099995A" w:rsidR="00410DA7" w:rsidRDefault="007A3AA1" w:rsidP="006518D3">
      <w:pPr>
        <w:spacing w:line="480" w:lineRule="auto"/>
        <w:rPr>
          <w:rFonts w:ascii="Times New Roman" w:hAnsi="Times New Roman" w:cs="Times New Roman"/>
          <w:sz w:val="24"/>
          <w:szCs w:val="24"/>
        </w:rPr>
      </w:pPr>
      <w:r>
        <w:rPr>
          <w:rFonts w:ascii="Times New Roman" w:hAnsi="Times New Roman" w:cs="Times New Roman"/>
          <w:sz w:val="24"/>
          <w:szCs w:val="24"/>
        </w:rPr>
        <w:tab/>
        <w:t>Using these climate variables and first flowering day (FFD) we constructed a path diagram defining the relationships between the variables</w:t>
      </w:r>
      <w:r w:rsidR="009F567E">
        <w:rPr>
          <w:rFonts w:ascii="Times New Roman" w:hAnsi="Times New Roman" w:cs="Times New Roman"/>
          <w:sz w:val="24"/>
          <w:szCs w:val="24"/>
        </w:rPr>
        <w:t xml:space="preserve"> (Fig. </w:t>
      </w:r>
      <w:r w:rsidR="00456E0A">
        <w:rPr>
          <w:rFonts w:ascii="Times New Roman" w:hAnsi="Times New Roman" w:cs="Times New Roman"/>
          <w:sz w:val="24"/>
          <w:szCs w:val="24"/>
        </w:rPr>
        <w:t>12a</w:t>
      </w:r>
      <w:r w:rsidR="009F567E">
        <w:rPr>
          <w:rFonts w:ascii="Times New Roman" w:hAnsi="Times New Roman" w:cs="Times New Roman"/>
          <w:sz w:val="24"/>
          <w:szCs w:val="24"/>
        </w:rPr>
        <w:t>)</w:t>
      </w:r>
      <w:r>
        <w:rPr>
          <w:rFonts w:ascii="Times New Roman" w:hAnsi="Times New Roman" w:cs="Times New Roman"/>
          <w:sz w:val="24"/>
          <w:szCs w:val="24"/>
        </w:rPr>
        <w:t xml:space="preserve">. The path diagram was then used for Structural Equation Modeling </w:t>
      </w:r>
      <w:r w:rsidR="00BE1FE5">
        <w:rPr>
          <w:rFonts w:ascii="Times New Roman" w:hAnsi="Times New Roman" w:cs="Times New Roman"/>
          <w:sz w:val="24"/>
          <w:szCs w:val="24"/>
        </w:rPr>
        <w:fldChar w:fldCharType="begin"/>
      </w:r>
      <w:r w:rsidR="00BE1FE5">
        <w:rPr>
          <w:rFonts w:ascii="Times New Roman" w:hAnsi="Times New Roman" w:cs="Times New Roman"/>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00BE1FE5">
        <w:rPr>
          <w:rFonts w:ascii="Times New Roman" w:hAnsi="Times New Roman" w:cs="Times New Roman"/>
          <w:sz w:val="24"/>
          <w:szCs w:val="24"/>
        </w:rPr>
        <w:fldChar w:fldCharType="separate"/>
      </w:r>
      <w:r w:rsidR="00BE1FE5">
        <w:rPr>
          <w:rFonts w:ascii="Times New Roman" w:hAnsi="Times New Roman" w:cs="Times New Roman"/>
          <w:noProof/>
          <w:sz w:val="24"/>
          <w:szCs w:val="24"/>
        </w:rPr>
        <w:t>(Grace 2006)</w:t>
      </w:r>
      <w:r w:rsidR="00BE1FE5">
        <w:rPr>
          <w:rFonts w:ascii="Times New Roman" w:hAnsi="Times New Roman" w:cs="Times New Roman"/>
          <w:sz w:val="24"/>
          <w:szCs w:val="24"/>
        </w:rPr>
        <w:fldChar w:fldCharType="end"/>
      </w:r>
      <w:r>
        <w:rPr>
          <w:rFonts w:ascii="Times New Roman" w:hAnsi="Times New Roman" w:cs="Times New Roman"/>
          <w:sz w:val="24"/>
          <w:szCs w:val="24"/>
        </w:rPr>
        <w:t xml:space="preserve"> to assess the strength and significance of each relationship for each species. We used the </w:t>
      </w:r>
      <w:proofErr w:type="spellStart"/>
      <w:r>
        <w:rPr>
          <w:rFonts w:ascii="Times New Roman" w:hAnsi="Times New Roman" w:cs="Times New Roman"/>
          <w:i/>
          <w:iCs/>
          <w:sz w:val="24"/>
          <w:szCs w:val="24"/>
        </w:rPr>
        <w:t>lavaan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package in 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(Rosseel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F567E">
        <w:rPr>
          <w:rFonts w:ascii="Times New Roman" w:hAnsi="Times New Roman" w:cs="Times New Roman"/>
          <w:sz w:val="24"/>
          <w:szCs w:val="24"/>
        </w:rPr>
        <w:t xml:space="preserve">for analysis. The model included regressions for each endogenous variable, variances within all variables, and residual covariances between the exogenous variables. We considered both direct and indirect effects. In addition to the full path diagram, we also created reduced path diagrams that omitted either DOBG, SPDX, or AGDU. Akaike Information Criterion (AIC) was then used to select the model that best represented the data. </w:t>
      </w:r>
      <w:r w:rsidR="00410DA7">
        <w:rPr>
          <w:rFonts w:ascii="Times New Roman" w:hAnsi="Times New Roman" w:cs="Times New Roman"/>
          <w:sz w:val="24"/>
          <w:szCs w:val="24"/>
        </w:rPr>
        <w:tab/>
      </w:r>
    </w:p>
    <w:p w14:paraId="43C74720" w14:textId="77777777" w:rsidR="00861213" w:rsidRPr="00AC4581" w:rsidRDefault="00861213" w:rsidP="00861213">
      <w:pPr>
        <w:rPr>
          <w:b/>
          <w:bCs/>
          <w:sz w:val="24"/>
          <w:szCs w:val="24"/>
        </w:rPr>
      </w:pPr>
      <w:r w:rsidRPr="000A16B7">
        <w:rPr>
          <w:b/>
          <w:bCs/>
          <w:noProof/>
          <w:sz w:val="24"/>
          <w:szCs w:val="24"/>
        </w:rPr>
        <w:lastRenderedPageBreak/>
        <mc:AlternateContent>
          <mc:Choice Requires="wps">
            <w:drawing>
              <wp:anchor distT="45720" distB="45720" distL="114300" distR="114300" simplePos="0" relativeHeight="251682816" behindDoc="0" locked="0" layoutInCell="1" allowOverlap="1" wp14:anchorId="4F006BD1" wp14:editId="5E351EEB">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3520D436" w14:textId="77777777" w:rsidR="00590C00" w:rsidRPr="000A16B7" w:rsidRDefault="00590C00" w:rsidP="00861213">
                            <w:pPr>
                              <w:rPr>
                                <w:sz w:val="44"/>
                                <w:szCs w:val="44"/>
                              </w:rPr>
                            </w:pPr>
                            <w:r w:rsidRPr="000A16B7">
                              <w:rPr>
                                <w:sz w:val="28"/>
                                <w:szCs w:val="28"/>
                              </w:rPr>
                              <w:t>(</w:t>
                            </w:r>
                            <w:r>
                              <w:rPr>
                                <w:sz w:val="28"/>
                                <w:szCs w:val="28"/>
                              </w:rPr>
                              <w:t>b</w:t>
                            </w:r>
                            <w:r w:rsidRPr="000A16B7">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006BD1" id="_x0000_t202" coordsize="21600,21600" o:spt="202" path="m,l,21600r21600,l21600,xe">
                <v:stroke joinstyle="miter"/>
                <v:path gradientshapeok="t" o:connecttype="rect"/>
              </v:shapetype>
              <v:shape id="Text Box 2" o:spid="_x0000_s1026" type="#_x0000_t202" style="position:absolute;margin-left:330pt;margin-top:194.2pt;width:36.6pt;height:28.2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3520D436" w14:textId="77777777" w:rsidR="00590C00" w:rsidRPr="000A16B7" w:rsidRDefault="00590C00" w:rsidP="00861213">
                      <w:pPr>
                        <w:rPr>
                          <w:sz w:val="44"/>
                          <w:szCs w:val="44"/>
                        </w:rPr>
                      </w:pPr>
                      <w:r w:rsidRPr="000A16B7">
                        <w:rPr>
                          <w:sz w:val="28"/>
                          <w:szCs w:val="28"/>
                        </w:rPr>
                        <w:t>(</w:t>
                      </w:r>
                      <w:r>
                        <w:rPr>
                          <w:sz w:val="28"/>
                          <w:szCs w:val="28"/>
                        </w:rPr>
                        <w:t>b</w:t>
                      </w:r>
                      <w:r w:rsidRPr="000A16B7">
                        <w:rPr>
                          <w:sz w:val="28"/>
                          <w:szCs w:val="28"/>
                        </w:rPr>
                        <w:t>)</w:t>
                      </w: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81792" behindDoc="0" locked="0" layoutInCell="1" allowOverlap="1" wp14:anchorId="36F01016" wp14:editId="32A5F95B">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9B3DEBE" w14:textId="77777777" w:rsidR="00590C00" w:rsidRPr="000A16B7" w:rsidRDefault="00590C00" w:rsidP="00861213">
                            <w:pPr>
                              <w:rPr>
                                <w:sz w:val="44"/>
                                <w:szCs w:val="44"/>
                              </w:rPr>
                            </w:pPr>
                            <w:r w:rsidRPr="000A16B7">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01016" id="_x0000_s1027" type="#_x0000_t202" style="position:absolute;margin-left:150.6pt;margin-top:192.4pt;width:36.6pt;height:28.2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29B3DEBE" w14:textId="77777777" w:rsidR="00590C00" w:rsidRPr="000A16B7" w:rsidRDefault="00590C00" w:rsidP="00861213">
                      <w:pPr>
                        <w:rPr>
                          <w:sz w:val="44"/>
                          <w:szCs w:val="44"/>
                        </w:rPr>
                      </w:pPr>
                      <w:r w:rsidRPr="000A16B7">
                        <w:rPr>
                          <w:sz w:val="28"/>
                          <w:szCs w:val="28"/>
                        </w:rPr>
                        <w:t>(a)</w:t>
                      </w:r>
                    </w:p>
                  </w:txbxContent>
                </v:textbox>
                <w10:wrap anchorx="margin"/>
              </v:shape>
            </w:pict>
          </mc:Fallback>
        </mc:AlternateContent>
      </w:r>
      <w:r>
        <w:rPr>
          <w:b/>
          <w:bCs/>
          <w:noProof/>
          <w:sz w:val="24"/>
          <w:szCs w:val="24"/>
        </w:rPr>
        <w:drawing>
          <wp:inline distT="0" distB="0" distL="0" distR="0" wp14:anchorId="245BD7F9" wp14:editId="727942F8">
            <wp:extent cx="2235434" cy="2743200"/>
            <wp:effectExtent l="19050" t="19050" r="12700" b="190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7">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bCs/>
          <w:noProof/>
          <w:sz w:val="24"/>
          <w:szCs w:val="24"/>
        </w:rPr>
        <w:drawing>
          <wp:inline distT="0" distB="0" distL="0" distR="0" wp14:anchorId="310B2A4B" wp14:editId="14623F03">
            <wp:extent cx="2230009" cy="2743200"/>
            <wp:effectExtent l="19050" t="19050" r="18415" b="190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8">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C5A2EF" w14:textId="1C8D4538" w:rsidR="00861213" w:rsidRPr="00861213" w:rsidRDefault="00861213" w:rsidP="00861213">
      <w:pPr>
        <w:tabs>
          <w:tab w:val="left" w:pos="810"/>
        </w:tabs>
        <w:rPr>
          <w:rFonts w:ascii="Times New Roman" w:hAnsi="Times New Roman" w:cs="Times New Roman"/>
          <w:sz w:val="24"/>
          <w:szCs w:val="24"/>
        </w:rPr>
      </w:pPr>
      <w:r w:rsidRPr="00861213">
        <w:rPr>
          <w:rFonts w:ascii="Times New Roman" w:hAnsi="Times New Roman" w:cs="Times New Roman"/>
          <w:sz w:val="24"/>
          <w:szCs w:val="24"/>
        </w:rPr>
        <w:t>Figure 1</w:t>
      </w:r>
      <w:r w:rsidR="00456E0A">
        <w:rPr>
          <w:rFonts w:ascii="Times New Roman" w:hAnsi="Times New Roman" w:cs="Times New Roman"/>
          <w:sz w:val="24"/>
          <w:szCs w:val="24"/>
        </w:rPr>
        <w:t>2</w:t>
      </w:r>
      <w:r w:rsidRPr="00861213">
        <w:rPr>
          <w:rFonts w:ascii="Times New Roman" w:hAnsi="Times New Roman" w:cs="Times New Roman"/>
          <w:sz w:val="24"/>
          <w:szCs w:val="24"/>
        </w:rPr>
        <w:t>. Full path diagram (a) and reduced path diagram excluding DOBG (b). The reduced path diagram was used for the structural equation modeling.</w:t>
      </w:r>
    </w:p>
    <w:p w14:paraId="52B0EEF9" w14:textId="77777777" w:rsidR="00861213" w:rsidRDefault="00861213" w:rsidP="006518D3">
      <w:pPr>
        <w:spacing w:line="480" w:lineRule="auto"/>
        <w:rPr>
          <w:rFonts w:ascii="Times New Roman" w:hAnsi="Times New Roman" w:cs="Times New Roman"/>
          <w:b/>
          <w:bCs/>
          <w:i/>
          <w:iCs/>
          <w:sz w:val="24"/>
          <w:szCs w:val="24"/>
        </w:rPr>
      </w:pPr>
    </w:p>
    <w:p w14:paraId="7667C654" w14:textId="3F6CF99E" w:rsidR="006518D3" w:rsidRDefault="001B46B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Results</w:t>
      </w:r>
    </w:p>
    <w:p w14:paraId="697FD0B2" w14:textId="10858422" w:rsidR="009F567E" w:rsidRDefault="009F567E"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Model selection based on AIC values indicated that the model excluding DOBG </w:t>
      </w:r>
      <w:r w:rsidR="00E33B83">
        <w:rPr>
          <w:rFonts w:ascii="Times New Roman" w:hAnsi="Times New Roman" w:cs="Times New Roman"/>
          <w:sz w:val="24"/>
          <w:szCs w:val="24"/>
        </w:rPr>
        <w:t xml:space="preserve">(Fig. 12b) </w:t>
      </w:r>
      <w:r>
        <w:rPr>
          <w:rFonts w:ascii="Times New Roman" w:hAnsi="Times New Roman" w:cs="Times New Roman"/>
          <w:sz w:val="24"/>
          <w:szCs w:val="24"/>
        </w:rPr>
        <w:t xml:space="preserve">was the best explanatory model. </w:t>
      </w:r>
      <w:r w:rsidR="00D111DC">
        <w:rPr>
          <w:rFonts w:ascii="Times New Roman" w:hAnsi="Times New Roman" w:cs="Times New Roman"/>
          <w:sz w:val="24"/>
          <w:szCs w:val="24"/>
        </w:rPr>
        <w:t xml:space="preserve">Based on the chi-squared statistic estimating goodness of fit, the model excluding DOBG was a good representation of the relationships among the exogenous and endogenous variables for all but five species </w:t>
      </w:r>
      <w:r w:rsidR="00D111DC" w:rsidRPr="00D111DC">
        <w:rPr>
          <w:rFonts w:ascii="Times New Roman" w:hAnsi="Times New Roman" w:cs="Times New Roman"/>
          <w:sz w:val="24"/>
          <w:szCs w:val="24"/>
        </w:rPr>
        <w:t>(</w:t>
      </w:r>
      <w:r w:rsidR="00D111DC" w:rsidRPr="00D111DC">
        <w:rPr>
          <w:rFonts w:ascii="Times New Roman" w:hAnsi="Times New Roman" w:cs="Times New Roman"/>
          <w:i/>
          <w:iCs/>
          <w:sz w:val="24"/>
          <w:szCs w:val="24"/>
        </w:rPr>
        <w:t xml:space="preserve">Anemone patens, Caltha palustris, Lithospermum </w:t>
      </w:r>
      <w:proofErr w:type="spellStart"/>
      <w:r w:rsidR="00D111DC" w:rsidRPr="00D111DC">
        <w:rPr>
          <w:rFonts w:ascii="Times New Roman" w:hAnsi="Times New Roman" w:cs="Times New Roman"/>
          <w:i/>
          <w:iCs/>
          <w:sz w:val="24"/>
          <w:szCs w:val="24"/>
        </w:rPr>
        <w:t>canescens</w:t>
      </w:r>
      <w:proofErr w:type="spellEnd"/>
      <w:r w:rsidR="00D111DC" w:rsidRPr="00D111DC">
        <w:rPr>
          <w:rFonts w:ascii="Times New Roman" w:hAnsi="Times New Roman" w:cs="Times New Roman"/>
          <w:i/>
          <w:iCs/>
          <w:sz w:val="24"/>
          <w:szCs w:val="24"/>
        </w:rPr>
        <w:t xml:space="preserve">, Campanula rotundifolia, </w:t>
      </w:r>
      <w:r w:rsidR="00D111DC" w:rsidRPr="00D111DC">
        <w:rPr>
          <w:rFonts w:ascii="Times New Roman" w:hAnsi="Times New Roman" w:cs="Times New Roman"/>
          <w:sz w:val="24"/>
          <w:szCs w:val="24"/>
        </w:rPr>
        <w:t>and</w:t>
      </w:r>
      <w:r w:rsidR="00D111DC" w:rsidRPr="00D111DC">
        <w:rPr>
          <w:rFonts w:ascii="Times New Roman" w:hAnsi="Times New Roman" w:cs="Times New Roman"/>
          <w:i/>
          <w:iCs/>
          <w:sz w:val="24"/>
          <w:szCs w:val="24"/>
        </w:rPr>
        <w:t xml:space="preserve"> Amorpha </w:t>
      </w:r>
      <w:proofErr w:type="spellStart"/>
      <w:r w:rsidR="00D111DC" w:rsidRPr="00D111DC">
        <w:rPr>
          <w:rFonts w:ascii="Times New Roman" w:hAnsi="Times New Roman" w:cs="Times New Roman"/>
          <w:i/>
          <w:iCs/>
          <w:sz w:val="24"/>
          <w:szCs w:val="24"/>
        </w:rPr>
        <w:t>canescens</w:t>
      </w:r>
      <w:proofErr w:type="spellEnd"/>
      <w:r w:rsidR="00D111DC" w:rsidRPr="00D111DC">
        <w:rPr>
          <w:rFonts w:ascii="Times New Roman" w:hAnsi="Times New Roman" w:cs="Times New Roman"/>
          <w:sz w:val="24"/>
          <w:szCs w:val="24"/>
        </w:rPr>
        <w:t>)</w:t>
      </w:r>
      <w:r w:rsidR="00D111DC">
        <w:rPr>
          <w:rFonts w:ascii="Times New Roman" w:hAnsi="Times New Roman" w:cs="Times New Roman"/>
          <w:sz w:val="24"/>
          <w:szCs w:val="24"/>
        </w:rPr>
        <w:t xml:space="preserve">. These five species were removed from further analysis. </w:t>
      </w:r>
      <w:r w:rsidR="008F60E5">
        <w:rPr>
          <w:rFonts w:ascii="Times New Roman" w:hAnsi="Times New Roman" w:cs="Times New Roman"/>
          <w:sz w:val="24"/>
          <w:szCs w:val="24"/>
        </w:rPr>
        <w:t>The regression coefficients, describing the strength and direction of each relationship, were attained for each species through path analysis and are presented in Figure 13 and Table 1.</w:t>
      </w:r>
    </w:p>
    <w:p w14:paraId="1138FB88" w14:textId="527A5F2F" w:rsidR="00D111DC" w:rsidRPr="00D111DC" w:rsidRDefault="00D111DC" w:rsidP="00D111DC">
      <w:pPr>
        <w:spacing w:line="480" w:lineRule="auto"/>
        <w:rPr>
          <w:rFonts w:ascii="Times New Roman" w:hAnsi="Times New Roman" w:cs="Times New Roman"/>
          <w:sz w:val="24"/>
          <w:szCs w:val="24"/>
        </w:rPr>
      </w:pPr>
      <w:r>
        <w:rPr>
          <w:rFonts w:ascii="Times New Roman" w:hAnsi="Times New Roman" w:cs="Times New Roman"/>
          <w:sz w:val="24"/>
          <w:szCs w:val="24"/>
        </w:rPr>
        <w:tab/>
      </w:r>
      <w:r w:rsidRPr="00D111DC">
        <w:rPr>
          <w:rFonts w:ascii="Times New Roman" w:hAnsi="Times New Roman" w:cs="Times New Roman"/>
          <w:sz w:val="24"/>
          <w:szCs w:val="24"/>
        </w:rPr>
        <w:t>The direct relationship between AGDU and FFD was significant in 12 out of 19 species analyzed. All twelve had positive</w:t>
      </w:r>
      <w:r w:rsidR="00E33B83">
        <w:rPr>
          <w:rFonts w:ascii="Times New Roman" w:hAnsi="Times New Roman" w:cs="Times New Roman"/>
          <w:sz w:val="24"/>
          <w:szCs w:val="24"/>
        </w:rPr>
        <w:t xml:space="preserve"> regression</w:t>
      </w:r>
      <w:r w:rsidRPr="00D111DC">
        <w:rPr>
          <w:rFonts w:ascii="Times New Roman" w:hAnsi="Times New Roman" w:cs="Times New Roman"/>
          <w:sz w:val="24"/>
          <w:szCs w:val="24"/>
        </w:rPr>
        <w:t xml:space="preserve"> coefficients, indicating that warmer temperatures earlier in the year led to earlier flowering. The five first flowering species had strong and </w:t>
      </w:r>
      <w:r w:rsidRPr="00D111DC">
        <w:rPr>
          <w:rFonts w:ascii="Times New Roman" w:hAnsi="Times New Roman" w:cs="Times New Roman"/>
          <w:sz w:val="24"/>
          <w:szCs w:val="24"/>
        </w:rPr>
        <w:lastRenderedPageBreak/>
        <w:t xml:space="preserve">significant relationships between AGDU and FFD. </w:t>
      </w:r>
      <w:r w:rsidR="00E33B83">
        <w:rPr>
          <w:rFonts w:ascii="Times New Roman" w:hAnsi="Times New Roman" w:cs="Times New Roman"/>
          <w:sz w:val="24"/>
          <w:szCs w:val="24"/>
        </w:rPr>
        <w:t>L</w:t>
      </w:r>
      <w:r w:rsidRPr="00D111DC">
        <w:rPr>
          <w:rFonts w:ascii="Times New Roman" w:hAnsi="Times New Roman" w:cs="Times New Roman"/>
          <w:sz w:val="24"/>
          <w:szCs w:val="24"/>
        </w:rPr>
        <w:t xml:space="preserve">ater flowering species </w:t>
      </w:r>
      <w:r w:rsidR="00E33B83">
        <w:rPr>
          <w:rFonts w:ascii="Times New Roman" w:hAnsi="Times New Roman" w:cs="Times New Roman"/>
          <w:sz w:val="24"/>
          <w:szCs w:val="24"/>
        </w:rPr>
        <w:t>with significan</w:t>
      </w:r>
      <w:r w:rsidR="008F60E5">
        <w:rPr>
          <w:rFonts w:ascii="Times New Roman" w:hAnsi="Times New Roman" w:cs="Times New Roman"/>
          <w:sz w:val="24"/>
          <w:szCs w:val="24"/>
        </w:rPr>
        <w:t>t</w:t>
      </w:r>
      <w:r w:rsidR="00E33B83">
        <w:rPr>
          <w:rFonts w:ascii="Times New Roman" w:hAnsi="Times New Roman" w:cs="Times New Roman"/>
          <w:sz w:val="24"/>
          <w:szCs w:val="24"/>
        </w:rPr>
        <w:t xml:space="preserve"> regression coefficients were scattered throughout the growing season</w:t>
      </w:r>
      <w:r w:rsidR="008F60E5">
        <w:rPr>
          <w:rFonts w:ascii="Times New Roman" w:hAnsi="Times New Roman" w:cs="Times New Roman"/>
          <w:sz w:val="24"/>
          <w:szCs w:val="24"/>
        </w:rPr>
        <w:t>,</w:t>
      </w:r>
      <w:r w:rsidR="00E33B83">
        <w:rPr>
          <w:rFonts w:ascii="Times New Roman" w:hAnsi="Times New Roman" w:cs="Times New Roman"/>
          <w:sz w:val="24"/>
          <w:szCs w:val="24"/>
        </w:rPr>
        <w:t xml:space="preserve"> </w:t>
      </w:r>
      <w:r w:rsidR="008F60E5">
        <w:rPr>
          <w:rFonts w:ascii="Times New Roman" w:hAnsi="Times New Roman" w:cs="Times New Roman"/>
          <w:sz w:val="24"/>
          <w:szCs w:val="24"/>
        </w:rPr>
        <w:t>but</w:t>
      </w:r>
      <w:r w:rsidR="00E33B83">
        <w:rPr>
          <w:rFonts w:ascii="Times New Roman" w:hAnsi="Times New Roman" w:cs="Times New Roman"/>
          <w:sz w:val="24"/>
          <w:szCs w:val="24"/>
        </w:rPr>
        <w:t xml:space="preserve"> </w:t>
      </w:r>
      <w:r w:rsidRPr="00D111DC">
        <w:rPr>
          <w:rFonts w:ascii="Times New Roman" w:hAnsi="Times New Roman" w:cs="Times New Roman"/>
          <w:sz w:val="24"/>
          <w:szCs w:val="24"/>
        </w:rPr>
        <w:t xml:space="preserve">typically had weaker relationships. For the direct effect of AGDU on SPDX, only 5 of 19 were significant and all regression coefficients were weakly positive. Winter temperatures (AGDU) also had indirect effects on flowering time (FFD) through intermediary effects on the snowpack in March (SPDX) for </w:t>
      </w:r>
      <w:r w:rsidR="00E33B83">
        <w:rPr>
          <w:rFonts w:ascii="Times New Roman" w:hAnsi="Times New Roman" w:cs="Times New Roman"/>
          <w:sz w:val="24"/>
          <w:szCs w:val="24"/>
        </w:rPr>
        <w:t>1</w:t>
      </w:r>
      <w:r w:rsidRPr="00D111DC">
        <w:rPr>
          <w:rFonts w:ascii="Times New Roman" w:hAnsi="Times New Roman" w:cs="Times New Roman"/>
          <w:sz w:val="24"/>
          <w:szCs w:val="24"/>
        </w:rPr>
        <w:t xml:space="preserve"> species (</w:t>
      </w:r>
      <w:r w:rsidRPr="00861213">
        <w:rPr>
          <w:rFonts w:ascii="Times New Roman" w:hAnsi="Times New Roman" w:cs="Times New Roman"/>
          <w:i/>
          <w:iCs/>
          <w:sz w:val="24"/>
          <w:szCs w:val="24"/>
        </w:rPr>
        <w:t>Zigadenus elegans</w:t>
      </w:r>
      <w:r w:rsidRPr="00D111DC">
        <w:rPr>
          <w:rFonts w:ascii="Times New Roman" w:hAnsi="Times New Roman" w:cs="Times New Roman"/>
          <w:sz w:val="24"/>
          <w:szCs w:val="24"/>
        </w:rPr>
        <w:t xml:space="preserve">).  </w:t>
      </w:r>
    </w:p>
    <w:p w14:paraId="2A5A71A0" w14:textId="77777777" w:rsidR="00F02018" w:rsidRDefault="00D111DC" w:rsidP="00410ADA">
      <w:pPr>
        <w:spacing w:line="480" w:lineRule="auto"/>
        <w:ind w:firstLine="720"/>
        <w:rPr>
          <w:rFonts w:ascii="Times New Roman" w:hAnsi="Times New Roman" w:cs="Times New Roman"/>
          <w:sz w:val="24"/>
          <w:szCs w:val="24"/>
        </w:rPr>
      </w:pPr>
      <w:r w:rsidRPr="00D111DC">
        <w:rPr>
          <w:rFonts w:ascii="Times New Roman" w:hAnsi="Times New Roman" w:cs="Times New Roman"/>
          <w:sz w:val="24"/>
          <w:szCs w:val="24"/>
        </w:rPr>
        <w:t xml:space="preserve">The relationship between snowfall in the winter months (TSNOW) and snowpack in March (SPDX) </w:t>
      </w:r>
      <w:r w:rsidR="007F3967">
        <w:rPr>
          <w:rFonts w:ascii="Times New Roman" w:hAnsi="Times New Roman" w:cs="Times New Roman"/>
          <w:sz w:val="24"/>
          <w:szCs w:val="24"/>
        </w:rPr>
        <w:t xml:space="preserve">was </w:t>
      </w:r>
      <w:r w:rsidRPr="00D111DC">
        <w:rPr>
          <w:rFonts w:ascii="Times New Roman" w:hAnsi="Times New Roman" w:cs="Times New Roman"/>
          <w:sz w:val="24"/>
          <w:szCs w:val="24"/>
        </w:rPr>
        <w:t xml:space="preserve">positive and significant for all species. </w:t>
      </w:r>
      <w:r w:rsidR="007F3967">
        <w:rPr>
          <w:rFonts w:ascii="Times New Roman" w:hAnsi="Times New Roman" w:cs="Times New Roman"/>
          <w:sz w:val="24"/>
          <w:szCs w:val="24"/>
        </w:rPr>
        <w:t xml:space="preserve">Both variables describe winter precipitation and therefore were predictably related. </w:t>
      </w:r>
      <w:r w:rsidR="00E33B83">
        <w:rPr>
          <w:rFonts w:ascii="Times New Roman" w:hAnsi="Times New Roman" w:cs="Times New Roman"/>
          <w:sz w:val="24"/>
          <w:szCs w:val="24"/>
        </w:rPr>
        <w:t>O</w:t>
      </w:r>
      <w:r w:rsidRPr="00D111DC">
        <w:rPr>
          <w:rFonts w:ascii="Times New Roman" w:hAnsi="Times New Roman" w:cs="Times New Roman"/>
          <w:sz w:val="24"/>
          <w:szCs w:val="24"/>
        </w:rPr>
        <w:t>nly three out of the 19 species had a significant relationship between SPDX and FFD. In one species (</w:t>
      </w:r>
      <w:r w:rsidRPr="00861213">
        <w:rPr>
          <w:rFonts w:ascii="Times New Roman" w:hAnsi="Times New Roman" w:cs="Times New Roman"/>
          <w:i/>
          <w:iCs/>
          <w:sz w:val="24"/>
          <w:szCs w:val="24"/>
        </w:rPr>
        <w:t xml:space="preserve">Cypripedium </w:t>
      </w:r>
      <w:proofErr w:type="spellStart"/>
      <w:r w:rsidRPr="00861213">
        <w:rPr>
          <w:rFonts w:ascii="Times New Roman" w:hAnsi="Times New Roman" w:cs="Times New Roman"/>
          <w:i/>
          <w:iCs/>
          <w:sz w:val="24"/>
          <w:szCs w:val="24"/>
        </w:rPr>
        <w:t>candidum</w:t>
      </w:r>
      <w:proofErr w:type="spellEnd"/>
      <w:r w:rsidRPr="00D111DC">
        <w:rPr>
          <w:rFonts w:ascii="Times New Roman" w:hAnsi="Times New Roman" w:cs="Times New Roman"/>
          <w:sz w:val="24"/>
          <w:szCs w:val="24"/>
        </w:rPr>
        <w:t>) the path coefficient was negative indicating that relatively large amounts of winter snowfall led to earlier flowering relative to years when there was less winter snowfall.  However, in the other two species (</w:t>
      </w:r>
      <w:r w:rsidRPr="00861213">
        <w:rPr>
          <w:rFonts w:ascii="Times New Roman" w:hAnsi="Times New Roman" w:cs="Times New Roman"/>
          <w:i/>
          <w:iCs/>
          <w:sz w:val="24"/>
          <w:szCs w:val="24"/>
        </w:rPr>
        <w:t xml:space="preserve">Zigadenus elegans </w:t>
      </w:r>
      <w:r w:rsidRPr="00861213">
        <w:rPr>
          <w:rFonts w:ascii="Times New Roman" w:hAnsi="Times New Roman" w:cs="Times New Roman"/>
          <w:sz w:val="24"/>
          <w:szCs w:val="24"/>
        </w:rPr>
        <w:t>and</w:t>
      </w:r>
      <w:r w:rsidRPr="00861213">
        <w:rPr>
          <w:rFonts w:ascii="Times New Roman" w:hAnsi="Times New Roman" w:cs="Times New Roman"/>
          <w:i/>
          <w:iCs/>
          <w:sz w:val="24"/>
          <w:szCs w:val="24"/>
        </w:rPr>
        <w:t xml:space="preserve"> Rosa </w:t>
      </w:r>
      <w:proofErr w:type="spellStart"/>
      <w:r w:rsidRPr="00861213">
        <w:rPr>
          <w:rFonts w:ascii="Times New Roman" w:hAnsi="Times New Roman" w:cs="Times New Roman"/>
          <w:i/>
          <w:iCs/>
          <w:sz w:val="24"/>
          <w:szCs w:val="24"/>
        </w:rPr>
        <w:t>arkansana</w:t>
      </w:r>
      <w:proofErr w:type="spellEnd"/>
      <w:r w:rsidRPr="00D111DC">
        <w:rPr>
          <w:rFonts w:ascii="Times New Roman" w:hAnsi="Times New Roman" w:cs="Times New Roman"/>
          <w:sz w:val="24"/>
          <w:szCs w:val="24"/>
        </w:rPr>
        <w:t xml:space="preserve">) the coefficient was positive. There were significant indirect effects of TSNOW on FFD for the same three species through its effects on SPDX (Table 1). </w:t>
      </w:r>
    </w:p>
    <w:p w14:paraId="6D6871FC" w14:textId="77777777" w:rsidR="00F02018" w:rsidRDefault="00F02018" w:rsidP="00F02018">
      <w:pPr>
        <w:spacing w:line="480" w:lineRule="auto"/>
        <w:rPr>
          <w:sz w:val="24"/>
          <w:szCs w:val="24"/>
        </w:rPr>
      </w:pPr>
    </w:p>
    <w:p w14:paraId="5311D480" w14:textId="77777777" w:rsidR="00F02018" w:rsidRDefault="00F02018" w:rsidP="00F02018">
      <w:pPr>
        <w:spacing w:line="480" w:lineRule="auto"/>
        <w:rPr>
          <w:sz w:val="24"/>
          <w:szCs w:val="24"/>
        </w:rPr>
      </w:pPr>
    </w:p>
    <w:p w14:paraId="489DB2AE" w14:textId="77777777" w:rsidR="00F02018" w:rsidRDefault="00F02018" w:rsidP="00F02018">
      <w:pPr>
        <w:spacing w:line="480" w:lineRule="auto"/>
        <w:rPr>
          <w:sz w:val="24"/>
          <w:szCs w:val="24"/>
        </w:rPr>
      </w:pPr>
    </w:p>
    <w:p w14:paraId="7B3FFA8D" w14:textId="77777777" w:rsidR="00F02018" w:rsidRDefault="00F02018" w:rsidP="00F02018">
      <w:pPr>
        <w:spacing w:line="480" w:lineRule="auto"/>
        <w:rPr>
          <w:sz w:val="24"/>
          <w:szCs w:val="24"/>
        </w:rPr>
      </w:pPr>
    </w:p>
    <w:p w14:paraId="7B32DAD7" w14:textId="24A44B17" w:rsidR="00F02018" w:rsidRDefault="00F02018" w:rsidP="00F02018">
      <w:pPr>
        <w:spacing w:line="480" w:lineRule="auto"/>
        <w:rPr>
          <w:sz w:val="24"/>
          <w:szCs w:val="24"/>
        </w:rPr>
      </w:pPr>
      <w:r>
        <w:rPr>
          <w:noProof/>
          <w:sz w:val="24"/>
          <w:szCs w:val="24"/>
        </w:rPr>
        <w:lastRenderedPageBreak/>
        <w:drawing>
          <wp:anchor distT="0" distB="0" distL="114300" distR="114300" simplePos="0" relativeHeight="251683840" behindDoc="0" locked="0" layoutInCell="1" allowOverlap="1" wp14:anchorId="50114425" wp14:editId="060A505B">
            <wp:simplePos x="1371600" y="914400"/>
            <wp:positionH relativeFrom="margin">
              <wp:align>center</wp:align>
            </wp:positionH>
            <wp:positionV relativeFrom="margin">
              <wp:align>top</wp:align>
            </wp:positionV>
            <wp:extent cx="5943600" cy="51631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163185"/>
                    </a:xfrm>
                    <a:prstGeom prst="rect">
                      <a:avLst/>
                    </a:prstGeom>
                  </pic:spPr>
                </pic:pic>
              </a:graphicData>
            </a:graphic>
          </wp:anchor>
        </w:drawing>
      </w:r>
    </w:p>
    <w:p w14:paraId="3E17790D" w14:textId="74129B4E" w:rsidR="00F02018" w:rsidRPr="008F60E5" w:rsidRDefault="00F02018" w:rsidP="00F02018">
      <w:pPr>
        <w:tabs>
          <w:tab w:val="left" w:pos="810"/>
        </w:tabs>
        <w:rPr>
          <w:rFonts w:ascii="Times New Roman" w:hAnsi="Times New Roman" w:cs="Times New Roman"/>
          <w:sz w:val="24"/>
          <w:szCs w:val="24"/>
        </w:rPr>
      </w:pPr>
      <w:r w:rsidRPr="008F60E5">
        <w:rPr>
          <w:rFonts w:ascii="Times New Roman" w:hAnsi="Times New Roman" w:cs="Times New Roman"/>
          <w:sz w:val="24"/>
          <w:szCs w:val="24"/>
        </w:rPr>
        <w:t xml:space="preserve">Figure </w:t>
      </w:r>
      <w:r w:rsidR="008F60E5">
        <w:rPr>
          <w:rFonts w:ascii="Times New Roman" w:hAnsi="Times New Roman" w:cs="Times New Roman"/>
          <w:sz w:val="24"/>
          <w:szCs w:val="24"/>
        </w:rPr>
        <w:t>13</w:t>
      </w:r>
      <w:r w:rsidRPr="008F60E5">
        <w:rPr>
          <w:rFonts w:ascii="Times New Roman" w:hAnsi="Times New Roman" w:cs="Times New Roman"/>
          <w:sz w:val="24"/>
          <w:szCs w:val="24"/>
        </w:rPr>
        <w:t>. Path diagrams with direct effect estimates labeled. Number of asterisks indicate level of significance for p-value: *p ≤ 0.05, **p ≤ 0.01, ***p ≤ 0.001.</w:t>
      </w:r>
    </w:p>
    <w:p w14:paraId="4DE17457" w14:textId="1A8FDCCD" w:rsidR="00F02018" w:rsidRDefault="00F02018" w:rsidP="00F02018">
      <w:pPr>
        <w:spacing w:line="480" w:lineRule="auto"/>
        <w:rPr>
          <w:sz w:val="24"/>
          <w:szCs w:val="24"/>
        </w:rPr>
      </w:pPr>
      <w:r>
        <w:rPr>
          <w:sz w:val="24"/>
          <w:szCs w:val="24"/>
        </w:rPr>
        <w:br w:type="page"/>
      </w:r>
    </w:p>
    <w:p w14:paraId="7A8ED126" w14:textId="7745D471" w:rsidR="00D111DC" w:rsidRPr="00283FF5" w:rsidRDefault="00D111DC" w:rsidP="00D111DC">
      <w:pPr>
        <w:spacing w:line="240" w:lineRule="auto"/>
        <w:rPr>
          <w:sz w:val="24"/>
          <w:szCs w:val="24"/>
        </w:rPr>
      </w:pPr>
      <w:r w:rsidRPr="00283FF5">
        <w:rPr>
          <w:sz w:val="24"/>
          <w:szCs w:val="24"/>
        </w:rPr>
        <w:lastRenderedPageBreak/>
        <w:t xml:space="preserve">Table 1. Statistical summary of </w:t>
      </w:r>
      <w:r>
        <w:rPr>
          <w:sz w:val="24"/>
          <w:szCs w:val="24"/>
        </w:rPr>
        <w:t>regression coefficients</w:t>
      </w:r>
      <w:r w:rsidRPr="00283FF5">
        <w:rPr>
          <w:sz w:val="24"/>
          <w:szCs w:val="24"/>
        </w:rPr>
        <w:t xml:space="preserve"> </w:t>
      </w:r>
      <w:r>
        <w:rPr>
          <w:sz w:val="24"/>
          <w:szCs w:val="24"/>
        </w:rPr>
        <w:t xml:space="preserve">for direct and indirect effects for reduced model. AD = indirect effect for TSNOW on FFD mediated by SPDX, BD = indirect effect for AGDU on FFD mediated by SPDX. </w:t>
      </w:r>
      <w:r w:rsidRPr="00283FF5">
        <w:rPr>
          <w:sz w:val="24"/>
          <w:szCs w:val="24"/>
        </w:rPr>
        <w:t xml:space="preserve"> Number of asterisks indicate level of significance for p-value: *p ≤ 0.05, **p ≤ 0.01, ***p ≤ 0.001.</w:t>
      </w:r>
    </w:p>
    <w:tbl>
      <w:tblPr>
        <w:tblStyle w:val="TableGrid"/>
        <w:tblW w:w="9535" w:type="dxa"/>
        <w:tblLayout w:type="fixed"/>
        <w:tblLook w:val="04A0" w:firstRow="1" w:lastRow="0" w:firstColumn="1" w:lastColumn="0" w:noHBand="0" w:noVBand="1"/>
      </w:tblPr>
      <w:tblGrid>
        <w:gridCol w:w="1885"/>
        <w:gridCol w:w="1620"/>
        <w:gridCol w:w="1501"/>
        <w:gridCol w:w="1269"/>
        <w:gridCol w:w="1203"/>
        <w:gridCol w:w="1067"/>
        <w:gridCol w:w="990"/>
      </w:tblGrid>
      <w:tr w:rsidR="00D111DC" w:rsidRPr="00283FF5" w14:paraId="1212E9C2" w14:textId="77777777" w:rsidTr="00D111DC">
        <w:tc>
          <w:tcPr>
            <w:tcW w:w="1885" w:type="dxa"/>
          </w:tcPr>
          <w:p w14:paraId="0A25053F" w14:textId="77777777" w:rsidR="00D111DC" w:rsidRPr="00627B9E" w:rsidRDefault="00D111DC" w:rsidP="00D111DC">
            <w:pPr>
              <w:jc w:val="center"/>
              <w:rPr>
                <w:sz w:val="24"/>
                <w:szCs w:val="24"/>
              </w:rPr>
            </w:pPr>
            <w:r w:rsidRPr="00627B9E">
              <w:rPr>
                <w:sz w:val="24"/>
                <w:szCs w:val="24"/>
              </w:rPr>
              <w:t>Species</w:t>
            </w:r>
          </w:p>
        </w:tc>
        <w:tc>
          <w:tcPr>
            <w:tcW w:w="1620" w:type="dxa"/>
          </w:tcPr>
          <w:p w14:paraId="4946EF98"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A</w:t>
            </w:r>
          </w:p>
          <w:p w14:paraId="41626C6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SPDX~TSNOW</w:t>
            </w:r>
          </w:p>
        </w:tc>
        <w:tc>
          <w:tcPr>
            <w:tcW w:w="1501" w:type="dxa"/>
          </w:tcPr>
          <w:p w14:paraId="77E6024F"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B</w:t>
            </w:r>
          </w:p>
          <w:p w14:paraId="4DF38ECE"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SPDX~AGDU</w:t>
            </w:r>
          </w:p>
        </w:tc>
        <w:tc>
          <w:tcPr>
            <w:tcW w:w="1269" w:type="dxa"/>
          </w:tcPr>
          <w:p w14:paraId="13BA434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C</w:t>
            </w:r>
          </w:p>
          <w:p w14:paraId="6BB4282D"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FFD~AGDU</w:t>
            </w:r>
          </w:p>
        </w:tc>
        <w:tc>
          <w:tcPr>
            <w:tcW w:w="1203" w:type="dxa"/>
          </w:tcPr>
          <w:p w14:paraId="79762C52"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D</w:t>
            </w:r>
          </w:p>
          <w:p w14:paraId="458F4E3C"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FFD~SPDX</w:t>
            </w:r>
          </w:p>
        </w:tc>
        <w:tc>
          <w:tcPr>
            <w:tcW w:w="1067" w:type="dxa"/>
          </w:tcPr>
          <w:p w14:paraId="25B924CC" w14:textId="77777777" w:rsidR="00D111DC" w:rsidRPr="00627B9E" w:rsidRDefault="00D111DC" w:rsidP="00D111DC">
            <w:pPr>
              <w:jc w:val="center"/>
              <w:rPr>
                <w:sz w:val="24"/>
                <w:szCs w:val="24"/>
              </w:rPr>
            </w:pPr>
            <w:r w:rsidRPr="00627B9E">
              <w:rPr>
                <w:sz w:val="24"/>
                <w:szCs w:val="24"/>
              </w:rPr>
              <w:t>AD</w:t>
            </w:r>
          </w:p>
        </w:tc>
        <w:tc>
          <w:tcPr>
            <w:tcW w:w="990" w:type="dxa"/>
          </w:tcPr>
          <w:p w14:paraId="4AC56726" w14:textId="77777777" w:rsidR="00D111DC" w:rsidRPr="00627B9E" w:rsidRDefault="00D111DC" w:rsidP="00D111DC">
            <w:pPr>
              <w:jc w:val="center"/>
              <w:rPr>
                <w:sz w:val="24"/>
                <w:szCs w:val="24"/>
              </w:rPr>
            </w:pPr>
            <w:r w:rsidRPr="00627B9E">
              <w:rPr>
                <w:sz w:val="24"/>
                <w:szCs w:val="24"/>
              </w:rPr>
              <w:t>BD</w:t>
            </w:r>
          </w:p>
        </w:tc>
      </w:tr>
      <w:tr w:rsidR="00D111DC" w:rsidRPr="00D111DC" w14:paraId="706BF7DF" w14:textId="77777777" w:rsidTr="00D111DC">
        <w:tc>
          <w:tcPr>
            <w:tcW w:w="1885" w:type="dxa"/>
          </w:tcPr>
          <w:p w14:paraId="7A9E7FDB"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Ranunculus </w:t>
            </w:r>
            <w:proofErr w:type="spellStart"/>
            <w:r w:rsidRPr="00D111DC">
              <w:rPr>
                <w:rFonts w:ascii="Times New Roman" w:hAnsi="Times New Roman" w:cs="Times New Roman"/>
                <w:i/>
                <w:iCs/>
                <w:sz w:val="24"/>
                <w:szCs w:val="24"/>
              </w:rPr>
              <w:t>rhomboides</w:t>
            </w:r>
            <w:proofErr w:type="spellEnd"/>
          </w:p>
        </w:tc>
        <w:tc>
          <w:tcPr>
            <w:tcW w:w="1620" w:type="dxa"/>
          </w:tcPr>
          <w:p w14:paraId="2D9BE03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0.471**</w:t>
            </w:r>
          </w:p>
        </w:tc>
        <w:tc>
          <w:tcPr>
            <w:tcW w:w="1501" w:type="dxa"/>
          </w:tcPr>
          <w:p w14:paraId="4FF6120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2E1E3A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0.737***</w:t>
            </w:r>
          </w:p>
        </w:tc>
        <w:tc>
          <w:tcPr>
            <w:tcW w:w="1203" w:type="dxa"/>
          </w:tcPr>
          <w:p w14:paraId="58C2EDB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0.295</w:t>
            </w:r>
          </w:p>
        </w:tc>
        <w:tc>
          <w:tcPr>
            <w:tcW w:w="1067" w:type="dxa"/>
          </w:tcPr>
          <w:p w14:paraId="492763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990" w:type="dxa"/>
          </w:tcPr>
          <w:p w14:paraId="0733FC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0.053</w:t>
            </w:r>
          </w:p>
        </w:tc>
      </w:tr>
      <w:tr w:rsidR="00D111DC" w:rsidRPr="00D111DC" w14:paraId="6D1B4929" w14:textId="77777777" w:rsidTr="00D111DC">
        <w:trPr>
          <w:trHeight w:val="359"/>
        </w:trPr>
        <w:tc>
          <w:tcPr>
            <w:tcW w:w="1885" w:type="dxa"/>
          </w:tcPr>
          <w:p w14:paraId="7911199F" w14:textId="77777777" w:rsidR="00D111DC" w:rsidRPr="00D111DC" w:rsidRDefault="00D111DC" w:rsidP="00D111DC">
            <w:pPr>
              <w:rPr>
                <w:rFonts w:ascii="Times New Roman" w:hAnsi="Times New Roman" w:cs="Times New Roman"/>
                <w:i/>
                <w:iCs/>
                <w:sz w:val="24"/>
                <w:szCs w:val="24"/>
              </w:rPr>
            </w:pPr>
            <w:proofErr w:type="spellStart"/>
            <w:r w:rsidRPr="00D111DC">
              <w:rPr>
                <w:rFonts w:ascii="Times New Roman" w:hAnsi="Times New Roman" w:cs="Times New Roman"/>
                <w:i/>
                <w:iCs/>
                <w:sz w:val="24"/>
                <w:szCs w:val="24"/>
              </w:rPr>
              <w:t>Cerastium</w:t>
            </w:r>
            <w:proofErr w:type="spellEnd"/>
            <w:r w:rsidRPr="00D111DC">
              <w:rPr>
                <w:rFonts w:ascii="Times New Roman" w:hAnsi="Times New Roman" w:cs="Times New Roman"/>
                <w:i/>
                <w:iCs/>
                <w:sz w:val="24"/>
                <w:szCs w:val="24"/>
              </w:rPr>
              <w:t xml:space="preserve"> </w:t>
            </w:r>
            <w:proofErr w:type="spellStart"/>
            <w:r w:rsidRPr="00D111DC">
              <w:rPr>
                <w:rFonts w:ascii="Times New Roman" w:hAnsi="Times New Roman" w:cs="Times New Roman"/>
                <w:i/>
                <w:iCs/>
                <w:sz w:val="24"/>
                <w:szCs w:val="24"/>
              </w:rPr>
              <w:t>arvense</w:t>
            </w:r>
            <w:proofErr w:type="spellEnd"/>
          </w:p>
        </w:tc>
        <w:tc>
          <w:tcPr>
            <w:tcW w:w="1620" w:type="dxa"/>
          </w:tcPr>
          <w:p w14:paraId="2010F37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45588B5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70E79A5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203" w:type="dxa"/>
          </w:tcPr>
          <w:p w14:paraId="001A06B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0.348</w:t>
            </w:r>
          </w:p>
        </w:tc>
        <w:tc>
          <w:tcPr>
            <w:tcW w:w="1067" w:type="dxa"/>
          </w:tcPr>
          <w:p w14:paraId="017FF94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990" w:type="dxa"/>
          </w:tcPr>
          <w:p w14:paraId="258B53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0.023</w:t>
            </w:r>
          </w:p>
        </w:tc>
      </w:tr>
      <w:tr w:rsidR="00D111DC" w:rsidRPr="00D111DC" w14:paraId="77D9E5E1" w14:textId="77777777" w:rsidTr="00D111DC">
        <w:tc>
          <w:tcPr>
            <w:tcW w:w="1885" w:type="dxa"/>
          </w:tcPr>
          <w:p w14:paraId="4AD28CF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Ranunculus </w:t>
            </w:r>
            <w:proofErr w:type="spellStart"/>
            <w:r w:rsidRPr="00D111DC">
              <w:rPr>
                <w:rFonts w:ascii="Times New Roman" w:hAnsi="Times New Roman" w:cs="Times New Roman"/>
                <w:i/>
                <w:iCs/>
                <w:sz w:val="24"/>
                <w:szCs w:val="24"/>
              </w:rPr>
              <w:t>abortivus</w:t>
            </w:r>
            <w:proofErr w:type="spellEnd"/>
          </w:p>
        </w:tc>
        <w:tc>
          <w:tcPr>
            <w:tcW w:w="1620" w:type="dxa"/>
          </w:tcPr>
          <w:p w14:paraId="0A76253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0.508***</w:t>
            </w:r>
          </w:p>
        </w:tc>
        <w:tc>
          <w:tcPr>
            <w:tcW w:w="1501" w:type="dxa"/>
          </w:tcPr>
          <w:p w14:paraId="717E6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1269" w:type="dxa"/>
          </w:tcPr>
          <w:p w14:paraId="19600A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0.595***</w:t>
            </w:r>
          </w:p>
        </w:tc>
        <w:tc>
          <w:tcPr>
            <w:tcW w:w="1203" w:type="dxa"/>
          </w:tcPr>
          <w:p w14:paraId="14929A0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0.679</w:t>
            </w:r>
          </w:p>
        </w:tc>
        <w:tc>
          <w:tcPr>
            <w:tcW w:w="1067" w:type="dxa"/>
          </w:tcPr>
          <w:p w14:paraId="572CAE2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0.345</w:t>
            </w:r>
          </w:p>
        </w:tc>
        <w:tc>
          <w:tcPr>
            <w:tcW w:w="990" w:type="dxa"/>
          </w:tcPr>
          <w:p w14:paraId="6821E84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r>
      <w:tr w:rsidR="00D111DC" w:rsidRPr="00D111DC" w14:paraId="55346C81" w14:textId="77777777" w:rsidTr="00D111DC">
        <w:tc>
          <w:tcPr>
            <w:tcW w:w="1885" w:type="dxa"/>
          </w:tcPr>
          <w:p w14:paraId="7D54D80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Oxalis </w:t>
            </w:r>
            <w:proofErr w:type="spellStart"/>
            <w:r w:rsidRPr="00D111DC">
              <w:rPr>
                <w:rFonts w:ascii="Times New Roman" w:hAnsi="Times New Roman" w:cs="Times New Roman"/>
                <w:i/>
                <w:iCs/>
                <w:sz w:val="24"/>
                <w:szCs w:val="24"/>
              </w:rPr>
              <w:t>violacea</w:t>
            </w:r>
            <w:proofErr w:type="spellEnd"/>
          </w:p>
        </w:tc>
        <w:tc>
          <w:tcPr>
            <w:tcW w:w="1620" w:type="dxa"/>
          </w:tcPr>
          <w:p w14:paraId="3AEF948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501" w:type="dxa"/>
          </w:tcPr>
          <w:p w14:paraId="1421C3C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1269" w:type="dxa"/>
          </w:tcPr>
          <w:p w14:paraId="6E5F8C3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0.319*</w:t>
            </w:r>
          </w:p>
        </w:tc>
        <w:tc>
          <w:tcPr>
            <w:tcW w:w="1203" w:type="dxa"/>
          </w:tcPr>
          <w:p w14:paraId="62940B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0.146</w:t>
            </w:r>
          </w:p>
        </w:tc>
        <w:tc>
          <w:tcPr>
            <w:tcW w:w="1067" w:type="dxa"/>
          </w:tcPr>
          <w:p w14:paraId="647CAEE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0.059</w:t>
            </w:r>
          </w:p>
        </w:tc>
        <w:tc>
          <w:tcPr>
            <w:tcW w:w="990" w:type="dxa"/>
          </w:tcPr>
          <w:p w14:paraId="1E4EEF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0.020</w:t>
            </w:r>
          </w:p>
        </w:tc>
      </w:tr>
      <w:tr w:rsidR="00D111DC" w:rsidRPr="00D111DC" w14:paraId="3AA0BD39" w14:textId="77777777" w:rsidTr="00D111DC">
        <w:tc>
          <w:tcPr>
            <w:tcW w:w="1885" w:type="dxa"/>
          </w:tcPr>
          <w:p w14:paraId="57337AF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Sisyrinchium angustifolium</w:t>
            </w:r>
          </w:p>
        </w:tc>
        <w:tc>
          <w:tcPr>
            <w:tcW w:w="1620" w:type="dxa"/>
          </w:tcPr>
          <w:p w14:paraId="6D0110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5CF5FA7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6396ED4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0.334**</w:t>
            </w:r>
          </w:p>
        </w:tc>
        <w:tc>
          <w:tcPr>
            <w:tcW w:w="1203" w:type="dxa"/>
          </w:tcPr>
          <w:p w14:paraId="3019267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067" w:type="dxa"/>
          </w:tcPr>
          <w:p w14:paraId="4FE5782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0.114</w:t>
            </w:r>
          </w:p>
        </w:tc>
        <w:tc>
          <w:tcPr>
            <w:tcW w:w="990" w:type="dxa"/>
          </w:tcPr>
          <w:p w14:paraId="313E35B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0.027</w:t>
            </w:r>
          </w:p>
        </w:tc>
      </w:tr>
      <w:tr w:rsidR="00D111DC" w:rsidRPr="00D111DC" w14:paraId="7CEEBAD0" w14:textId="77777777" w:rsidTr="00D111DC">
        <w:tc>
          <w:tcPr>
            <w:tcW w:w="1885" w:type="dxa"/>
          </w:tcPr>
          <w:p w14:paraId="43880F9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Trillium </w:t>
            </w:r>
            <w:proofErr w:type="spellStart"/>
            <w:r w:rsidRPr="00D111DC">
              <w:rPr>
                <w:rFonts w:ascii="Times New Roman" w:hAnsi="Times New Roman" w:cs="Times New Roman"/>
                <w:i/>
                <w:iCs/>
                <w:sz w:val="24"/>
                <w:szCs w:val="24"/>
              </w:rPr>
              <w:t>cernuum</w:t>
            </w:r>
            <w:proofErr w:type="spellEnd"/>
          </w:p>
        </w:tc>
        <w:tc>
          <w:tcPr>
            <w:tcW w:w="1620" w:type="dxa"/>
          </w:tcPr>
          <w:p w14:paraId="55CA220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4688B6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05DB54D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-0.211</w:t>
            </w:r>
          </w:p>
        </w:tc>
        <w:tc>
          <w:tcPr>
            <w:tcW w:w="1203" w:type="dxa"/>
          </w:tcPr>
          <w:p w14:paraId="4A5168F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1.288</w:t>
            </w:r>
          </w:p>
        </w:tc>
        <w:tc>
          <w:tcPr>
            <w:tcW w:w="1067" w:type="dxa"/>
          </w:tcPr>
          <w:p w14:paraId="30345E1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0.712</w:t>
            </w:r>
          </w:p>
        </w:tc>
        <w:tc>
          <w:tcPr>
            <w:tcW w:w="990" w:type="dxa"/>
          </w:tcPr>
          <w:p w14:paraId="640A5F1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0.072</w:t>
            </w:r>
          </w:p>
        </w:tc>
      </w:tr>
      <w:tr w:rsidR="00D111DC" w:rsidRPr="00D111DC" w14:paraId="77E93D38" w14:textId="77777777" w:rsidTr="00D111DC">
        <w:tc>
          <w:tcPr>
            <w:tcW w:w="1885" w:type="dxa"/>
          </w:tcPr>
          <w:p w14:paraId="6D81A60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Lithospermum </w:t>
            </w:r>
            <w:proofErr w:type="spellStart"/>
            <w:r w:rsidRPr="00D111DC">
              <w:rPr>
                <w:rFonts w:ascii="Times New Roman" w:hAnsi="Times New Roman" w:cs="Times New Roman"/>
                <w:i/>
                <w:iCs/>
                <w:sz w:val="24"/>
                <w:szCs w:val="24"/>
              </w:rPr>
              <w:t>incisum</w:t>
            </w:r>
            <w:proofErr w:type="spellEnd"/>
          </w:p>
        </w:tc>
        <w:tc>
          <w:tcPr>
            <w:tcW w:w="1620" w:type="dxa"/>
          </w:tcPr>
          <w:p w14:paraId="21CAA3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75DCE03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359373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0.486***</w:t>
            </w:r>
          </w:p>
        </w:tc>
        <w:tc>
          <w:tcPr>
            <w:tcW w:w="1203" w:type="dxa"/>
          </w:tcPr>
          <w:p w14:paraId="74CE72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-0.061</w:t>
            </w:r>
          </w:p>
        </w:tc>
        <w:tc>
          <w:tcPr>
            <w:tcW w:w="1067" w:type="dxa"/>
          </w:tcPr>
          <w:p w14:paraId="2EFF78C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-0.033</w:t>
            </w:r>
          </w:p>
        </w:tc>
        <w:tc>
          <w:tcPr>
            <w:tcW w:w="990" w:type="dxa"/>
          </w:tcPr>
          <w:p w14:paraId="19CA10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-0.003</w:t>
            </w:r>
          </w:p>
        </w:tc>
      </w:tr>
      <w:tr w:rsidR="00D111DC" w:rsidRPr="00D111DC" w14:paraId="54AB4E48" w14:textId="77777777" w:rsidTr="00D111DC">
        <w:tc>
          <w:tcPr>
            <w:tcW w:w="1885" w:type="dxa"/>
          </w:tcPr>
          <w:p w14:paraId="49DE8B4C" w14:textId="77777777" w:rsidR="00D111DC" w:rsidRPr="00D111DC" w:rsidRDefault="00D111DC" w:rsidP="00D111DC">
            <w:pPr>
              <w:rPr>
                <w:rFonts w:ascii="Times New Roman" w:hAnsi="Times New Roman" w:cs="Times New Roman"/>
                <w:i/>
                <w:iCs/>
                <w:sz w:val="24"/>
                <w:szCs w:val="24"/>
              </w:rPr>
            </w:pPr>
            <w:proofErr w:type="spellStart"/>
            <w:r w:rsidRPr="00D111DC">
              <w:rPr>
                <w:rFonts w:ascii="Times New Roman" w:hAnsi="Times New Roman" w:cs="Times New Roman"/>
                <w:i/>
                <w:iCs/>
                <w:sz w:val="24"/>
                <w:szCs w:val="24"/>
              </w:rPr>
              <w:t>Pedicularis</w:t>
            </w:r>
            <w:proofErr w:type="spellEnd"/>
            <w:r w:rsidRPr="00D111DC">
              <w:rPr>
                <w:rFonts w:ascii="Times New Roman" w:hAnsi="Times New Roman" w:cs="Times New Roman"/>
                <w:i/>
                <w:iCs/>
                <w:sz w:val="24"/>
                <w:szCs w:val="24"/>
              </w:rPr>
              <w:t xml:space="preserve"> canadensis</w:t>
            </w:r>
          </w:p>
        </w:tc>
        <w:tc>
          <w:tcPr>
            <w:tcW w:w="1620" w:type="dxa"/>
          </w:tcPr>
          <w:p w14:paraId="7992C97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0.151**</w:t>
            </w:r>
          </w:p>
        </w:tc>
        <w:tc>
          <w:tcPr>
            <w:tcW w:w="1501" w:type="dxa"/>
          </w:tcPr>
          <w:p w14:paraId="0F4882F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0.083*</w:t>
            </w:r>
          </w:p>
        </w:tc>
        <w:tc>
          <w:tcPr>
            <w:tcW w:w="1269" w:type="dxa"/>
          </w:tcPr>
          <w:p w14:paraId="6BD4632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-0.048</w:t>
            </w:r>
          </w:p>
        </w:tc>
        <w:tc>
          <w:tcPr>
            <w:tcW w:w="1203" w:type="dxa"/>
          </w:tcPr>
          <w:p w14:paraId="4DEC452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1.359</w:t>
            </w:r>
          </w:p>
        </w:tc>
        <w:tc>
          <w:tcPr>
            <w:tcW w:w="1067" w:type="dxa"/>
          </w:tcPr>
          <w:p w14:paraId="7C24CFF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0.205</w:t>
            </w:r>
          </w:p>
        </w:tc>
        <w:tc>
          <w:tcPr>
            <w:tcW w:w="990" w:type="dxa"/>
          </w:tcPr>
          <w:p w14:paraId="2B4A18E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r>
      <w:tr w:rsidR="00D111DC" w:rsidRPr="00D111DC" w14:paraId="49791854" w14:textId="77777777" w:rsidTr="00D111DC">
        <w:tc>
          <w:tcPr>
            <w:tcW w:w="1885" w:type="dxa"/>
          </w:tcPr>
          <w:p w14:paraId="4AE7089B" w14:textId="77777777" w:rsidR="00D111DC" w:rsidRPr="00D111DC" w:rsidRDefault="00D111DC" w:rsidP="00D111DC">
            <w:pPr>
              <w:rPr>
                <w:rFonts w:ascii="Times New Roman" w:hAnsi="Times New Roman" w:cs="Times New Roman"/>
                <w:i/>
                <w:iCs/>
                <w:sz w:val="24"/>
                <w:szCs w:val="24"/>
              </w:rPr>
            </w:pPr>
            <w:proofErr w:type="spellStart"/>
            <w:r w:rsidRPr="00D111DC">
              <w:rPr>
                <w:rFonts w:ascii="Times New Roman" w:hAnsi="Times New Roman" w:cs="Times New Roman"/>
                <w:i/>
                <w:iCs/>
                <w:sz w:val="24"/>
                <w:szCs w:val="24"/>
              </w:rPr>
              <w:t>Zizia</w:t>
            </w:r>
            <w:proofErr w:type="spellEnd"/>
            <w:r w:rsidRPr="00D111DC">
              <w:rPr>
                <w:rFonts w:ascii="Times New Roman" w:hAnsi="Times New Roman" w:cs="Times New Roman"/>
                <w:i/>
                <w:iCs/>
                <w:sz w:val="24"/>
                <w:szCs w:val="24"/>
              </w:rPr>
              <w:t xml:space="preserve"> </w:t>
            </w:r>
            <w:proofErr w:type="spellStart"/>
            <w:r w:rsidRPr="00D111DC">
              <w:rPr>
                <w:rFonts w:ascii="Times New Roman" w:hAnsi="Times New Roman" w:cs="Times New Roman"/>
                <w:i/>
                <w:iCs/>
                <w:sz w:val="24"/>
                <w:szCs w:val="24"/>
              </w:rPr>
              <w:t>aurea</w:t>
            </w:r>
            <w:proofErr w:type="spellEnd"/>
          </w:p>
        </w:tc>
        <w:tc>
          <w:tcPr>
            <w:tcW w:w="1620" w:type="dxa"/>
          </w:tcPr>
          <w:p w14:paraId="1C42041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501" w:type="dxa"/>
          </w:tcPr>
          <w:p w14:paraId="2BA3C1C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0.102*</w:t>
            </w:r>
          </w:p>
        </w:tc>
        <w:tc>
          <w:tcPr>
            <w:tcW w:w="1269" w:type="dxa"/>
          </w:tcPr>
          <w:p w14:paraId="444D6D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0.652***</w:t>
            </w:r>
          </w:p>
        </w:tc>
        <w:tc>
          <w:tcPr>
            <w:tcW w:w="1203" w:type="dxa"/>
          </w:tcPr>
          <w:p w14:paraId="69600DD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0.307</w:t>
            </w:r>
          </w:p>
        </w:tc>
        <w:tc>
          <w:tcPr>
            <w:tcW w:w="1067" w:type="dxa"/>
          </w:tcPr>
          <w:p w14:paraId="24FFA0D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0.131</w:t>
            </w:r>
          </w:p>
        </w:tc>
        <w:tc>
          <w:tcPr>
            <w:tcW w:w="990" w:type="dxa"/>
          </w:tcPr>
          <w:p w14:paraId="7DCA00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r>
      <w:tr w:rsidR="00D111DC" w:rsidRPr="00D111DC" w14:paraId="11378592" w14:textId="77777777" w:rsidTr="00D111DC">
        <w:tc>
          <w:tcPr>
            <w:tcW w:w="1885" w:type="dxa"/>
          </w:tcPr>
          <w:p w14:paraId="45A7307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Vicia americana</w:t>
            </w:r>
          </w:p>
        </w:tc>
        <w:tc>
          <w:tcPr>
            <w:tcW w:w="1620" w:type="dxa"/>
          </w:tcPr>
          <w:p w14:paraId="39FA6EC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0.134***</w:t>
            </w:r>
          </w:p>
        </w:tc>
        <w:tc>
          <w:tcPr>
            <w:tcW w:w="1501" w:type="dxa"/>
          </w:tcPr>
          <w:p w14:paraId="5778178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0.081**</w:t>
            </w:r>
          </w:p>
        </w:tc>
        <w:tc>
          <w:tcPr>
            <w:tcW w:w="1269" w:type="dxa"/>
          </w:tcPr>
          <w:p w14:paraId="352AF34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0.371</w:t>
            </w:r>
          </w:p>
        </w:tc>
        <w:tc>
          <w:tcPr>
            <w:tcW w:w="1203" w:type="dxa"/>
          </w:tcPr>
          <w:p w14:paraId="4BC3B9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-0.452</w:t>
            </w:r>
          </w:p>
        </w:tc>
        <w:tc>
          <w:tcPr>
            <w:tcW w:w="1067" w:type="dxa"/>
          </w:tcPr>
          <w:p w14:paraId="2EBD5F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-0.060</w:t>
            </w:r>
          </w:p>
        </w:tc>
        <w:tc>
          <w:tcPr>
            <w:tcW w:w="990" w:type="dxa"/>
          </w:tcPr>
          <w:p w14:paraId="31F7F9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46166714" w14:textId="77777777" w:rsidTr="00D111DC">
        <w:tc>
          <w:tcPr>
            <w:tcW w:w="1885" w:type="dxa"/>
          </w:tcPr>
          <w:p w14:paraId="1A0BDFD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Cypripedium </w:t>
            </w:r>
            <w:proofErr w:type="spellStart"/>
            <w:r w:rsidRPr="00D111DC">
              <w:rPr>
                <w:rFonts w:ascii="Times New Roman" w:hAnsi="Times New Roman" w:cs="Times New Roman"/>
                <w:i/>
                <w:iCs/>
                <w:sz w:val="24"/>
                <w:szCs w:val="24"/>
              </w:rPr>
              <w:t>candidum</w:t>
            </w:r>
            <w:proofErr w:type="spellEnd"/>
          </w:p>
        </w:tc>
        <w:tc>
          <w:tcPr>
            <w:tcW w:w="1620" w:type="dxa"/>
          </w:tcPr>
          <w:p w14:paraId="5496547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2632C5D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04DC0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c>
          <w:tcPr>
            <w:tcW w:w="1203" w:type="dxa"/>
          </w:tcPr>
          <w:p w14:paraId="0822DB6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067" w:type="dxa"/>
          </w:tcPr>
          <w:p w14:paraId="3C4883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-0.174*</w:t>
            </w:r>
          </w:p>
        </w:tc>
        <w:tc>
          <w:tcPr>
            <w:tcW w:w="990" w:type="dxa"/>
          </w:tcPr>
          <w:p w14:paraId="44E2A66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-0.032</w:t>
            </w:r>
          </w:p>
        </w:tc>
      </w:tr>
      <w:tr w:rsidR="00D111DC" w:rsidRPr="00D111DC" w14:paraId="77EEDD39" w14:textId="77777777" w:rsidTr="00D111DC">
        <w:tc>
          <w:tcPr>
            <w:tcW w:w="1885" w:type="dxa"/>
          </w:tcPr>
          <w:p w14:paraId="647D43CE"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Achillea millefolium</w:t>
            </w:r>
          </w:p>
        </w:tc>
        <w:tc>
          <w:tcPr>
            <w:tcW w:w="1620" w:type="dxa"/>
          </w:tcPr>
          <w:p w14:paraId="349F120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0.257***</w:t>
            </w:r>
          </w:p>
        </w:tc>
        <w:tc>
          <w:tcPr>
            <w:tcW w:w="1501" w:type="dxa"/>
          </w:tcPr>
          <w:p w14:paraId="55824D8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0.036</w:t>
            </w:r>
          </w:p>
        </w:tc>
        <w:tc>
          <w:tcPr>
            <w:tcW w:w="1269" w:type="dxa"/>
          </w:tcPr>
          <w:p w14:paraId="02E467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0.529**</w:t>
            </w:r>
          </w:p>
        </w:tc>
        <w:tc>
          <w:tcPr>
            <w:tcW w:w="1203" w:type="dxa"/>
          </w:tcPr>
          <w:p w14:paraId="0F5C68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0.042</w:t>
            </w:r>
          </w:p>
        </w:tc>
        <w:tc>
          <w:tcPr>
            <w:tcW w:w="1067" w:type="dxa"/>
          </w:tcPr>
          <w:p w14:paraId="6718CA6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0.011</w:t>
            </w:r>
          </w:p>
        </w:tc>
        <w:tc>
          <w:tcPr>
            <w:tcW w:w="990" w:type="dxa"/>
          </w:tcPr>
          <w:p w14:paraId="3D18B5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0.002</w:t>
            </w:r>
          </w:p>
        </w:tc>
      </w:tr>
      <w:tr w:rsidR="00D111DC" w:rsidRPr="00D111DC" w14:paraId="5B166796" w14:textId="77777777" w:rsidTr="00D111DC">
        <w:tc>
          <w:tcPr>
            <w:tcW w:w="1885" w:type="dxa"/>
          </w:tcPr>
          <w:p w14:paraId="21A9C6A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Anemone canadensis</w:t>
            </w:r>
          </w:p>
        </w:tc>
        <w:tc>
          <w:tcPr>
            <w:tcW w:w="1620" w:type="dxa"/>
          </w:tcPr>
          <w:p w14:paraId="09369A5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0ECC7CE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55E0C70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0.491***</w:t>
            </w:r>
          </w:p>
        </w:tc>
        <w:tc>
          <w:tcPr>
            <w:tcW w:w="1203" w:type="dxa"/>
          </w:tcPr>
          <w:p w14:paraId="2B40C70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-0.092</w:t>
            </w:r>
          </w:p>
        </w:tc>
        <w:tc>
          <w:tcPr>
            <w:tcW w:w="1067" w:type="dxa"/>
          </w:tcPr>
          <w:p w14:paraId="6F1FAC0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c>
          <w:tcPr>
            <w:tcW w:w="990" w:type="dxa"/>
          </w:tcPr>
          <w:p w14:paraId="2D16B47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02EC8EA5" w14:textId="77777777" w:rsidTr="00D111DC">
        <w:tc>
          <w:tcPr>
            <w:tcW w:w="1885" w:type="dxa"/>
          </w:tcPr>
          <w:p w14:paraId="0590D956" w14:textId="77777777" w:rsidR="00D111DC" w:rsidRPr="00D111DC" w:rsidRDefault="00D111DC" w:rsidP="00D111DC">
            <w:pPr>
              <w:rPr>
                <w:rFonts w:ascii="Times New Roman" w:hAnsi="Times New Roman" w:cs="Times New Roman"/>
                <w:i/>
                <w:iCs/>
                <w:sz w:val="24"/>
                <w:szCs w:val="24"/>
              </w:rPr>
            </w:pPr>
            <w:proofErr w:type="spellStart"/>
            <w:r w:rsidRPr="00D111DC">
              <w:rPr>
                <w:rFonts w:ascii="Times New Roman" w:hAnsi="Times New Roman" w:cs="Times New Roman"/>
                <w:i/>
                <w:iCs/>
                <w:sz w:val="24"/>
                <w:szCs w:val="24"/>
              </w:rPr>
              <w:t>Oxytre</w:t>
            </w:r>
            <w:proofErr w:type="spellEnd"/>
            <w:r w:rsidRPr="00D111DC">
              <w:rPr>
                <w:rFonts w:ascii="Times New Roman" w:hAnsi="Times New Roman" w:cs="Times New Roman"/>
                <w:i/>
                <w:iCs/>
                <w:sz w:val="24"/>
                <w:szCs w:val="24"/>
              </w:rPr>
              <w:t xml:space="preserve"> </w:t>
            </w:r>
            <w:proofErr w:type="spellStart"/>
            <w:r w:rsidRPr="00D111DC">
              <w:rPr>
                <w:rFonts w:ascii="Times New Roman" w:hAnsi="Times New Roman" w:cs="Times New Roman"/>
                <w:i/>
                <w:iCs/>
                <w:sz w:val="24"/>
                <w:szCs w:val="24"/>
              </w:rPr>
              <w:t>lambe</w:t>
            </w:r>
            <w:proofErr w:type="spellEnd"/>
          </w:p>
        </w:tc>
        <w:tc>
          <w:tcPr>
            <w:tcW w:w="1620" w:type="dxa"/>
          </w:tcPr>
          <w:p w14:paraId="20EE64A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0.493***</w:t>
            </w:r>
          </w:p>
        </w:tc>
        <w:tc>
          <w:tcPr>
            <w:tcW w:w="1501" w:type="dxa"/>
          </w:tcPr>
          <w:p w14:paraId="74990FA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0.008</w:t>
            </w:r>
          </w:p>
        </w:tc>
        <w:tc>
          <w:tcPr>
            <w:tcW w:w="1269" w:type="dxa"/>
          </w:tcPr>
          <w:p w14:paraId="2EFB16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0.133</w:t>
            </w:r>
          </w:p>
        </w:tc>
        <w:tc>
          <w:tcPr>
            <w:tcW w:w="1203" w:type="dxa"/>
          </w:tcPr>
          <w:p w14:paraId="719FA33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0.573</w:t>
            </w:r>
          </w:p>
        </w:tc>
        <w:tc>
          <w:tcPr>
            <w:tcW w:w="1067" w:type="dxa"/>
          </w:tcPr>
          <w:p w14:paraId="1445131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0.283</w:t>
            </w:r>
          </w:p>
        </w:tc>
        <w:tc>
          <w:tcPr>
            <w:tcW w:w="990" w:type="dxa"/>
          </w:tcPr>
          <w:p w14:paraId="38FAA7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0.004</w:t>
            </w:r>
          </w:p>
        </w:tc>
      </w:tr>
      <w:tr w:rsidR="00D111DC" w:rsidRPr="00D111DC" w14:paraId="7112902C" w14:textId="77777777" w:rsidTr="00D111DC">
        <w:tc>
          <w:tcPr>
            <w:tcW w:w="1885" w:type="dxa"/>
          </w:tcPr>
          <w:p w14:paraId="4828F7E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Rosa </w:t>
            </w:r>
            <w:proofErr w:type="spellStart"/>
            <w:r w:rsidRPr="00D111DC">
              <w:rPr>
                <w:rFonts w:ascii="Times New Roman" w:hAnsi="Times New Roman" w:cs="Times New Roman"/>
                <w:i/>
                <w:iCs/>
                <w:sz w:val="24"/>
                <w:szCs w:val="24"/>
              </w:rPr>
              <w:t>arkansana</w:t>
            </w:r>
            <w:proofErr w:type="spellEnd"/>
          </w:p>
        </w:tc>
        <w:tc>
          <w:tcPr>
            <w:tcW w:w="1620" w:type="dxa"/>
          </w:tcPr>
          <w:p w14:paraId="66BA457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13079EB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26611DC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0.364**</w:t>
            </w:r>
          </w:p>
        </w:tc>
        <w:tc>
          <w:tcPr>
            <w:tcW w:w="1203" w:type="dxa"/>
          </w:tcPr>
          <w:p w14:paraId="76BF93A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0.700**</w:t>
            </w:r>
          </w:p>
        </w:tc>
        <w:tc>
          <w:tcPr>
            <w:tcW w:w="1067" w:type="dxa"/>
          </w:tcPr>
          <w:p w14:paraId="2E90A1B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0.279**</w:t>
            </w:r>
          </w:p>
        </w:tc>
        <w:tc>
          <w:tcPr>
            <w:tcW w:w="990" w:type="dxa"/>
          </w:tcPr>
          <w:p w14:paraId="7D98FC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0.052</w:t>
            </w:r>
          </w:p>
        </w:tc>
      </w:tr>
      <w:tr w:rsidR="00D111DC" w:rsidRPr="00D111DC" w14:paraId="2E6E6A57" w14:textId="77777777" w:rsidTr="00D111DC">
        <w:tc>
          <w:tcPr>
            <w:tcW w:w="1885" w:type="dxa"/>
          </w:tcPr>
          <w:p w14:paraId="7031CF4F"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Penstemon grandifloras</w:t>
            </w:r>
          </w:p>
        </w:tc>
        <w:tc>
          <w:tcPr>
            <w:tcW w:w="1620" w:type="dxa"/>
          </w:tcPr>
          <w:p w14:paraId="41EAF6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501" w:type="dxa"/>
          </w:tcPr>
          <w:p w14:paraId="6DF0D6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0.097</w:t>
            </w:r>
          </w:p>
        </w:tc>
        <w:tc>
          <w:tcPr>
            <w:tcW w:w="1269" w:type="dxa"/>
          </w:tcPr>
          <w:p w14:paraId="4B6D8AF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-0.077</w:t>
            </w:r>
          </w:p>
        </w:tc>
        <w:tc>
          <w:tcPr>
            <w:tcW w:w="1203" w:type="dxa"/>
          </w:tcPr>
          <w:p w14:paraId="447999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0.382</w:t>
            </w:r>
          </w:p>
        </w:tc>
        <w:tc>
          <w:tcPr>
            <w:tcW w:w="1067" w:type="dxa"/>
          </w:tcPr>
          <w:p w14:paraId="08074BD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0.167</w:t>
            </w:r>
          </w:p>
        </w:tc>
        <w:tc>
          <w:tcPr>
            <w:tcW w:w="990" w:type="dxa"/>
          </w:tcPr>
          <w:p w14:paraId="1AF46FB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02F18DC3" w14:textId="77777777" w:rsidTr="00D111DC">
        <w:tc>
          <w:tcPr>
            <w:tcW w:w="1885" w:type="dxa"/>
          </w:tcPr>
          <w:p w14:paraId="5CF2618C"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Penstemon </w:t>
            </w:r>
            <w:proofErr w:type="spellStart"/>
            <w:r w:rsidRPr="00D111DC">
              <w:rPr>
                <w:rFonts w:ascii="Times New Roman" w:hAnsi="Times New Roman" w:cs="Times New Roman"/>
                <w:i/>
                <w:iCs/>
                <w:sz w:val="24"/>
                <w:szCs w:val="24"/>
              </w:rPr>
              <w:t>gracilis</w:t>
            </w:r>
            <w:proofErr w:type="spellEnd"/>
          </w:p>
        </w:tc>
        <w:tc>
          <w:tcPr>
            <w:tcW w:w="1620" w:type="dxa"/>
          </w:tcPr>
          <w:p w14:paraId="59951E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0.459***</w:t>
            </w:r>
          </w:p>
        </w:tc>
        <w:tc>
          <w:tcPr>
            <w:tcW w:w="1501" w:type="dxa"/>
          </w:tcPr>
          <w:p w14:paraId="48CBDB1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0.106</w:t>
            </w:r>
          </w:p>
        </w:tc>
        <w:tc>
          <w:tcPr>
            <w:tcW w:w="1269" w:type="dxa"/>
          </w:tcPr>
          <w:p w14:paraId="4F9FFC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0.241*</w:t>
            </w:r>
          </w:p>
        </w:tc>
        <w:tc>
          <w:tcPr>
            <w:tcW w:w="1203" w:type="dxa"/>
          </w:tcPr>
          <w:p w14:paraId="479E3F9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1067" w:type="dxa"/>
          </w:tcPr>
          <w:p w14:paraId="1CFA006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c>
          <w:tcPr>
            <w:tcW w:w="990" w:type="dxa"/>
          </w:tcPr>
          <w:p w14:paraId="3DEE885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1B3AD024" w14:textId="77777777" w:rsidTr="00D111DC">
        <w:tc>
          <w:tcPr>
            <w:tcW w:w="1885" w:type="dxa"/>
          </w:tcPr>
          <w:p w14:paraId="07D813A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Zigadenus elegans</w:t>
            </w:r>
          </w:p>
        </w:tc>
        <w:tc>
          <w:tcPr>
            <w:tcW w:w="1620" w:type="dxa"/>
          </w:tcPr>
          <w:p w14:paraId="077604A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0.144***</w:t>
            </w:r>
          </w:p>
        </w:tc>
        <w:tc>
          <w:tcPr>
            <w:tcW w:w="1501" w:type="dxa"/>
          </w:tcPr>
          <w:p w14:paraId="559C1F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0.091**</w:t>
            </w:r>
          </w:p>
        </w:tc>
        <w:tc>
          <w:tcPr>
            <w:tcW w:w="1269" w:type="dxa"/>
          </w:tcPr>
          <w:p w14:paraId="61686AA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0.301***</w:t>
            </w:r>
          </w:p>
        </w:tc>
        <w:tc>
          <w:tcPr>
            <w:tcW w:w="1203" w:type="dxa"/>
          </w:tcPr>
          <w:p w14:paraId="7DD000F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0.467***</w:t>
            </w:r>
          </w:p>
        </w:tc>
        <w:tc>
          <w:tcPr>
            <w:tcW w:w="1067" w:type="dxa"/>
          </w:tcPr>
          <w:p w14:paraId="2FC14F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990" w:type="dxa"/>
          </w:tcPr>
          <w:p w14:paraId="260B514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0.043*</w:t>
            </w:r>
          </w:p>
        </w:tc>
      </w:tr>
      <w:tr w:rsidR="00D111DC" w:rsidRPr="00D111DC" w14:paraId="1B43830F" w14:textId="77777777" w:rsidTr="00D111DC">
        <w:tc>
          <w:tcPr>
            <w:tcW w:w="1885" w:type="dxa"/>
          </w:tcPr>
          <w:p w14:paraId="3A4FAE6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 xml:space="preserve">Oenothera </w:t>
            </w:r>
            <w:proofErr w:type="spellStart"/>
            <w:r w:rsidRPr="00D111DC">
              <w:rPr>
                <w:rFonts w:ascii="Times New Roman" w:hAnsi="Times New Roman" w:cs="Times New Roman"/>
                <w:i/>
                <w:iCs/>
                <w:sz w:val="24"/>
                <w:szCs w:val="24"/>
              </w:rPr>
              <w:t>nuttallii</w:t>
            </w:r>
            <w:proofErr w:type="spellEnd"/>
          </w:p>
        </w:tc>
        <w:tc>
          <w:tcPr>
            <w:tcW w:w="1620" w:type="dxa"/>
          </w:tcPr>
          <w:p w14:paraId="1DE257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0.340*</w:t>
            </w:r>
          </w:p>
        </w:tc>
        <w:tc>
          <w:tcPr>
            <w:tcW w:w="1501" w:type="dxa"/>
          </w:tcPr>
          <w:p w14:paraId="0F36FDD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4BB4E63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-0.177</w:t>
            </w:r>
          </w:p>
        </w:tc>
        <w:tc>
          <w:tcPr>
            <w:tcW w:w="1203" w:type="dxa"/>
          </w:tcPr>
          <w:p w14:paraId="75EFAB6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1.236</w:t>
            </w:r>
          </w:p>
        </w:tc>
        <w:tc>
          <w:tcPr>
            <w:tcW w:w="1067" w:type="dxa"/>
          </w:tcPr>
          <w:p w14:paraId="068FAB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0.421</w:t>
            </w:r>
          </w:p>
        </w:tc>
        <w:tc>
          <w:tcPr>
            <w:tcW w:w="990" w:type="dxa"/>
          </w:tcPr>
          <w:p w14:paraId="50A66A2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0.220</w:t>
            </w:r>
          </w:p>
        </w:tc>
      </w:tr>
    </w:tbl>
    <w:p w14:paraId="1F5E9273" w14:textId="77777777" w:rsidR="00D111DC" w:rsidRDefault="00D111DC" w:rsidP="00D111DC">
      <w:pPr>
        <w:spacing w:line="480" w:lineRule="auto"/>
        <w:ind w:firstLine="720"/>
        <w:rPr>
          <w:rFonts w:ascii="Times New Roman" w:hAnsi="Times New Roman" w:cs="Times New Roman"/>
          <w:sz w:val="24"/>
          <w:szCs w:val="24"/>
        </w:rPr>
      </w:pPr>
    </w:p>
    <w:p w14:paraId="2AE25CCF" w14:textId="63E45293" w:rsidR="00C654FA" w:rsidRDefault="00D111DC"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Discussion</w:t>
      </w:r>
    </w:p>
    <w:p w14:paraId="17DD8448" w14:textId="4413D6DD" w:rsidR="006518D3" w:rsidRDefault="00C654FA" w:rsidP="006518D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We built a path diagram describing the relationships between temperature, winter precipitation, and first flowering date variables. </w:t>
      </w:r>
      <w:r w:rsidR="00E33B83">
        <w:rPr>
          <w:rFonts w:ascii="Times New Roman" w:hAnsi="Times New Roman" w:cs="Times New Roman"/>
          <w:sz w:val="24"/>
          <w:szCs w:val="24"/>
        </w:rPr>
        <w:t>From the climatic and flowering variables, w</w:t>
      </w:r>
      <w:r w:rsidR="00541AA1">
        <w:rPr>
          <w:rFonts w:ascii="Times New Roman" w:hAnsi="Times New Roman" w:cs="Times New Roman"/>
          <w:sz w:val="24"/>
          <w:szCs w:val="24"/>
        </w:rPr>
        <w:t xml:space="preserve">e created one full model and three reduced models describing the hypothesized relationships between these variables. The model that omitted DOBG was the best model, indicating that when snow melts, is not important in predicting flowering. </w:t>
      </w:r>
      <w:r w:rsidR="00823FC8">
        <w:rPr>
          <w:rFonts w:ascii="Times New Roman" w:hAnsi="Times New Roman" w:cs="Times New Roman"/>
          <w:sz w:val="24"/>
          <w:szCs w:val="24"/>
        </w:rPr>
        <w:t xml:space="preserve">An explanation for why plants flower regardless of when </w:t>
      </w:r>
      <w:r w:rsidR="00416A80">
        <w:rPr>
          <w:rFonts w:ascii="Times New Roman" w:hAnsi="Times New Roman" w:cs="Times New Roman"/>
          <w:sz w:val="24"/>
          <w:szCs w:val="24"/>
        </w:rPr>
        <w:t>the ground becomes bare is that plants can change the length of earlier developmental phases ensuring that flowering occurs around the same time each year</w:t>
      </w:r>
      <w:r w:rsidR="00FE24E6">
        <w:rPr>
          <w:rFonts w:ascii="Times New Roman" w:hAnsi="Times New Roman" w:cs="Times New Roman"/>
          <w:sz w:val="24"/>
          <w:szCs w:val="24"/>
        </w:rPr>
        <w:t xml:space="preserve"> </w:t>
      </w:r>
      <w:r w:rsidR="00FE24E6">
        <w:rPr>
          <w:rFonts w:ascii="Times New Roman" w:hAnsi="Times New Roman" w:cs="Times New Roman"/>
          <w:sz w:val="24"/>
          <w:szCs w:val="24"/>
        </w:rPr>
        <w:fldChar w:fldCharType="begin"/>
      </w:r>
      <w:r w:rsidR="00FE24E6">
        <w:rPr>
          <w:rFonts w:ascii="Times New Roman" w:hAnsi="Times New Roman" w:cs="Times New Roman"/>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FE24E6">
        <w:rPr>
          <w:rFonts w:ascii="Times New Roman" w:hAnsi="Times New Roman" w:cs="Times New Roman"/>
          <w:sz w:val="24"/>
          <w:szCs w:val="24"/>
        </w:rPr>
        <w:fldChar w:fldCharType="separate"/>
      </w:r>
      <w:r w:rsidR="00FE24E6">
        <w:rPr>
          <w:rFonts w:ascii="Times New Roman" w:hAnsi="Times New Roman" w:cs="Times New Roman"/>
          <w:noProof/>
          <w:sz w:val="24"/>
          <w:szCs w:val="24"/>
        </w:rPr>
        <w:t>(Sherwood et al. 2017)</w:t>
      </w:r>
      <w:r w:rsidR="00FE24E6">
        <w:rPr>
          <w:rFonts w:ascii="Times New Roman" w:hAnsi="Times New Roman" w:cs="Times New Roman"/>
          <w:sz w:val="24"/>
          <w:szCs w:val="24"/>
        </w:rPr>
        <w:fldChar w:fldCharType="end"/>
      </w:r>
      <w:r w:rsidR="00416A80">
        <w:rPr>
          <w:rFonts w:ascii="Times New Roman" w:hAnsi="Times New Roman" w:cs="Times New Roman"/>
          <w:sz w:val="24"/>
          <w:szCs w:val="24"/>
        </w:rPr>
        <w:t>.</w:t>
      </w:r>
      <w:r w:rsidR="00541AA1">
        <w:rPr>
          <w:rFonts w:ascii="Times New Roman" w:hAnsi="Times New Roman" w:cs="Times New Roman"/>
          <w:sz w:val="24"/>
          <w:szCs w:val="24"/>
        </w:rPr>
        <w:t xml:space="preserve">  </w:t>
      </w:r>
      <w:r w:rsidR="00D111DC">
        <w:rPr>
          <w:rFonts w:ascii="Times New Roman" w:hAnsi="Times New Roman" w:cs="Times New Roman"/>
          <w:b/>
          <w:bCs/>
          <w:sz w:val="24"/>
          <w:szCs w:val="24"/>
        </w:rPr>
        <w:tab/>
      </w:r>
    </w:p>
    <w:p w14:paraId="1E5D9C04" w14:textId="04E2B0F6" w:rsidR="002C4581" w:rsidRDefault="002C458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After applying structural equation modeling, we determined that variables related to snow are not correlated to flowering phenology for most species</w:t>
      </w:r>
      <w:r w:rsidR="00FD0CEE">
        <w:rPr>
          <w:rFonts w:ascii="Times New Roman" w:hAnsi="Times New Roman" w:cs="Times New Roman"/>
          <w:sz w:val="24"/>
          <w:szCs w:val="24"/>
        </w:rPr>
        <w:t xml:space="preserve">. Only 3 of 19 species had significant regression coefficients for the direct effect of SPDX on FFD. Those same three species also had significant </w:t>
      </w:r>
      <w:r w:rsidR="00E33B83">
        <w:rPr>
          <w:rFonts w:ascii="Times New Roman" w:hAnsi="Times New Roman" w:cs="Times New Roman"/>
          <w:sz w:val="24"/>
          <w:szCs w:val="24"/>
        </w:rPr>
        <w:t>regression</w:t>
      </w:r>
      <w:r w:rsidR="00FD0CEE">
        <w:rPr>
          <w:rFonts w:ascii="Times New Roman" w:hAnsi="Times New Roman" w:cs="Times New Roman"/>
          <w:sz w:val="24"/>
          <w:szCs w:val="24"/>
        </w:rPr>
        <w:t xml:space="preserve"> coefficients for the indirect effect of TSNOW on FFD through SPDX. Curiously, all three species were later flowering species</w:t>
      </w:r>
      <w:r w:rsidR="002B652D">
        <w:rPr>
          <w:rFonts w:ascii="Times New Roman" w:hAnsi="Times New Roman" w:cs="Times New Roman"/>
          <w:sz w:val="24"/>
          <w:szCs w:val="24"/>
        </w:rPr>
        <w:t xml:space="preserve"> and the responses to snow were different</w:t>
      </w:r>
      <w:r w:rsidR="00FD0CEE">
        <w:rPr>
          <w:rFonts w:ascii="Times New Roman" w:hAnsi="Times New Roman" w:cs="Times New Roman"/>
          <w:sz w:val="24"/>
          <w:szCs w:val="24"/>
        </w:rPr>
        <w:t xml:space="preserve">. </w:t>
      </w:r>
      <w:r w:rsidR="003E2E6C">
        <w:rPr>
          <w:rFonts w:ascii="Times New Roman" w:hAnsi="Times New Roman" w:cs="Times New Roman"/>
          <w:i/>
          <w:iCs/>
          <w:sz w:val="24"/>
          <w:szCs w:val="24"/>
        </w:rPr>
        <w:t xml:space="preserve">Rosa </w:t>
      </w:r>
      <w:proofErr w:type="spellStart"/>
      <w:r w:rsidR="003E2E6C">
        <w:rPr>
          <w:rFonts w:ascii="Times New Roman" w:hAnsi="Times New Roman" w:cs="Times New Roman"/>
          <w:i/>
          <w:iCs/>
          <w:sz w:val="24"/>
          <w:szCs w:val="24"/>
        </w:rPr>
        <w:t>arkansana</w:t>
      </w:r>
      <w:proofErr w:type="spellEnd"/>
      <w:r w:rsidR="003E2E6C">
        <w:rPr>
          <w:rFonts w:ascii="Times New Roman" w:hAnsi="Times New Roman" w:cs="Times New Roman"/>
          <w:i/>
          <w:iCs/>
          <w:sz w:val="24"/>
          <w:szCs w:val="24"/>
        </w:rPr>
        <w:t xml:space="preserve"> </w:t>
      </w:r>
      <w:r w:rsidR="003E2E6C">
        <w:rPr>
          <w:rFonts w:ascii="Times New Roman" w:hAnsi="Times New Roman" w:cs="Times New Roman"/>
          <w:sz w:val="24"/>
          <w:szCs w:val="24"/>
        </w:rPr>
        <w:t xml:space="preserve">and </w:t>
      </w:r>
      <w:r w:rsidR="003E2E6C">
        <w:rPr>
          <w:rFonts w:ascii="Times New Roman" w:hAnsi="Times New Roman" w:cs="Times New Roman"/>
          <w:i/>
          <w:iCs/>
          <w:sz w:val="24"/>
          <w:szCs w:val="24"/>
        </w:rPr>
        <w:t xml:space="preserve">Zigadenus </w:t>
      </w:r>
      <w:proofErr w:type="spellStart"/>
      <w:r w:rsidR="003E2E6C">
        <w:rPr>
          <w:rFonts w:ascii="Times New Roman" w:hAnsi="Times New Roman" w:cs="Times New Roman"/>
          <w:i/>
          <w:iCs/>
          <w:sz w:val="24"/>
          <w:szCs w:val="24"/>
        </w:rPr>
        <w:t>elegens</w:t>
      </w:r>
      <w:proofErr w:type="spellEnd"/>
      <w:r w:rsidR="003E2E6C">
        <w:rPr>
          <w:rFonts w:ascii="Times New Roman" w:hAnsi="Times New Roman" w:cs="Times New Roman"/>
          <w:i/>
          <w:iCs/>
          <w:sz w:val="24"/>
          <w:szCs w:val="24"/>
        </w:rPr>
        <w:t xml:space="preserve"> </w:t>
      </w:r>
      <w:r w:rsidR="002B652D">
        <w:rPr>
          <w:rFonts w:ascii="Times New Roman" w:hAnsi="Times New Roman" w:cs="Times New Roman"/>
          <w:sz w:val="24"/>
          <w:szCs w:val="24"/>
        </w:rPr>
        <w:t>had negative regression coefficient</w:t>
      </w:r>
      <w:r w:rsidR="003E2E6C">
        <w:rPr>
          <w:rFonts w:ascii="Times New Roman" w:hAnsi="Times New Roman" w:cs="Times New Roman"/>
          <w:sz w:val="24"/>
          <w:szCs w:val="24"/>
        </w:rPr>
        <w:t>s</w:t>
      </w:r>
      <w:r w:rsidR="002B652D">
        <w:rPr>
          <w:rFonts w:ascii="Times New Roman" w:hAnsi="Times New Roman" w:cs="Times New Roman"/>
          <w:sz w:val="24"/>
          <w:szCs w:val="24"/>
        </w:rPr>
        <w:t xml:space="preserve"> meaning that increased snowpack in March </w:t>
      </w:r>
      <w:r w:rsidR="00DF271B">
        <w:rPr>
          <w:rFonts w:ascii="Times New Roman" w:hAnsi="Times New Roman" w:cs="Times New Roman"/>
          <w:sz w:val="24"/>
          <w:szCs w:val="24"/>
        </w:rPr>
        <w:t xml:space="preserve">led to </w:t>
      </w:r>
      <w:r w:rsidR="003E2E6C">
        <w:rPr>
          <w:rFonts w:ascii="Times New Roman" w:hAnsi="Times New Roman" w:cs="Times New Roman"/>
          <w:sz w:val="24"/>
          <w:szCs w:val="24"/>
        </w:rPr>
        <w:t>later</w:t>
      </w:r>
      <w:r w:rsidR="00DF271B">
        <w:rPr>
          <w:rFonts w:ascii="Times New Roman" w:hAnsi="Times New Roman" w:cs="Times New Roman"/>
          <w:sz w:val="24"/>
          <w:szCs w:val="24"/>
        </w:rPr>
        <w:t xml:space="preserve"> flowering. This would be expected if snow cover influenced emergence and early development. Conversely, </w:t>
      </w:r>
      <w:r w:rsidR="003E2E6C">
        <w:rPr>
          <w:rFonts w:ascii="Times New Roman" w:hAnsi="Times New Roman" w:cs="Times New Roman"/>
          <w:i/>
          <w:iCs/>
          <w:sz w:val="24"/>
          <w:szCs w:val="24"/>
        </w:rPr>
        <w:t xml:space="preserve">Cypripedium </w:t>
      </w:r>
      <w:proofErr w:type="spellStart"/>
      <w:r w:rsidR="003E2E6C">
        <w:rPr>
          <w:rFonts w:ascii="Times New Roman" w:hAnsi="Times New Roman" w:cs="Times New Roman"/>
          <w:i/>
          <w:iCs/>
          <w:sz w:val="24"/>
          <w:szCs w:val="24"/>
        </w:rPr>
        <w:t>candidum</w:t>
      </w:r>
      <w:proofErr w:type="spellEnd"/>
      <w:r w:rsidR="003E2E6C">
        <w:rPr>
          <w:rFonts w:ascii="Times New Roman" w:hAnsi="Times New Roman" w:cs="Times New Roman"/>
          <w:sz w:val="24"/>
          <w:szCs w:val="24"/>
        </w:rPr>
        <w:t xml:space="preserve">, in the </w:t>
      </w:r>
      <w:proofErr w:type="spellStart"/>
      <w:r w:rsidR="007F3967">
        <w:rPr>
          <w:rFonts w:ascii="Times New Roman" w:hAnsi="Times New Roman" w:cs="Times New Roman"/>
          <w:sz w:val="24"/>
          <w:szCs w:val="24"/>
        </w:rPr>
        <w:t>O</w:t>
      </w:r>
      <w:r w:rsidR="003E2E6C">
        <w:rPr>
          <w:rFonts w:ascii="Times New Roman" w:hAnsi="Times New Roman" w:cs="Times New Roman"/>
          <w:sz w:val="24"/>
          <w:szCs w:val="24"/>
        </w:rPr>
        <w:t>rcidaceae</w:t>
      </w:r>
      <w:proofErr w:type="spellEnd"/>
      <w:r w:rsidR="003E2E6C">
        <w:rPr>
          <w:rFonts w:ascii="Times New Roman" w:hAnsi="Times New Roman" w:cs="Times New Roman"/>
          <w:sz w:val="24"/>
          <w:szCs w:val="24"/>
        </w:rPr>
        <w:t xml:space="preserve"> family, had a positive regression coefficient meaning that increased snowpack led to earlier flowering. This may be due to the moisture released during snowmelt. Moisture from snowmelt can supply plants late into the season</w:t>
      </w:r>
      <w:r w:rsidR="007F3967">
        <w:rPr>
          <w:rFonts w:ascii="Times New Roman" w:hAnsi="Times New Roman" w:cs="Times New Roman"/>
          <w:sz w:val="24"/>
          <w:szCs w:val="24"/>
        </w:rPr>
        <w:t xml:space="preserve"> </w:t>
      </w:r>
      <w:r w:rsidR="007F3967">
        <w:rPr>
          <w:rFonts w:ascii="Times New Roman" w:hAnsi="Times New Roman" w:cs="Times New Roman"/>
          <w:sz w:val="24"/>
          <w:szCs w:val="24"/>
        </w:rPr>
        <w:fldChar w:fldCharType="begin"/>
      </w:r>
      <w:r w:rsidR="007F3967">
        <w:rPr>
          <w:rFonts w:ascii="Times New Roman" w:hAnsi="Times New Roman" w:cs="Times New Roman"/>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sidR="007F3967">
        <w:rPr>
          <w:rFonts w:ascii="Times New Roman" w:hAnsi="Times New Roman" w:cs="Times New Roman"/>
          <w:sz w:val="24"/>
          <w:szCs w:val="24"/>
        </w:rPr>
        <w:fldChar w:fldCharType="separate"/>
      </w:r>
      <w:r w:rsidR="007F3967">
        <w:rPr>
          <w:rFonts w:ascii="Times New Roman" w:hAnsi="Times New Roman" w:cs="Times New Roman"/>
          <w:noProof/>
          <w:sz w:val="24"/>
          <w:szCs w:val="24"/>
        </w:rPr>
        <w:t>(Wang et al. 2018)</w:t>
      </w:r>
      <w:r w:rsidR="007F3967">
        <w:rPr>
          <w:rFonts w:ascii="Times New Roman" w:hAnsi="Times New Roman" w:cs="Times New Roman"/>
          <w:sz w:val="24"/>
          <w:szCs w:val="24"/>
        </w:rPr>
        <w:fldChar w:fldCharType="end"/>
      </w:r>
      <w:r w:rsidR="003E2E6C">
        <w:rPr>
          <w:rFonts w:ascii="Times New Roman" w:hAnsi="Times New Roman" w:cs="Times New Roman"/>
          <w:sz w:val="24"/>
          <w:szCs w:val="24"/>
        </w:rPr>
        <w:t xml:space="preserve"> and may trigger early flowering in this species. </w:t>
      </w:r>
    </w:p>
    <w:p w14:paraId="6799E8DE" w14:textId="1C704BA5" w:rsidR="00D86D0C" w:rsidRDefault="00D86D0C"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Though snow </w:t>
      </w:r>
      <w:proofErr w:type="gramStart"/>
      <w:r>
        <w:rPr>
          <w:rFonts w:ascii="Times New Roman" w:hAnsi="Times New Roman" w:cs="Times New Roman"/>
          <w:sz w:val="24"/>
          <w:szCs w:val="24"/>
        </w:rPr>
        <w:t>didn’t</w:t>
      </w:r>
      <w:proofErr w:type="gramEnd"/>
      <w:r>
        <w:rPr>
          <w:rFonts w:ascii="Times New Roman" w:hAnsi="Times New Roman" w:cs="Times New Roman"/>
          <w:sz w:val="24"/>
          <w:szCs w:val="24"/>
        </w:rPr>
        <w:t xml:space="preserve"> have an effect on flowering for most species, temperature did. Twelve of 19 species had a significant regression coefficient for the effect of AGDU on FFD. All </w:t>
      </w:r>
      <w:r>
        <w:rPr>
          <w:rFonts w:ascii="Times New Roman" w:hAnsi="Times New Roman" w:cs="Times New Roman"/>
          <w:sz w:val="24"/>
          <w:szCs w:val="24"/>
        </w:rPr>
        <w:lastRenderedPageBreak/>
        <w:t>significant relationships were positive, indicating tha</w:t>
      </w:r>
      <w:r w:rsidR="003F6920">
        <w:rPr>
          <w:rFonts w:ascii="Times New Roman" w:hAnsi="Times New Roman" w:cs="Times New Roman"/>
          <w:sz w:val="24"/>
          <w:szCs w:val="24"/>
        </w:rPr>
        <w:t xml:space="preserve">t higher temperatures </w:t>
      </w:r>
      <w:r w:rsidR="007F3967">
        <w:rPr>
          <w:rFonts w:ascii="Times New Roman" w:hAnsi="Times New Roman" w:cs="Times New Roman"/>
          <w:sz w:val="24"/>
          <w:szCs w:val="24"/>
        </w:rPr>
        <w:t>early in the</w:t>
      </w:r>
      <w:r w:rsidR="003F6920">
        <w:rPr>
          <w:rFonts w:ascii="Times New Roman" w:hAnsi="Times New Roman" w:cs="Times New Roman"/>
          <w:sz w:val="24"/>
          <w:szCs w:val="24"/>
        </w:rPr>
        <w:t xml:space="preserve"> year led to earlier flowering.</w:t>
      </w:r>
      <w:r w:rsidR="00627565">
        <w:rPr>
          <w:rFonts w:ascii="Times New Roman" w:hAnsi="Times New Roman" w:cs="Times New Roman"/>
          <w:sz w:val="24"/>
          <w:szCs w:val="24"/>
        </w:rPr>
        <w:t xml:space="preserve"> </w:t>
      </w:r>
      <w:r w:rsidR="003F6920">
        <w:rPr>
          <w:rFonts w:ascii="Times New Roman" w:hAnsi="Times New Roman" w:cs="Times New Roman"/>
          <w:sz w:val="24"/>
          <w:szCs w:val="24"/>
        </w:rPr>
        <w:t xml:space="preserve">This is consistent with </w:t>
      </w:r>
      <w:r w:rsidR="00627565">
        <w:rPr>
          <w:rFonts w:ascii="Times New Roman" w:hAnsi="Times New Roman" w:cs="Times New Roman"/>
          <w:sz w:val="24"/>
          <w:szCs w:val="24"/>
        </w:rPr>
        <w:t xml:space="preserve">the findings of other studies examining flowering phenology in temperate prairies </w: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 </w:instrTex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EN.CITE.DATA </w:instrText>
      </w:r>
      <w:r w:rsidR="00627565">
        <w:rPr>
          <w:rFonts w:ascii="Times New Roman" w:hAnsi="Times New Roman" w:cs="Times New Roman"/>
          <w:sz w:val="24"/>
          <w:szCs w:val="24"/>
        </w:rPr>
      </w:r>
      <w:r w:rsidR="00627565">
        <w:rPr>
          <w:rFonts w:ascii="Times New Roman" w:hAnsi="Times New Roman" w:cs="Times New Roman"/>
          <w:sz w:val="24"/>
          <w:szCs w:val="24"/>
        </w:rPr>
        <w:fldChar w:fldCharType="end"/>
      </w:r>
      <w:r w:rsidR="00627565">
        <w:rPr>
          <w:rFonts w:ascii="Times New Roman" w:hAnsi="Times New Roman" w:cs="Times New Roman"/>
          <w:sz w:val="24"/>
          <w:szCs w:val="24"/>
        </w:rPr>
      </w:r>
      <w:r w:rsidR="00627565">
        <w:rPr>
          <w:rFonts w:ascii="Times New Roman" w:hAnsi="Times New Roman" w:cs="Times New Roman"/>
          <w:sz w:val="24"/>
          <w:szCs w:val="24"/>
        </w:rPr>
        <w:fldChar w:fldCharType="separate"/>
      </w:r>
      <w:r w:rsidR="00627565">
        <w:rPr>
          <w:rFonts w:ascii="Times New Roman" w:hAnsi="Times New Roman" w:cs="Times New Roman"/>
          <w:noProof/>
          <w:sz w:val="24"/>
          <w:szCs w:val="24"/>
        </w:rPr>
        <w:t>(Dunnell and Travers 2011, Reed et al. 2019)</w:t>
      </w:r>
      <w:r w:rsidR="00627565">
        <w:rPr>
          <w:rFonts w:ascii="Times New Roman" w:hAnsi="Times New Roman" w:cs="Times New Roman"/>
          <w:sz w:val="24"/>
          <w:szCs w:val="24"/>
        </w:rPr>
        <w:fldChar w:fldCharType="end"/>
      </w:r>
      <w:r w:rsidR="007F3967">
        <w:rPr>
          <w:rFonts w:ascii="Times New Roman" w:hAnsi="Times New Roman" w:cs="Times New Roman"/>
          <w:sz w:val="24"/>
          <w:szCs w:val="24"/>
        </w:rPr>
        <w:t xml:space="preserve">. </w:t>
      </w:r>
    </w:p>
    <w:p w14:paraId="5E69C527" w14:textId="7B123F7A" w:rsidR="00821042" w:rsidRPr="00DF271B" w:rsidRDefault="00821042" w:rsidP="006518D3">
      <w:pPr>
        <w:spacing w:line="480" w:lineRule="auto"/>
        <w:rPr>
          <w:rFonts w:ascii="Times New Roman" w:hAnsi="Times New Roman" w:cs="Times New Roman"/>
          <w:sz w:val="24"/>
          <w:szCs w:val="24"/>
        </w:rPr>
      </w:pPr>
      <w:r>
        <w:rPr>
          <w:rFonts w:ascii="Times New Roman" w:hAnsi="Times New Roman" w:cs="Times New Roman"/>
          <w:sz w:val="24"/>
          <w:szCs w:val="24"/>
        </w:rPr>
        <w:tab/>
      </w:r>
      <w:r w:rsidR="005B0657">
        <w:rPr>
          <w:rFonts w:ascii="Times New Roman" w:hAnsi="Times New Roman" w:cs="Times New Roman"/>
          <w:sz w:val="24"/>
          <w:szCs w:val="24"/>
        </w:rPr>
        <w:t>Future research directions could include examining the length and timing of other developmental stages of prairie plants to discover exactly how winter precipitation and other variables influence phenological patterns. An analysis of the relationship between soil moisture and flowering phenology may also further our understanding of the environmental cues that drive flowering phenology.</w:t>
      </w:r>
    </w:p>
    <w:p w14:paraId="354846BF" w14:textId="77777777" w:rsidR="006518D3" w:rsidRDefault="006518D3" w:rsidP="006518D3">
      <w:pPr>
        <w:spacing w:line="480" w:lineRule="auto"/>
        <w:rPr>
          <w:rFonts w:ascii="Times New Roman" w:hAnsi="Times New Roman" w:cs="Times New Roman"/>
          <w:b/>
          <w:bCs/>
          <w:sz w:val="24"/>
          <w:szCs w:val="24"/>
        </w:rPr>
      </w:pPr>
    </w:p>
    <w:p w14:paraId="3CE40621" w14:textId="28288377" w:rsidR="006518D3" w:rsidRPr="006518D3" w:rsidRDefault="006518D3" w:rsidP="006518D3">
      <w:pPr>
        <w:spacing w:line="480" w:lineRule="auto"/>
        <w:rPr>
          <w:rFonts w:ascii="Times New Roman" w:hAnsi="Times New Roman" w:cs="Times New Roman"/>
          <w:b/>
          <w:bCs/>
          <w:sz w:val="24"/>
          <w:szCs w:val="24"/>
        </w:rPr>
        <w:sectPr w:rsidR="006518D3" w:rsidRPr="006518D3" w:rsidSect="00FF10DA">
          <w:type w:val="continuous"/>
          <w:pgSz w:w="12240" w:h="15840"/>
          <w:pgMar w:top="1440" w:right="1440" w:bottom="1440" w:left="1440" w:header="720" w:footer="720" w:gutter="0"/>
          <w:cols w:space="720"/>
          <w:docGrid w:linePitch="360"/>
        </w:sectPr>
      </w:pPr>
    </w:p>
    <w:p w14:paraId="476E2DB3" w14:textId="0DCE1A8D" w:rsidR="00755EDE" w:rsidRDefault="00410ADA" w:rsidP="00F53C26">
      <w:pPr>
        <w:spacing w:line="480" w:lineRule="auto"/>
        <w:jc w:val="center"/>
      </w:pPr>
      <w:r w:rsidRPr="00E327F9">
        <w:rPr>
          <w:noProof/>
        </w:rPr>
        <w:lastRenderedPageBreak/>
        <w:drawing>
          <wp:inline distT="0" distB="0" distL="0" distR="0" wp14:anchorId="36DD3AEF" wp14:editId="602AC700">
            <wp:extent cx="8229600" cy="513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5131435"/>
                    </a:xfrm>
                    <a:prstGeom prst="rect">
                      <a:avLst/>
                    </a:prstGeom>
                    <a:noFill/>
                    <a:ln>
                      <a:noFill/>
                    </a:ln>
                  </pic:spPr>
                </pic:pic>
              </a:graphicData>
            </a:graphic>
          </wp:inline>
        </w:drawing>
      </w:r>
    </w:p>
    <w:p w14:paraId="2F577311" w14:textId="2D6B86FF" w:rsidR="00616B67" w:rsidRDefault="00616B67" w:rsidP="003267D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3847375C" w14:textId="77777777" w:rsidR="00616B67" w:rsidRDefault="00616B67" w:rsidP="003267D4">
      <w:pPr>
        <w:spacing w:line="480" w:lineRule="auto"/>
        <w:rPr>
          <w:rFonts w:ascii="Times New Roman" w:hAnsi="Times New Roman" w:cs="Times New Roman"/>
          <w:b/>
          <w:bCs/>
          <w:i/>
          <w:iCs/>
          <w:sz w:val="24"/>
          <w:szCs w:val="24"/>
        </w:rPr>
        <w:sectPr w:rsidR="00616B67" w:rsidSect="009D124B">
          <w:pgSz w:w="15840" w:h="12240" w:orient="landscape"/>
          <w:pgMar w:top="1440" w:right="1440" w:bottom="1440" w:left="1440" w:header="288" w:footer="432" w:gutter="0"/>
          <w:cols w:space="720"/>
          <w:docGrid w:linePitch="360"/>
        </w:sectPr>
      </w:pPr>
    </w:p>
    <w:p w14:paraId="230546EB" w14:textId="032FC285" w:rsidR="006C6402" w:rsidRPr="006C6402" w:rsidRDefault="006C6402" w:rsidP="00731C8A">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Literature Cited </w:t>
      </w:r>
    </w:p>
    <w:p w14:paraId="79208DA7" w14:textId="77777777" w:rsidR="00F02C8C" w:rsidRPr="009D124B" w:rsidRDefault="00FC54D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begin"/>
      </w:r>
      <w:r w:rsidRPr="009D124B">
        <w:rPr>
          <w:rFonts w:ascii="Times New Roman" w:hAnsi="Times New Roman" w:cs="Times New Roman"/>
          <w:sz w:val="24"/>
          <w:szCs w:val="24"/>
        </w:rPr>
        <w:instrText xml:space="preserve"> ADDIN EN.REFLIST </w:instrText>
      </w:r>
      <w:r w:rsidRPr="009D124B">
        <w:rPr>
          <w:rFonts w:ascii="Times New Roman" w:hAnsi="Times New Roman" w:cs="Times New Roman"/>
          <w:sz w:val="24"/>
          <w:szCs w:val="24"/>
        </w:rPr>
        <w:fldChar w:fldCharType="separate"/>
      </w:r>
      <w:r w:rsidR="00F02C8C" w:rsidRPr="009D124B">
        <w:rPr>
          <w:rFonts w:ascii="Times New Roman" w:hAnsi="Times New Roman" w:cs="Times New Roman"/>
          <w:sz w:val="24"/>
          <w:szCs w:val="24"/>
        </w:rPr>
        <w:t xml:space="preserve">Beaudry, F. E. G., J. L. Rifkin, S. C. H. Barrett &amp; S. I. Wright (2020) Evolutionary Genomics of Plant Gametophytic Selection. </w:t>
      </w:r>
      <w:r w:rsidR="00F02C8C" w:rsidRPr="009D124B">
        <w:rPr>
          <w:rFonts w:ascii="Times New Roman" w:hAnsi="Times New Roman" w:cs="Times New Roman"/>
          <w:i/>
          <w:sz w:val="24"/>
          <w:szCs w:val="24"/>
        </w:rPr>
        <w:t>Plant Communications,</w:t>
      </w:r>
      <w:r w:rsidR="00F02C8C" w:rsidRPr="009D124B">
        <w:rPr>
          <w:rFonts w:ascii="Times New Roman" w:hAnsi="Times New Roman" w:cs="Times New Roman"/>
          <w:sz w:val="24"/>
          <w:szCs w:val="24"/>
        </w:rPr>
        <w:t xml:space="preserve"> 1</w:t>
      </w:r>
      <w:r w:rsidR="00F02C8C" w:rsidRPr="009D124B">
        <w:rPr>
          <w:rFonts w:ascii="Times New Roman" w:hAnsi="Times New Roman" w:cs="Times New Roman"/>
          <w:b/>
          <w:sz w:val="24"/>
          <w:szCs w:val="24"/>
        </w:rPr>
        <w:t>,</w:t>
      </w:r>
      <w:r w:rsidR="00F02C8C" w:rsidRPr="009D124B">
        <w:rPr>
          <w:rFonts w:ascii="Times New Roman" w:hAnsi="Times New Roman" w:cs="Times New Roman"/>
          <w:sz w:val="24"/>
          <w:szCs w:val="24"/>
        </w:rPr>
        <w:t xml:space="preserve"> 100115-100115.</w:t>
      </w:r>
    </w:p>
    <w:p w14:paraId="55EDF02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Bjorkman, A. D., S. C. Elmendorf, A. L. Beamish, M. Vellend &amp; G. H. R. Henry (2015) Contrasting effects of warming and increased snowfall on Arctic tundra plant phenology over the past two decades.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4651-4661.</w:t>
      </w:r>
    </w:p>
    <w:p w14:paraId="5740B25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Cleland, E. E., I. Chuine, A. Menzel, H. A. Mooney &amp; M. D. Schwartz (2007) Shifting plant phenology in response to global change. </w:t>
      </w:r>
      <w:r w:rsidRPr="009D124B">
        <w:rPr>
          <w:rFonts w:ascii="Times New Roman" w:hAnsi="Times New Roman" w:cs="Times New Roman"/>
          <w:i/>
          <w:sz w:val="24"/>
          <w:szCs w:val="24"/>
        </w:rPr>
        <w:t>Trends in Ecology &amp; Evolution,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357-365.</w:t>
      </w:r>
    </w:p>
    <w:p w14:paraId="0B87F89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Colautti, R. I. &amp; J. A. Lau (2015) Contemporary evolution during invasion: evidence for differentiation, natural selection, and local adaptation. </w:t>
      </w:r>
      <w:r w:rsidRPr="009D124B">
        <w:rPr>
          <w:rFonts w:ascii="Times New Roman" w:hAnsi="Times New Roman" w:cs="Times New Roman"/>
          <w:i/>
          <w:sz w:val="24"/>
          <w:szCs w:val="24"/>
        </w:rPr>
        <w:t>Molecular ecology,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1999-2017.</w:t>
      </w:r>
    </w:p>
    <w:p w14:paraId="1D6B5A9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Cooper, H. F., K. C. Grady, J. A. Cowan, R. J. Best, G. J. Allan &amp; T. G. Whitham (2018) Genotypic variation in phenological plasticity: Reciprocal common gardens reveal adaptive responses to warmer springs but not to fall frost.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187-200.</w:t>
      </w:r>
    </w:p>
    <w:p w14:paraId="3764AE1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Cruzan, M. B. &amp; S. C. H. Barrett (2016) Postpollination discrimination between self and outcross pollen covaries with the mating system of a self-compatible flowering plant.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568-576.</w:t>
      </w:r>
    </w:p>
    <w:p w14:paraId="5112E66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Dunnell, K. L. &amp; S. E. Travers (2011) Shifts in the flowering phenology of the northern Great Plains: Patterns over 100 years.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935-945.</w:t>
      </w:r>
    </w:p>
    <w:p w14:paraId="77AB94C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Fang, J.-Y. &amp; N. A. To (2016) Heat tolerance evaluation in commercial African violet cultivars using physiological and pollen parameters. </w:t>
      </w:r>
      <w:r w:rsidRPr="009D124B">
        <w:rPr>
          <w:rFonts w:ascii="Times New Roman" w:hAnsi="Times New Roman" w:cs="Times New Roman"/>
          <w:i/>
          <w:sz w:val="24"/>
          <w:szCs w:val="24"/>
        </w:rPr>
        <w:t>Scientia horticulturae,</w:t>
      </w:r>
      <w:r w:rsidRPr="009D124B">
        <w:rPr>
          <w:rFonts w:ascii="Times New Roman" w:hAnsi="Times New Roman" w:cs="Times New Roman"/>
          <w:sz w:val="24"/>
          <w:szCs w:val="24"/>
        </w:rPr>
        <w:t xml:space="preserve"> 204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33-40.</w:t>
      </w:r>
    </w:p>
    <w:p w14:paraId="4C77598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Gajanayake, B., B. W. Trader, K. R. Reddy &amp; R. L. Harkess (2011) Screening Ornamental Pepper Cultivars for Temperature Tolerance Using Pollen and Physiological Parameters. </w:t>
      </w:r>
      <w:r w:rsidRPr="009D124B">
        <w:rPr>
          <w:rFonts w:ascii="Times New Roman" w:hAnsi="Times New Roman" w:cs="Times New Roman"/>
          <w:i/>
          <w:sz w:val="24"/>
          <w:szCs w:val="24"/>
        </w:rPr>
        <w:t>HortScience,</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878-884.</w:t>
      </w:r>
    </w:p>
    <w:p w14:paraId="52A3BE8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Grace, J. B. 2006. </w:t>
      </w:r>
      <w:r w:rsidRPr="009D124B">
        <w:rPr>
          <w:rFonts w:ascii="Times New Roman" w:hAnsi="Times New Roman" w:cs="Times New Roman"/>
          <w:i/>
          <w:sz w:val="24"/>
          <w:szCs w:val="24"/>
        </w:rPr>
        <w:t>Structural Equation Modeling and Natural Systems</w:t>
      </w:r>
      <w:r w:rsidRPr="009D124B">
        <w:rPr>
          <w:rFonts w:ascii="Times New Roman" w:hAnsi="Times New Roman" w:cs="Times New Roman"/>
          <w:sz w:val="24"/>
          <w:szCs w:val="24"/>
        </w:rPr>
        <w:t>.</w:t>
      </w:r>
      <w:r w:rsidRPr="009D124B">
        <w:rPr>
          <w:rFonts w:ascii="Times New Roman" w:hAnsi="Times New Roman" w:cs="Times New Roman"/>
          <w:i/>
          <w:sz w:val="24"/>
          <w:szCs w:val="24"/>
        </w:rPr>
        <w:t xml:space="preserve"> </w:t>
      </w:r>
      <w:r w:rsidRPr="009D124B">
        <w:rPr>
          <w:rFonts w:ascii="Times New Roman" w:hAnsi="Times New Roman" w:cs="Times New Roman"/>
          <w:sz w:val="24"/>
          <w:szCs w:val="24"/>
        </w:rPr>
        <w:t>Cambridge, U.K.: Cambridge University Press.</w:t>
      </w:r>
    </w:p>
    <w:p w14:paraId="46CBE84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Harder, L. D., M. A. Aizen, S. A. Richards, M. A. Joseph &amp; J. W. Busch (2016) Diverse ecological relations of male gametophyte populations in stylar environments.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484-497.</w:t>
      </w:r>
    </w:p>
    <w:p w14:paraId="522DEAB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Hedhly, A., J. I. Hormaza &amp; M. Herrero (2005) Influence of genotype-temperature interaction on pollen performance. </w:t>
      </w:r>
      <w:r w:rsidRPr="009D124B">
        <w:rPr>
          <w:rFonts w:ascii="Times New Roman" w:hAnsi="Times New Roman" w:cs="Times New Roman"/>
          <w:i/>
          <w:sz w:val="24"/>
          <w:szCs w:val="24"/>
        </w:rPr>
        <w:t>Journal of Evolutionary Biology,</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1494-1502.</w:t>
      </w:r>
    </w:p>
    <w:p w14:paraId="00E514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Hurlbert, S. H. (1984) Pseudoreplication and the Design of Ecological Field Experiments. </w:t>
      </w:r>
      <w:r w:rsidRPr="009D124B">
        <w:rPr>
          <w:rFonts w:ascii="Times New Roman" w:hAnsi="Times New Roman" w:cs="Times New Roman"/>
          <w:i/>
          <w:sz w:val="24"/>
          <w:szCs w:val="24"/>
        </w:rPr>
        <w:t>Ecological monographs,</w:t>
      </w:r>
      <w:r w:rsidRPr="009D124B">
        <w:rPr>
          <w:rFonts w:ascii="Times New Roman" w:hAnsi="Times New Roman" w:cs="Times New Roman"/>
          <w:sz w:val="24"/>
          <w:szCs w:val="24"/>
        </w:rPr>
        <w:t xml:space="preserve"> 54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187-211.</w:t>
      </w:r>
    </w:p>
    <w:p w14:paraId="5A6E6E3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Inouye, D. W., M. A. Morales &amp; G. J. Dodge (2002) Variation in timing and abundance of flowering by Delphinium barbeyi Huth (Ranunculaceae): the roles of snowpack, frost, and La Nina, in the context of climate change.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130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543-550.</w:t>
      </w:r>
    </w:p>
    <w:p w14:paraId="53ECC48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Kawecki, T. J. &amp; D. Ebert (2004) Conceptual issues in local adaptation. </w:t>
      </w:r>
      <w:r w:rsidRPr="009D124B">
        <w:rPr>
          <w:rFonts w:ascii="Times New Roman" w:hAnsi="Times New Roman" w:cs="Times New Roman"/>
          <w:i/>
          <w:sz w:val="24"/>
          <w:szCs w:val="24"/>
        </w:rPr>
        <w:t>Ecology letters,</w:t>
      </w:r>
      <w:r w:rsidRPr="009D124B">
        <w:rPr>
          <w:rFonts w:ascii="Times New Roman" w:hAnsi="Times New Roman" w:cs="Times New Roman"/>
          <w:sz w:val="24"/>
          <w:szCs w:val="24"/>
        </w:rPr>
        <w:t xml:space="preserve"> 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1225-1241.</w:t>
      </w:r>
    </w:p>
    <w:p w14:paraId="423E32E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J. Ehrlen, A. Gelman, K. Bolmgren, J. M. Allen, S. E. Travers &amp; E. M. Wolkovich (2018) Global shifts in the phenological synchrony of species interactions over recent decades. </w:t>
      </w:r>
      <w:r w:rsidRPr="009D124B">
        <w:rPr>
          <w:rFonts w:ascii="Times New Roman" w:hAnsi="Times New Roman" w:cs="Times New Roman"/>
          <w:i/>
          <w:sz w:val="24"/>
          <w:szCs w:val="24"/>
        </w:rPr>
        <w:t>Proceedings of the National Academy of Sciences of the United States of America,</w:t>
      </w:r>
      <w:r w:rsidRPr="009D124B">
        <w:rPr>
          <w:rFonts w:ascii="Times New Roman" w:hAnsi="Times New Roman" w:cs="Times New Roman"/>
          <w:sz w:val="24"/>
          <w:szCs w:val="24"/>
        </w:rPr>
        <w:t xml:space="preserve"> 115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5211-5216.</w:t>
      </w:r>
    </w:p>
    <w:p w14:paraId="11A7E03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&amp; E. M. Wolkovich (2020) Disconnects between ecological theory and data in phenological mismatch research. </w:t>
      </w:r>
      <w:r w:rsidRPr="009D124B">
        <w:rPr>
          <w:rFonts w:ascii="Times New Roman" w:hAnsi="Times New Roman" w:cs="Times New Roman"/>
          <w:i/>
          <w:sz w:val="24"/>
          <w:szCs w:val="24"/>
        </w:rPr>
        <w:t>Nature Climate Change,</w:t>
      </w:r>
      <w:r w:rsidRPr="009D124B">
        <w:rPr>
          <w:rFonts w:ascii="Times New Roman" w:hAnsi="Times New Roman" w:cs="Times New Roman"/>
          <w:sz w:val="24"/>
          <w:szCs w:val="24"/>
        </w:rPr>
        <w:t xml:space="preserve"> 10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406-415.</w:t>
      </w:r>
    </w:p>
    <w:p w14:paraId="323A7D5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 xml:space="preserve">McMaster, G. S. &amp; W. W. Wilhelm (1997) Growing degree-days: one equation, two interpretations. </w:t>
      </w:r>
      <w:r w:rsidRPr="009D124B">
        <w:rPr>
          <w:rFonts w:ascii="Times New Roman" w:hAnsi="Times New Roman" w:cs="Times New Roman"/>
          <w:i/>
          <w:sz w:val="24"/>
          <w:szCs w:val="24"/>
        </w:rPr>
        <w:t>Agricultural and forest meteorology,</w:t>
      </w:r>
      <w:r w:rsidRPr="009D124B">
        <w:rPr>
          <w:rFonts w:ascii="Times New Roman" w:hAnsi="Times New Roman" w:cs="Times New Roman"/>
          <w:sz w:val="24"/>
          <w:szCs w:val="24"/>
        </w:rPr>
        <w:t xml:space="preserve"> 87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291-300.</w:t>
      </w:r>
    </w:p>
    <w:p w14:paraId="0F886F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L. H. Keser &amp; A. G. Stephenson (2009) The effect of sheltered load on reproduction in Solanum carolinense, a species with variable self-incompatibility. </w:t>
      </w:r>
      <w:r w:rsidRPr="009D124B">
        <w:rPr>
          <w:rFonts w:ascii="Times New Roman" w:hAnsi="Times New Roman" w:cs="Times New Roman"/>
          <w:i/>
          <w:sz w:val="24"/>
          <w:szCs w:val="24"/>
        </w:rPr>
        <w:t>Sexual Plant Reproduction,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63-71.</w:t>
      </w:r>
    </w:p>
    <w:p w14:paraId="4D96F55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&amp; A. G. Stephenson (2007) Segregation analyses of partial self-incompatibility in self and cross progeny of Solanum carolinense reveal a leaky S-allele.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177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501-510.</w:t>
      </w:r>
    </w:p>
    <w:p w14:paraId="38C3089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Miller-Rushing, A. J., T. Katsuki, R. B. Primack, Y. Ishii, S. D. Lee &amp; H. Higuchi (2007) Impact of global warming on a group of related species and their hybrids: Cherry tree (Rosaceae) flowering at Mt. Takao, Japan.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1470-1478.</w:t>
      </w:r>
    </w:p>
    <w:p w14:paraId="2EA4DEB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Mishra, K. B., A. Mishra, J. Kubásek, O. Urban, A. G. Heyer &amp; Govindjee (2019) Low temperature induced modulation of photosynthetic induction in non-acclimated and cold-acclimated Arabidopsis thaliana: chlorophyll a fluorescence and gas-exchange measurements. </w:t>
      </w:r>
      <w:r w:rsidRPr="009D124B">
        <w:rPr>
          <w:rFonts w:ascii="Times New Roman" w:hAnsi="Times New Roman" w:cs="Times New Roman"/>
          <w:i/>
          <w:sz w:val="24"/>
          <w:szCs w:val="24"/>
        </w:rPr>
        <w:t>Photosynthesis research,</w:t>
      </w:r>
      <w:r w:rsidRPr="009D124B">
        <w:rPr>
          <w:rFonts w:ascii="Times New Roman" w:hAnsi="Times New Roman" w:cs="Times New Roman"/>
          <w:sz w:val="24"/>
          <w:szCs w:val="24"/>
        </w:rPr>
        <w:t xml:space="preserve"> 139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123-143.</w:t>
      </w:r>
    </w:p>
    <w:p w14:paraId="3CC919C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Moran, E. V. (2020) Simulating the effects of local adaptation and life history on the ability of plants to track climate shifts. </w:t>
      </w:r>
      <w:r w:rsidRPr="009D124B">
        <w:rPr>
          <w:rFonts w:ascii="Times New Roman" w:hAnsi="Times New Roman" w:cs="Times New Roman"/>
          <w:i/>
          <w:sz w:val="24"/>
          <w:szCs w:val="24"/>
        </w:rPr>
        <w:t>AoB plants,</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plaa008.</w:t>
      </w:r>
    </w:p>
    <w:p w14:paraId="6A44403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Mulcahy, D. L. (1979) The Rise of the Angiosperms: A Genecological Factor. </w:t>
      </w:r>
      <w:r w:rsidRPr="009D124B">
        <w:rPr>
          <w:rFonts w:ascii="Times New Roman" w:hAnsi="Times New Roman" w:cs="Times New Roman"/>
          <w:i/>
          <w:sz w:val="24"/>
          <w:szCs w:val="24"/>
        </w:rPr>
        <w:t>Science (American Association for the Advancement of Science),</w:t>
      </w:r>
      <w:r w:rsidRPr="009D124B">
        <w:rPr>
          <w:rFonts w:ascii="Times New Roman" w:hAnsi="Times New Roman" w:cs="Times New Roman"/>
          <w:sz w:val="24"/>
          <w:szCs w:val="24"/>
        </w:rPr>
        <w:t xml:space="preserve"> 206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20-23.</w:t>
      </w:r>
    </w:p>
    <w:p w14:paraId="3AFB5449"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Ottaviano, E., M. Sarigorla &amp; M. Villa (1988) POLLEN COMPETITIVE ABILITY IN MAIZE - WITHIN POPULATION VARIABILITY AND RESPONSE TO SELECTION. </w:t>
      </w:r>
      <w:r w:rsidRPr="009D124B">
        <w:rPr>
          <w:rFonts w:ascii="Times New Roman" w:hAnsi="Times New Roman" w:cs="Times New Roman"/>
          <w:i/>
          <w:sz w:val="24"/>
          <w:szCs w:val="24"/>
        </w:rPr>
        <w:t>Theoretical and Applied Genetics,</w:t>
      </w:r>
      <w:r w:rsidRPr="009D124B">
        <w:rPr>
          <w:rFonts w:ascii="Times New Roman" w:hAnsi="Times New Roman" w:cs="Times New Roman"/>
          <w:sz w:val="24"/>
          <w:szCs w:val="24"/>
        </w:rPr>
        <w:t xml:space="preserve"> 76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601-608.</w:t>
      </w:r>
    </w:p>
    <w:p w14:paraId="7BCF20D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Pachauri, R. K. &amp; L. A. Meyer. 2014. Climate Change 2014: Synthesis Report. Contribution of Working Groups I, II, and III to the Fifth Assessment Report of the Intergovernmental Panel on Climate Change., 151. Geneva, Switzerland: IPCC.</w:t>
      </w:r>
    </w:p>
    <w:p w14:paraId="73E8216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Parmesan, C. (2006) Ecological and evolutionary responses to recent climate change. </w:t>
      </w:r>
      <w:r w:rsidRPr="009D124B">
        <w:rPr>
          <w:rFonts w:ascii="Times New Roman" w:hAnsi="Times New Roman" w:cs="Times New Roman"/>
          <w:i/>
          <w:sz w:val="24"/>
          <w:szCs w:val="24"/>
        </w:rPr>
        <w:t>Annual Review of Ecology Evolution and Systematics,</w:t>
      </w:r>
      <w:r w:rsidRPr="009D124B">
        <w:rPr>
          <w:rFonts w:ascii="Times New Roman" w:hAnsi="Times New Roman" w:cs="Times New Roman"/>
          <w:sz w:val="24"/>
          <w:szCs w:val="24"/>
        </w:rPr>
        <w:t xml:space="preserve"> 37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637-669.</w:t>
      </w:r>
    </w:p>
    <w:p w14:paraId="681D65A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Poudyal, D., E. Rosenqvist &amp; C. O. Ottosen (2019) Phenotyping from lab to field - tomato lines screened for heat stress using F-v/F-m maintain high fruit yield during thermal stress in the field. </w:t>
      </w:r>
      <w:r w:rsidRPr="009D124B">
        <w:rPr>
          <w:rFonts w:ascii="Times New Roman" w:hAnsi="Times New Roman" w:cs="Times New Roman"/>
          <w:i/>
          <w:sz w:val="24"/>
          <w:szCs w:val="24"/>
        </w:rPr>
        <w:t>Functional Plant Biology,</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44-55.</w:t>
      </w:r>
    </w:p>
    <w:p w14:paraId="40CBE25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Reed, P. B., L. E. Pfeifer‐Meister, B. A. Roy, B. R. Johnson, G. T. Bailes, A. A. Nelson, M. C. Boulay, S. T. Hamman &amp; S. D. Bridgham (2019) Prairie plant phenology driven more by temperature than moisture in climate manipulations across a latitudinal gradient in the Pacific Northwest, USA. </w:t>
      </w:r>
      <w:r w:rsidRPr="009D124B">
        <w:rPr>
          <w:rFonts w:ascii="Times New Roman" w:hAnsi="Times New Roman" w:cs="Times New Roman"/>
          <w:i/>
          <w:sz w:val="24"/>
          <w:szCs w:val="24"/>
        </w:rPr>
        <w:t>Ecology and evolution,</w:t>
      </w:r>
      <w:r w:rsidRPr="009D124B">
        <w:rPr>
          <w:rFonts w:ascii="Times New Roman" w:hAnsi="Times New Roman" w:cs="Times New Roman"/>
          <w:sz w:val="24"/>
          <w:szCs w:val="24"/>
        </w:rPr>
        <w:t xml:space="preserve"> 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3637-3650.</w:t>
      </w:r>
    </w:p>
    <w:p w14:paraId="27D0751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Rosseel, Y. 2012. </w:t>
      </w:r>
      <w:r w:rsidRPr="009D124B">
        <w:rPr>
          <w:rFonts w:ascii="Times New Roman" w:hAnsi="Times New Roman" w:cs="Times New Roman"/>
          <w:i/>
          <w:sz w:val="24"/>
          <w:szCs w:val="24"/>
        </w:rPr>
        <w:t>lavaan</w:t>
      </w:r>
      <w:r w:rsidRPr="009D124B">
        <w:rPr>
          <w:rFonts w:ascii="Times New Roman" w:hAnsi="Times New Roman" w:cs="Times New Roman"/>
          <w:sz w:val="24"/>
          <w:szCs w:val="24"/>
        </w:rPr>
        <w:t>: An R Package for Structural Equation Modeling. 1-36. Journal of Statistical Software.</w:t>
      </w:r>
    </w:p>
    <w:p w14:paraId="220F112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Sarigorla, M., M. E. Pe, D. L. Mulcahy &amp; E. Ottaviano (1992) GENETIC DISSECTION OF POLLEN COMPETITIVE ABILITY IN MAIZE. </w:t>
      </w:r>
      <w:r w:rsidRPr="009D124B">
        <w:rPr>
          <w:rFonts w:ascii="Times New Roman" w:hAnsi="Times New Roman" w:cs="Times New Roman"/>
          <w:i/>
          <w:sz w:val="24"/>
          <w:szCs w:val="24"/>
        </w:rPr>
        <w:t>Heredity,</w:t>
      </w:r>
      <w:r w:rsidRPr="009D124B">
        <w:rPr>
          <w:rFonts w:ascii="Times New Roman" w:hAnsi="Times New Roman" w:cs="Times New Roman"/>
          <w:sz w:val="24"/>
          <w:szCs w:val="24"/>
        </w:rPr>
        <w:t xml:space="preserve"> 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423-430.</w:t>
      </w:r>
    </w:p>
    <w:p w14:paraId="7561567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Schwartz, M. D., R. Ahas &amp; A. Aasa (2006) Onset of spring starting earlier across the Northern Hemisphere.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343-351.</w:t>
      </w:r>
    </w:p>
    <w:p w14:paraId="1E39EDA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Sherwood, J. A., D. M. Debinski, P. C. Caragea &amp; M. J. Germino (2017) Effects of experimentally reduced snowpack and passive warming on montane meadow plant phenology and floral resources. </w:t>
      </w:r>
      <w:r w:rsidRPr="009D124B">
        <w:rPr>
          <w:rFonts w:ascii="Times New Roman" w:hAnsi="Times New Roman" w:cs="Times New Roman"/>
          <w:i/>
          <w:sz w:val="24"/>
          <w:szCs w:val="24"/>
        </w:rPr>
        <w:t>Ecosphere,</w:t>
      </w:r>
      <w:r w:rsidRPr="009D124B">
        <w:rPr>
          <w:rFonts w:ascii="Times New Roman" w:hAnsi="Times New Roman" w:cs="Times New Roman"/>
          <w:sz w:val="24"/>
          <w:szCs w:val="24"/>
        </w:rPr>
        <w:t xml:space="preserve"> 8.</w:t>
      </w:r>
    </w:p>
    <w:p w14:paraId="305A256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Stockwell, C. A., A. P. Hendry &amp; M. T. Kinnison (2003) Contemporary evolution meets conservation biology. </w:t>
      </w:r>
      <w:r w:rsidRPr="009D124B">
        <w:rPr>
          <w:rFonts w:ascii="Times New Roman" w:hAnsi="Times New Roman" w:cs="Times New Roman"/>
          <w:i/>
          <w:sz w:val="24"/>
          <w:szCs w:val="24"/>
        </w:rPr>
        <w:t>Trends in ecology &amp; evolution (Amsterdam),</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94-101.</w:t>
      </w:r>
    </w:p>
    <w:p w14:paraId="6F416FD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Sylwester, E. P. 1946. Biology of horse nettle Solanum carolinense L. ProQuest Dissertations Publishing.</w:t>
      </w:r>
    </w:p>
    <w:p w14:paraId="2DC5CE8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Tanksley, S. D., D. Zamir &amp; C. M. Rick (1981) EVIDENCE FOR EXTENSIVE OVERLAP OF SPOROPHYTIC AND GAMETOPHYTIC GENE-EXPRESSION IN LYCOPERSICON-ESCULENTUM. </w:t>
      </w:r>
      <w:r w:rsidRPr="009D124B">
        <w:rPr>
          <w:rFonts w:ascii="Times New Roman" w:hAnsi="Times New Roman" w:cs="Times New Roman"/>
          <w:i/>
          <w:sz w:val="24"/>
          <w:szCs w:val="24"/>
        </w:rPr>
        <w:t>Science,</w:t>
      </w:r>
      <w:r w:rsidRPr="009D124B">
        <w:rPr>
          <w:rFonts w:ascii="Times New Roman" w:hAnsi="Times New Roman" w:cs="Times New Roman"/>
          <w:sz w:val="24"/>
          <w:szCs w:val="24"/>
        </w:rPr>
        <w:t xml:space="preserve"> 213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453-455.</w:t>
      </w:r>
    </w:p>
    <w:p w14:paraId="7BC7D1A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Travers, S. E. &amp; S. J. Mazer (2001) TRADE-OFFS BETWEEN MALE AND FEMALE REPRODUCTION ASSOCIATED WITH ALLOZYME VARIATION IN PHOSPHOGLUCOISOMERASE IN AN ANNUAL PLANT (CLARKIA UNGUICULATA: ONAGRACEAE). </w:t>
      </w:r>
      <w:r w:rsidRPr="009D124B">
        <w:rPr>
          <w:rFonts w:ascii="Times New Roman" w:hAnsi="Times New Roman" w:cs="Times New Roman"/>
          <w:i/>
          <w:sz w:val="24"/>
          <w:szCs w:val="24"/>
        </w:rPr>
        <w:t>Evolution,</w:t>
      </w:r>
      <w:r w:rsidRPr="009D124B">
        <w:rPr>
          <w:rFonts w:ascii="Times New Roman" w:hAnsi="Times New Roman" w:cs="Times New Roman"/>
          <w:sz w:val="24"/>
          <w:szCs w:val="24"/>
        </w:rPr>
        <w:t xml:space="preserve"> 55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2421-2428.</w:t>
      </w:r>
    </w:p>
    <w:p w14:paraId="5511FD5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Visser, M. E. &amp; P. Gienapp (2019) Evolutionary and demographic consequences of phenological mismatches. </w:t>
      </w:r>
      <w:r w:rsidRPr="009D124B">
        <w:rPr>
          <w:rFonts w:ascii="Times New Roman" w:hAnsi="Times New Roman" w:cs="Times New Roman"/>
          <w:i/>
          <w:sz w:val="24"/>
          <w:szCs w:val="24"/>
        </w:rPr>
        <w:t>Nature Ecology &amp; Evolution,</w:t>
      </w:r>
      <w:r w:rsidRPr="009D124B">
        <w:rPr>
          <w:rFonts w:ascii="Times New Roman" w:hAnsi="Times New Roman" w:cs="Times New Roman"/>
          <w:sz w:val="24"/>
          <w:szCs w:val="24"/>
        </w:rPr>
        <w:t xml:space="preserve"> 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879-885.</w:t>
      </w:r>
    </w:p>
    <w:p w14:paraId="4AF674F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Walsh, N. E. &amp; D. Charlesworth (1992) Evolutionary Interpretations of Differences in Pollen Tube Growth Rates. </w:t>
      </w:r>
      <w:r w:rsidRPr="009D124B">
        <w:rPr>
          <w:rFonts w:ascii="Times New Roman" w:hAnsi="Times New Roman" w:cs="Times New Roman"/>
          <w:i/>
          <w:sz w:val="24"/>
          <w:szCs w:val="24"/>
        </w:rPr>
        <w:t>The Quarterly review of biology,</w:t>
      </w:r>
      <w:r w:rsidRPr="009D124B">
        <w:rPr>
          <w:rFonts w:ascii="Times New Roman" w:hAnsi="Times New Roman" w:cs="Times New Roman"/>
          <w:sz w:val="24"/>
          <w:szCs w:val="24"/>
        </w:rPr>
        <w:t xml:space="preserve"> 67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19-37.</w:t>
      </w:r>
    </w:p>
    <w:p w14:paraId="44BE07E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D., S. A. Heckathorn, X. Wang &amp; S. M. Philpott (2012) A meta-analysis of plant physiological and growth responses to temperature and elevated CO2.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1-13.</w:t>
      </w:r>
    </w:p>
    <w:p w14:paraId="6150D6A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X., T. Wang, H. Guo, D. Liu, Y. Zhao, T. Zhang, Q. Liu &amp; S. Piao (2018) Disentangling the mechanisms behind winter snow impact on vegetation activity in northern ecosystems.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1651-1662.</w:t>
      </w:r>
    </w:p>
    <w:p w14:paraId="4D162BF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Willing, R. P. &amp; J. P. Mascarenhas (1984) Analysis of the Complexity and Diversity of mRNAs from Pollen and Shoots of Tradescantia. </w:t>
      </w:r>
      <w:r w:rsidRPr="009D124B">
        <w:rPr>
          <w:rFonts w:ascii="Times New Roman" w:hAnsi="Times New Roman" w:cs="Times New Roman"/>
          <w:i/>
          <w:sz w:val="24"/>
          <w:szCs w:val="24"/>
        </w:rPr>
        <w:t>Plant physiology (Bethesda),</w:t>
      </w:r>
      <w:r w:rsidRPr="009D124B">
        <w:rPr>
          <w:rFonts w:ascii="Times New Roman" w:hAnsi="Times New Roman" w:cs="Times New Roman"/>
          <w:sz w:val="24"/>
          <w:szCs w:val="24"/>
        </w:rPr>
        <w:t xml:space="preserve"> 75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865-868.</w:t>
      </w:r>
    </w:p>
    <w:p w14:paraId="18212B5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Wolkovich, E. M., B. I. Cook, J. M. Allen, T. M. Crimmins, J. L. Betancourt, S. E. Travers, S. Pau, J. Regetz, T. J. Davies, N. J. B. Kraft, T. R. Ault, K. Bolmgren, S. J. Mazer, G. J. McCabe, B. J. McGill, C. Parmesan, N. Salamin, M. D. Schwartz &amp; E. E. Cleland (2012) Warming experiments underpredict plant phenological responses to climate change. </w:t>
      </w:r>
      <w:r w:rsidRPr="009D124B">
        <w:rPr>
          <w:rFonts w:ascii="Times New Roman" w:hAnsi="Times New Roman" w:cs="Times New Roman"/>
          <w:i/>
          <w:sz w:val="24"/>
          <w:szCs w:val="24"/>
        </w:rPr>
        <w:t>Nature,</w:t>
      </w:r>
      <w:r w:rsidRPr="009D124B">
        <w:rPr>
          <w:rFonts w:ascii="Times New Roman" w:hAnsi="Times New Roman" w:cs="Times New Roman"/>
          <w:sz w:val="24"/>
          <w:szCs w:val="24"/>
        </w:rPr>
        <w:t xml:space="preserve"> 485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494-497.</w:t>
      </w:r>
    </w:p>
    <w:p w14:paraId="453691DC"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Zamir, D., S. D. Tanksley &amp; R. A. Jones (1982) HAPLOID SELECTION FOR LOW TEMPERATURE TOLERANCE OF TOMATO POLLEN.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101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129-137.</w:t>
      </w:r>
    </w:p>
    <w:p w14:paraId="5AA51201" w14:textId="77777777" w:rsidR="00F02C8C" w:rsidRPr="009D124B" w:rsidRDefault="00F02C8C" w:rsidP="00F02C8C">
      <w:pPr>
        <w:pStyle w:val="EndNoteBibliography"/>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Zhou, R., K. H. Kjaer, E. Rosenqvist, X. Yu, Z. Wu &amp; C. O. Ottosen (2017) Physiological Response to Heat Stress During Seedling and Anthesis Stage in Tomato Genotypes Differing in Heat Tolerance. </w:t>
      </w:r>
      <w:r w:rsidRPr="009D124B">
        <w:rPr>
          <w:rFonts w:ascii="Times New Roman" w:hAnsi="Times New Roman" w:cs="Times New Roman"/>
          <w:i/>
          <w:sz w:val="24"/>
          <w:szCs w:val="24"/>
        </w:rPr>
        <w:t>Journal of agronomy and crop science (1986),</w:t>
      </w:r>
      <w:r w:rsidRPr="009D124B">
        <w:rPr>
          <w:rFonts w:ascii="Times New Roman" w:hAnsi="Times New Roman" w:cs="Times New Roman"/>
          <w:sz w:val="24"/>
          <w:szCs w:val="24"/>
        </w:rPr>
        <w:t xml:space="preserve"> 203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68-80.</w:t>
      </w:r>
    </w:p>
    <w:p w14:paraId="31C700C9" w14:textId="005FA5F3" w:rsidR="003267D4" w:rsidRPr="007260D1" w:rsidRDefault="00FC54DC" w:rsidP="00731C8A">
      <w:pPr>
        <w:spacing w:line="240" w:lineRule="auto"/>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end"/>
      </w:r>
    </w:p>
    <w:sectPr w:rsidR="003267D4" w:rsidRPr="007260D1" w:rsidSect="00616B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1ED22" w14:textId="77777777" w:rsidR="00192A9B" w:rsidRDefault="00192A9B" w:rsidP="00925C1A">
      <w:pPr>
        <w:spacing w:after="0" w:line="240" w:lineRule="auto"/>
      </w:pPr>
      <w:r>
        <w:separator/>
      </w:r>
    </w:p>
  </w:endnote>
  <w:endnote w:type="continuationSeparator" w:id="0">
    <w:p w14:paraId="105F2C8F" w14:textId="77777777" w:rsidR="00192A9B" w:rsidRDefault="00192A9B" w:rsidP="00925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78079"/>
      <w:docPartObj>
        <w:docPartGallery w:val="Page Numbers (Bottom of Page)"/>
        <w:docPartUnique/>
      </w:docPartObj>
    </w:sdtPr>
    <w:sdtEndPr>
      <w:rPr>
        <w:noProof/>
      </w:rPr>
    </w:sdtEndPr>
    <w:sdtContent>
      <w:p w14:paraId="3699BBBD" w14:textId="34449F67" w:rsidR="00590C00" w:rsidRDefault="00590C00">
        <w:pPr>
          <w:pStyle w:val="Footer"/>
          <w:jc w:val="center"/>
        </w:pPr>
        <w:r>
          <w:fldChar w:fldCharType="begin"/>
        </w:r>
        <w:r>
          <w:instrText xml:space="preserve"> PAGE   \* MERGEFORMAT </w:instrText>
        </w:r>
        <w:r>
          <w:fldChar w:fldCharType="separate"/>
        </w:r>
        <w:r>
          <w:rPr>
            <w:noProof/>
          </w:rPr>
          <w:t>30</w:t>
        </w:r>
        <w:r>
          <w:rPr>
            <w:noProof/>
          </w:rPr>
          <w:fldChar w:fldCharType="end"/>
        </w:r>
      </w:p>
    </w:sdtContent>
  </w:sdt>
  <w:p w14:paraId="15D2B180" w14:textId="77777777" w:rsidR="00590C00" w:rsidRDefault="00590C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9D657" w14:textId="77777777" w:rsidR="00192A9B" w:rsidRDefault="00192A9B" w:rsidP="00925C1A">
      <w:pPr>
        <w:spacing w:after="0" w:line="240" w:lineRule="auto"/>
      </w:pPr>
      <w:r>
        <w:separator/>
      </w:r>
    </w:p>
  </w:footnote>
  <w:footnote w:type="continuationSeparator" w:id="0">
    <w:p w14:paraId="592AD1EC" w14:textId="77777777" w:rsidR="00192A9B" w:rsidRDefault="00192A9B" w:rsidP="00925C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55E4" w14:textId="77777777" w:rsidR="00590C00" w:rsidRDefault="00590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E1206D"/>
    <w:multiLevelType w:val="hybridMultilevel"/>
    <w:tmpl w:val="540480F0"/>
    <w:lvl w:ilvl="0" w:tplc="F4A64678">
      <w:start w:val="1"/>
      <w:numFmt w:val="bullet"/>
      <w:lvlText w:val="•"/>
      <w:lvlJc w:val="left"/>
      <w:pPr>
        <w:tabs>
          <w:tab w:val="num" w:pos="720"/>
        </w:tabs>
        <w:ind w:left="720" w:hanging="360"/>
      </w:pPr>
      <w:rPr>
        <w:rFonts w:ascii="Arial" w:hAnsi="Arial" w:hint="default"/>
      </w:rPr>
    </w:lvl>
    <w:lvl w:ilvl="1" w:tplc="C3D087C8" w:tentative="1">
      <w:start w:val="1"/>
      <w:numFmt w:val="bullet"/>
      <w:lvlText w:val="•"/>
      <w:lvlJc w:val="left"/>
      <w:pPr>
        <w:tabs>
          <w:tab w:val="num" w:pos="1440"/>
        </w:tabs>
        <w:ind w:left="1440" w:hanging="360"/>
      </w:pPr>
      <w:rPr>
        <w:rFonts w:ascii="Arial" w:hAnsi="Arial" w:hint="default"/>
      </w:rPr>
    </w:lvl>
    <w:lvl w:ilvl="2" w:tplc="64768F16" w:tentative="1">
      <w:start w:val="1"/>
      <w:numFmt w:val="bullet"/>
      <w:lvlText w:val="•"/>
      <w:lvlJc w:val="left"/>
      <w:pPr>
        <w:tabs>
          <w:tab w:val="num" w:pos="2160"/>
        </w:tabs>
        <w:ind w:left="2160" w:hanging="360"/>
      </w:pPr>
      <w:rPr>
        <w:rFonts w:ascii="Arial" w:hAnsi="Arial" w:hint="default"/>
      </w:rPr>
    </w:lvl>
    <w:lvl w:ilvl="3" w:tplc="CC2C5426" w:tentative="1">
      <w:start w:val="1"/>
      <w:numFmt w:val="bullet"/>
      <w:lvlText w:val="•"/>
      <w:lvlJc w:val="left"/>
      <w:pPr>
        <w:tabs>
          <w:tab w:val="num" w:pos="2880"/>
        </w:tabs>
        <w:ind w:left="2880" w:hanging="360"/>
      </w:pPr>
      <w:rPr>
        <w:rFonts w:ascii="Arial" w:hAnsi="Arial" w:hint="default"/>
      </w:rPr>
    </w:lvl>
    <w:lvl w:ilvl="4" w:tplc="A7FAB9A8" w:tentative="1">
      <w:start w:val="1"/>
      <w:numFmt w:val="bullet"/>
      <w:lvlText w:val="•"/>
      <w:lvlJc w:val="left"/>
      <w:pPr>
        <w:tabs>
          <w:tab w:val="num" w:pos="3600"/>
        </w:tabs>
        <w:ind w:left="3600" w:hanging="360"/>
      </w:pPr>
      <w:rPr>
        <w:rFonts w:ascii="Arial" w:hAnsi="Arial" w:hint="default"/>
      </w:rPr>
    </w:lvl>
    <w:lvl w:ilvl="5" w:tplc="0A26C142" w:tentative="1">
      <w:start w:val="1"/>
      <w:numFmt w:val="bullet"/>
      <w:lvlText w:val="•"/>
      <w:lvlJc w:val="left"/>
      <w:pPr>
        <w:tabs>
          <w:tab w:val="num" w:pos="4320"/>
        </w:tabs>
        <w:ind w:left="4320" w:hanging="360"/>
      </w:pPr>
      <w:rPr>
        <w:rFonts w:ascii="Arial" w:hAnsi="Arial" w:hint="default"/>
      </w:rPr>
    </w:lvl>
    <w:lvl w:ilvl="6" w:tplc="92847B70" w:tentative="1">
      <w:start w:val="1"/>
      <w:numFmt w:val="bullet"/>
      <w:lvlText w:val="•"/>
      <w:lvlJc w:val="left"/>
      <w:pPr>
        <w:tabs>
          <w:tab w:val="num" w:pos="5040"/>
        </w:tabs>
        <w:ind w:left="5040" w:hanging="360"/>
      </w:pPr>
      <w:rPr>
        <w:rFonts w:ascii="Arial" w:hAnsi="Arial" w:hint="default"/>
      </w:rPr>
    </w:lvl>
    <w:lvl w:ilvl="7" w:tplc="E4DEC3A8" w:tentative="1">
      <w:start w:val="1"/>
      <w:numFmt w:val="bullet"/>
      <w:lvlText w:val="•"/>
      <w:lvlJc w:val="left"/>
      <w:pPr>
        <w:tabs>
          <w:tab w:val="num" w:pos="5760"/>
        </w:tabs>
        <w:ind w:left="5760" w:hanging="360"/>
      </w:pPr>
      <w:rPr>
        <w:rFonts w:ascii="Arial" w:hAnsi="Arial" w:hint="default"/>
      </w:rPr>
    </w:lvl>
    <w:lvl w:ilvl="8" w:tplc="976A34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6AFA4793"/>
    <w:multiLevelType w:val="hybridMultilevel"/>
    <w:tmpl w:val="3490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AG Style Guid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267D4"/>
    <w:rsid w:val="000201F4"/>
    <w:rsid w:val="00020575"/>
    <w:rsid w:val="00024726"/>
    <w:rsid w:val="00027AA4"/>
    <w:rsid w:val="0003123A"/>
    <w:rsid w:val="00035D88"/>
    <w:rsid w:val="0004161C"/>
    <w:rsid w:val="00042130"/>
    <w:rsid w:val="00044696"/>
    <w:rsid w:val="00054EA3"/>
    <w:rsid w:val="00062BDE"/>
    <w:rsid w:val="00075184"/>
    <w:rsid w:val="00081BB5"/>
    <w:rsid w:val="000851C6"/>
    <w:rsid w:val="000851CA"/>
    <w:rsid w:val="00094EDA"/>
    <w:rsid w:val="000D17F1"/>
    <w:rsid w:val="00114EA7"/>
    <w:rsid w:val="001357D1"/>
    <w:rsid w:val="00137C79"/>
    <w:rsid w:val="00145ECF"/>
    <w:rsid w:val="001549A7"/>
    <w:rsid w:val="00163C64"/>
    <w:rsid w:val="001739BD"/>
    <w:rsid w:val="0018756C"/>
    <w:rsid w:val="00192A9B"/>
    <w:rsid w:val="001A00F4"/>
    <w:rsid w:val="001B46B3"/>
    <w:rsid w:val="001B5DE6"/>
    <w:rsid w:val="001C12DF"/>
    <w:rsid w:val="001C2BD2"/>
    <w:rsid w:val="001C3C27"/>
    <w:rsid w:val="001C612D"/>
    <w:rsid w:val="001D483C"/>
    <w:rsid w:val="001F08DD"/>
    <w:rsid w:val="001F44F2"/>
    <w:rsid w:val="001F4A90"/>
    <w:rsid w:val="00203484"/>
    <w:rsid w:val="00221389"/>
    <w:rsid w:val="002218E9"/>
    <w:rsid w:val="00222344"/>
    <w:rsid w:val="0022554A"/>
    <w:rsid w:val="002264F5"/>
    <w:rsid w:val="00231BF8"/>
    <w:rsid w:val="002349D3"/>
    <w:rsid w:val="002541E0"/>
    <w:rsid w:val="002564ED"/>
    <w:rsid w:val="002608B1"/>
    <w:rsid w:val="00264DF4"/>
    <w:rsid w:val="00272592"/>
    <w:rsid w:val="00276127"/>
    <w:rsid w:val="00285EE4"/>
    <w:rsid w:val="00286E5E"/>
    <w:rsid w:val="002A0A02"/>
    <w:rsid w:val="002B652D"/>
    <w:rsid w:val="002C4581"/>
    <w:rsid w:val="002C5949"/>
    <w:rsid w:val="002D555B"/>
    <w:rsid w:val="002E4595"/>
    <w:rsid w:val="002F11A8"/>
    <w:rsid w:val="002F4384"/>
    <w:rsid w:val="002F722A"/>
    <w:rsid w:val="00303345"/>
    <w:rsid w:val="0032234D"/>
    <w:rsid w:val="003267D4"/>
    <w:rsid w:val="00352AE5"/>
    <w:rsid w:val="0036156F"/>
    <w:rsid w:val="003642BC"/>
    <w:rsid w:val="00365E1E"/>
    <w:rsid w:val="0037037E"/>
    <w:rsid w:val="00397780"/>
    <w:rsid w:val="00397F71"/>
    <w:rsid w:val="003B65BE"/>
    <w:rsid w:val="003C0292"/>
    <w:rsid w:val="003C56A8"/>
    <w:rsid w:val="003C61E4"/>
    <w:rsid w:val="003E0DF5"/>
    <w:rsid w:val="003E20DF"/>
    <w:rsid w:val="003E2E6C"/>
    <w:rsid w:val="003F55E0"/>
    <w:rsid w:val="003F6920"/>
    <w:rsid w:val="00410ADA"/>
    <w:rsid w:val="00410DA7"/>
    <w:rsid w:val="00413CFC"/>
    <w:rsid w:val="00416A80"/>
    <w:rsid w:val="00443301"/>
    <w:rsid w:val="00445037"/>
    <w:rsid w:val="00456E0A"/>
    <w:rsid w:val="00481B3D"/>
    <w:rsid w:val="004C0A1D"/>
    <w:rsid w:val="004E7031"/>
    <w:rsid w:val="004E7AF5"/>
    <w:rsid w:val="004E7D25"/>
    <w:rsid w:val="005004AE"/>
    <w:rsid w:val="0050130E"/>
    <w:rsid w:val="00506036"/>
    <w:rsid w:val="00516B3A"/>
    <w:rsid w:val="00517CD7"/>
    <w:rsid w:val="00535E52"/>
    <w:rsid w:val="00541AA1"/>
    <w:rsid w:val="005443E6"/>
    <w:rsid w:val="00556DAB"/>
    <w:rsid w:val="005607E2"/>
    <w:rsid w:val="005672AF"/>
    <w:rsid w:val="0057597A"/>
    <w:rsid w:val="005844FB"/>
    <w:rsid w:val="00590C00"/>
    <w:rsid w:val="005B0657"/>
    <w:rsid w:val="005B6F1A"/>
    <w:rsid w:val="005C6B01"/>
    <w:rsid w:val="005C7519"/>
    <w:rsid w:val="005D2EAE"/>
    <w:rsid w:val="005F5183"/>
    <w:rsid w:val="0060662E"/>
    <w:rsid w:val="00616B67"/>
    <w:rsid w:val="00627565"/>
    <w:rsid w:val="006518D3"/>
    <w:rsid w:val="00656473"/>
    <w:rsid w:val="006607B8"/>
    <w:rsid w:val="00664144"/>
    <w:rsid w:val="00666503"/>
    <w:rsid w:val="00670C26"/>
    <w:rsid w:val="00674563"/>
    <w:rsid w:val="00676DC7"/>
    <w:rsid w:val="00693CDB"/>
    <w:rsid w:val="00695B72"/>
    <w:rsid w:val="006A1DE0"/>
    <w:rsid w:val="006A7DC0"/>
    <w:rsid w:val="006B6F98"/>
    <w:rsid w:val="006C1F1C"/>
    <w:rsid w:val="006C6402"/>
    <w:rsid w:val="006E4081"/>
    <w:rsid w:val="006E50C8"/>
    <w:rsid w:val="006E53CB"/>
    <w:rsid w:val="007058F3"/>
    <w:rsid w:val="007214ED"/>
    <w:rsid w:val="00724C6C"/>
    <w:rsid w:val="007260D1"/>
    <w:rsid w:val="00731C8A"/>
    <w:rsid w:val="00732BD9"/>
    <w:rsid w:val="007459AC"/>
    <w:rsid w:val="00752D62"/>
    <w:rsid w:val="00755EDE"/>
    <w:rsid w:val="0076538C"/>
    <w:rsid w:val="00766FFE"/>
    <w:rsid w:val="00774C6C"/>
    <w:rsid w:val="007A3AA1"/>
    <w:rsid w:val="007B4883"/>
    <w:rsid w:val="007B4EA2"/>
    <w:rsid w:val="007D090A"/>
    <w:rsid w:val="007E6E49"/>
    <w:rsid w:val="007E6FA1"/>
    <w:rsid w:val="007E736B"/>
    <w:rsid w:val="007F3717"/>
    <w:rsid w:val="007F3967"/>
    <w:rsid w:val="00810974"/>
    <w:rsid w:val="00815273"/>
    <w:rsid w:val="00817DC1"/>
    <w:rsid w:val="00821042"/>
    <w:rsid w:val="00823FC8"/>
    <w:rsid w:val="00830E3E"/>
    <w:rsid w:val="00834E51"/>
    <w:rsid w:val="00861213"/>
    <w:rsid w:val="0087170E"/>
    <w:rsid w:val="00874E16"/>
    <w:rsid w:val="00893386"/>
    <w:rsid w:val="008A02A4"/>
    <w:rsid w:val="008A5268"/>
    <w:rsid w:val="008C04FA"/>
    <w:rsid w:val="008C508D"/>
    <w:rsid w:val="008F60E5"/>
    <w:rsid w:val="009005AB"/>
    <w:rsid w:val="00906EEF"/>
    <w:rsid w:val="0091656F"/>
    <w:rsid w:val="00925C1A"/>
    <w:rsid w:val="009442C8"/>
    <w:rsid w:val="00944A01"/>
    <w:rsid w:val="0094552E"/>
    <w:rsid w:val="0094605D"/>
    <w:rsid w:val="009638B9"/>
    <w:rsid w:val="0098367D"/>
    <w:rsid w:val="009875A2"/>
    <w:rsid w:val="009912FD"/>
    <w:rsid w:val="009A10CA"/>
    <w:rsid w:val="009B2ADF"/>
    <w:rsid w:val="009C3D6C"/>
    <w:rsid w:val="009D108A"/>
    <w:rsid w:val="009D124B"/>
    <w:rsid w:val="009D37FB"/>
    <w:rsid w:val="009E3FF3"/>
    <w:rsid w:val="009F1B4B"/>
    <w:rsid w:val="009F1F3E"/>
    <w:rsid w:val="009F36E0"/>
    <w:rsid w:val="009F567E"/>
    <w:rsid w:val="00A075A4"/>
    <w:rsid w:val="00A41182"/>
    <w:rsid w:val="00A756AD"/>
    <w:rsid w:val="00A82BE8"/>
    <w:rsid w:val="00A8400E"/>
    <w:rsid w:val="00A854D9"/>
    <w:rsid w:val="00A856D4"/>
    <w:rsid w:val="00AA676B"/>
    <w:rsid w:val="00AB181E"/>
    <w:rsid w:val="00AD3E57"/>
    <w:rsid w:val="00AE144F"/>
    <w:rsid w:val="00AE4858"/>
    <w:rsid w:val="00AF7E13"/>
    <w:rsid w:val="00B24A61"/>
    <w:rsid w:val="00B45DCF"/>
    <w:rsid w:val="00B53F29"/>
    <w:rsid w:val="00B72A94"/>
    <w:rsid w:val="00B8354C"/>
    <w:rsid w:val="00B87393"/>
    <w:rsid w:val="00B90169"/>
    <w:rsid w:val="00BD5264"/>
    <w:rsid w:val="00BE1FE5"/>
    <w:rsid w:val="00C022E4"/>
    <w:rsid w:val="00C344AA"/>
    <w:rsid w:val="00C36293"/>
    <w:rsid w:val="00C632A5"/>
    <w:rsid w:val="00C654FA"/>
    <w:rsid w:val="00C66A75"/>
    <w:rsid w:val="00C87628"/>
    <w:rsid w:val="00C909EF"/>
    <w:rsid w:val="00C944DE"/>
    <w:rsid w:val="00C948D0"/>
    <w:rsid w:val="00CB1299"/>
    <w:rsid w:val="00CD4004"/>
    <w:rsid w:val="00CE3E11"/>
    <w:rsid w:val="00CE54A2"/>
    <w:rsid w:val="00CE62DF"/>
    <w:rsid w:val="00CF3A80"/>
    <w:rsid w:val="00CF7D74"/>
    <w:rsid w:val="00D111DC"/>
    <w:rsid w:val="00D36F1F"/>
    <w:rsid w:val="00D3790A"/>
    <w:rsid w:val="00D53735"/>
    <w:rsid w:val="00D65003"/>
    <w:rsid w:val="00D67DD7"/>
    <w:rsid w:val="00D75CEA"/>
    <w:rsid w:val="00D86D0C"/>
    <w:rsid w:val="00D9616B"/>
    <w:rsid w:val="00D972AD"/>
    <w:rsid w:val="00DC0CFF"/>
    <w:rsid w:val="00DC7DC7"/>
    <w:rsid w:val="00DD43B0"/>
    <w:rsid w:val="00DE27E3"/>
    <w:rsid w:val="00DF271B"/>
    <w:rsid w:val="00DF5667"/>
    <w:rsid w:val="00E01281"/>
    <w:rsid w:val="00E173D5"/>
    <w:rsid w:val="00E23E2A"/>
    <w:rsid w:val="00E259FE"/>
    <w:rsid w:val="00E33B83"/>
    <w:rsid w:val="00E37DC9"/>
    <w:rsid w:val="00E464D1"/>
    <w:rsid w:val="00E65CE4"/>
    <w:rsid w:val="00E831CA"/>
    <w:rsid w:val="00E93C68"/>
    <w:rsid w:val="00EA146A"/>
    <w:rsid w:val="00EA2E1A"/>
    <w:rsid w:val="00EB48AF"/>
    <w:rsid w:val="00EB7B9A"/>
    <w:rsid w:val="00EE432C"/>
    <w:rsid w:val="00EF5173"/>
    <w:rsid w:val="00F02018"/>
    <w:rsid w:val="00F025A5"/>
    <w:rsid w:val="00F02C8C"/>
    <w:rsid w:val="00F0409C"/>
    <w:rsid w:val="00F25935"/>
    <w:rsid w:val="00F27244"/>
    <w:rsid w:val="00F4379C"/>
    <w:rsid w:val="00F53C26"/>
    <w:rsid w:val="00F569C7"/>
    <w:rsid w:val="00F6524F"/>
    <w:rsid w:val="00F75737"/>
    <w:rsid w:val="00F83E04"/>
    <w:rsid w:val="00FC1E1B"/>
    <w:rsid w:val="00FC54DC"/>
    <w:rsid w:val="00FD0CEE"/>
    <w:rsid w:val="00FD1691"/>
    <w:rsid w:val="00FE24E6"/>
    <w:rsid w:val="00FE6E0C"/>
    <w:rsid w:val="00FF0074"/>
    <w:rsid w:val="00FF10DA"/>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8C1DF"/>
  <w15:chartTrackingRefBased/>
  <w15:docId w15:val="{FAA2CCC3-6DE8-4521-BEE6-74D7AD97E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2AE5"/>
    <w:pPr>
      <w:keepNext/>
      <w:keepLines/>
      <w:spacing w:before="240" w:after="0"/>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unhideWhenUsed/>
    <w:qFormat/>
    <w:rsid w:val="00352AE5"/>
    <w:pPr>
      <w:keepNext/>
      <w:keepLines/>
      <w:spacing w:before="40" w:after="0"/>
      <w:outlineLvl w:val="1"/>
    </w:pPr>
    <w:rPr>
      <w:rFonts w:asciiTheme="majorHAnsi" w:eastAsiaTheme="majorEastAsia" w:hAnsiTheme="majorHAnsi" w:cstheme="majorBidi"/>
      <w:color w:val="31479E"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67D4"/>
    <w:pPr>
      <w:spacing w:after="0" w:line="240" w:lineRule="auto"/>
    </w:pPr>
  </w:style>
  <w:style w:type="paragraph" w:styleId="ListParagraph">
    <w:name w:val="List Paragraph"/>
    <w:basedOn w:val="Normal"/>
    <w:uiPriority w:val="34"/>
    <w:qFormat/>
    <w:rsid w:val="00DC0CFF"/>
    <w:pPr>
      <w:ind w:left="720"/>
      <w:contextualSpacing/>
    </w:pPr>
  </w:style>
  <w:style w:type="character" w:styleId="Hyperlink">
    <w:name w:val="Hyperlink"/>
    <w:basedOn w:val="DefaultParagraphFont"/>
    <w:uiPriority w:val="99"/>
    <w:unhideWhenUsed/>
    <w:rsid w:val="003C61E4"/>
    <w:rPr>
      <w:color w:val="56C7AA" w:themeColor="hyperlink"/>
      <w:u w:val="single"/>
    </w:rPr>
  </w:style>
  <w:style w:type="character" w:customStyle="1" w:styleId="UnresolvedMention1">
    <w:name w:val="Unresolved Mention1"/>
    <w:basedOn w:val="DefaultParagraphFont"/>
    <w:uiPriority w:val="99"/>
    <w:semiHidden/>
    <w:unhideWhenUsed/>
    <w:rsid w:val="003C61E4"/>
    <w:rPr>
      <w:color w:val="605E5C"/>
      <w:shd w:val="clear" w:color="auto" w:fill="E1DFDD"/>
    </w:rPr>
  </w:style>
  <w:style w:type="character" w:customStyle="1" w:styleId="Heading2Char">
    <w:name w:val="Heading 2 Char"/>
    <w:basedOn w:val="DefaultParagraphFont"/>
    <w:link w:val="Heading2"/>
    <w:uiPriority w:val="9"/>
    <w:rsid w:val="00352AE5"/>
    <w:rPr>
      <w:rFonts w:asciiTheme="majorHAnsi" w:eastAsiaTheme="majorEastAsia" w:hAnsiTheme="majorHAnsi" w:cstheme="majorBidi"/>
      <w:color w:val="31479E" w:themeColor="accent1" w:themeShade="BF"/>
      <w:sz w:val="26"/>
      <w:szCs w:val="26"/>
    </w:rPr>
  </w:style>
  <w:style w:type="character" w:customStyle="1" w:styleId="Heading1Char">
    <w:name w:val="Heading 1 Char"/>
    <w:basedOn w:val="DefaultParagraphFont"/>
    <w:link w:val="Heading1"/>
    <w:uiPriority w:val="9"/>
    <w:rsid w:val="00352AE5"/>
    <w:rPr>
      <w:rFonts w:asciiTheme="majorHAnsi" w:eastAsiaTheme="majorEastAsia" w:hAnsiTheme="majorHAnsi" w:cstheme="majorBidi"/>
      <w:color w:val="31479E" w:themeColor="accent1" w:themeShade="BF"/>
      <w:sz w:val="32"/>
      <w:szCs w:val="32"/>
    </w:rPr>
  </w:style>
  <w:style w:type="paragraph" w:styleId="Header">
    <w:name w:val="header"/>
    <w:basedOn w:val="Normal"/>
    <w:link w:val="HeaderChar"/>
    <w:uiPriority w:val="99"/>
    <w:unhideWhenUsed/>
    <w:rsid w:val="00925C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C1A"/>
  </w:style>
  <w:style w:type="paragraph" w:styleId="Footer">
    <w:name w:val="footer"/>
    <w:basedOn w:val="Normal"/>
    <w:link w:val="FooterChar"/>
    <w:uiPriority w:val="99"/>
    <w:unhideWhenUsed/>
    <w:rsid w:val="00925C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C1A"/>
  </w:style>
  <w:style w:type="character" w:styleId="PlaceholderText">
    <w:name w:val="Placeholder Text"/>
    <w:basedOn w:val="DefaultParagraphFont"/>
    <w:uiPriority w:val="99"/>
    <w:semiHidden/>
    <w:rsid w:val="006E50C8"/>
    <w:rPr>
      <w:color w:val="808080"/>
    </w:rPr>
  </w:style>
  <w:style w:type="paragraph" w:customStyle="1" w:styleId="EndNoteBibliographyTitle">
    <w:name w:val="EndNote Bibliography Title"/>
    <w:basedOn w:val="Normal"/>
    <w:link w:val="EndNoteBibliographyTitleChar"/>
    <w:rsid w:val="00FC54DC"/>
    <w:pPr>
      <w:spacing w:after="0"/>
      <w:jc w:val="center"/>
    </w:pPr>
    <w:rPr>
      <w:rFonts w:ascii="Calibri" w:hAnsi="Calibri" w:cs="Calibri"/>
      <w:noProof/>
    </w:rPr>
  </w:style>
  <w:style w:type="character" w:customStyle="1" w:styleId="NoSpacingChar">
    <w:name w:val="No Spacing Char"/>
    <w:basedOn w:val="DefaultParagraphFont"/>
    <w:link w:val="NoSpacing"/>
    <w:uiPriority w:val="1"/>
    <w:rsid w:val="00FC54DC"/>
  </w:style>
  <w:style w:type="character" w:customStyle="1" w:styleId="EndNoteBibliographyTitleChar">
    <w:name w:val="EndNote Bibliography Title Char"/>
    <w:basedOn w:val="NoSpacingChar"/>
    <w:link w:val="EndNoteBibliographyTitle"/>
    <w:rsid w:val="00FC54DC"/>
    <w:rPr>
      <w:rFonts w:ascii="Calibri" w:hAnsi="Calibri" w:cs="Calibri"/>
      <w:noProof/>
    </w:rPr>
  </w:style>
  <w:style w:type="paragraph" w:customStyle="1" w:styleId="EndNoteBibliography">
    <w:name w:val="EndNote Bibliography"/>
    <w:basedOn w:val="Normal"/>
    <w:link w:val="EndNoteBibliographyChar"/>
    <w:rsid w:val="00FC54DC"/>
    <w:pPr>
      <w:spacing w:line="240" w:lineRule="auto"/>
    </w:pPr>
    <w:rPr>
      <w:rFonts w:ascii="Calibri" w:hAnsi="Calibri" w:cs="Calibri"/>
      <w:noProof/>
    </w:rPr>
  </w:style>
  <w:style w:type="character" w:customStyle="1" w:styleId="EndNoteBibliographyChar">
    <w:name w:val="EndNote Bibliography Char"/>
    <w:basedOn w:val="NoSpacingChar"/>
    <w:link w:val="EndNoteBibliography"/>
    <w:rsid w:val="00FC54DC"/>
    <w:rPr>
      <w:rFonts w:ascii="Calibri" w:hAnsi="Calibri" w:cs="Calibri"/>
      <w:noProof/>
    </w:rPr>
  </w:style>
  <w:style w:type="table" w:styleId="TableGrid">
    <w:name w:val="Table Grid"/>
    <w:basedOn w:val="TableNormal"/>
    <w:uiPriority w:val="39"/>
    <w:rsid w:val="00D11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11DC"/>
    <w:rPr>
      <w:sz w:val="16"/>
      <w:szCs w:val="16"/>
    </w:rPr>
  </w:style>
  <w:style w:type="paragraph" w:styleId="CommentText">
    <w:name w:val="annotation text"/>
    <w:basedOn w:val="Normal"/>
    <w:link w:val="CommentTextChar"/>
    <w:uiPriority w:val="99"/>
    <w:semiHidden/>
    <w:unhideWhenUsed/>
    <w:rsid w:val="00D111DC"/>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D111D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24A61"/>
    <w:rPr>
      <w:rFonts w:asciiTheme="minorHAnsi" w:hAnsiTheme="minorHAnsi"/>
      <w:b/>
      <w:bCs/>
    </w:rPr>
  </w:style>
  <w:style w:type="character" w:customStyle="1" w:styleId="CommentSubjectChar">
    <w:name w:val="Comment Subject Char"/>
    <w:basedOn w:val="CommentTextChar"/>
    <w:link w:val="CommentSubject"/>
    <w:uiPriority w:val="99"/>
    <w:semiHidden/>
    <w:rsid w:val="00B24A61"/>
    <w:rPr>
      <w:rFonts w:ascii="Times New Roman" w:hAnsi="Times New Roman"/>
      <w:b/>
      <w:bCs/>
      <w:sz w:val="20"/>
      <w:szCs w:val="20"/>
    </w:rPr>
  </w:style>
  <w:style w:type="paragraph" w:styleId="BalloonText">
    <w:name w:val="Balloon Text"/>
    <w:basedOn w:val="Normal"/>
    <w:link w:val="BalloonTextChar"/>
    <w:uiPriority w:val="99"/>
    <w:semiHidden/>
    <w:unhideWhenUsed/>
    <w:rsid w:val="00062B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2B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7631">
      <w:bodyDiv w:val="1"/>
      <w:marLeft w:val="0"/>
      <w:marRight w:val="0"/>
      <w:marTop w:val="0"/>
      <w:marBottom w:val="0"/>
      <w:divBdr>
        <w:top w:val="none" w:sz="0" w:space="0" w:color="auto"/>
        <w:left w:val="none" w:sz="0" w:space="0" w:color="auto"/>
        <w:bottom w:val="none" w:sz="0" w:space="0" w:color="auto"/>
        <w:right w:val="none" w:sz="0" w:space="0" w:color="auto"/>
      </w:divBdr>
    </w:div>
    <w:div w:id="451168138">
      <w:bodyDiv w:val="1"/>
      <w:marLeft w:val="0"/>
      <w:marRight w:val="0"/>
      <w:marTop w:val="0"/>
      <w:marBottom w:val="0"/>
      <w:divBdr>
        <w:top w:val="none" w:sz="0" w:space="0" w:color="auto"/>
        <w:left w:val="none" w:sz="0" w:space="0" w:color="auto"/>
        <w:bottom w:val="none" w:sz="0" w:space="0" w:color="auto"/>
        <w:right w:val="none" w:sz="0" w:space="0" w:color="auto"/>
      </w:divBdr>
    </w:div>
    <w:div w:id="1265847513">
      <w:bodyDiv w:val="1"/>
      <w:marLeft w:val="0"/>
      <w:marRight w:val="0"/>
      <w:marTop w:val="0"/>
      <w:marBottom w:val="0"/>
      <w:divBdr>
        <w:top w:val="none" w:sz="0" w:space="0" w:color="auto"/>
        <w:left w:val="none" w:sz="0" w:space="0" w:color="auto"/>
        <w:bottom w:val="none" w:sz="0" w:space="0" w:color="auto"/>
        <w:right w:val="none" w:sz="0" w:space="0" w:color="auto"/>
      </w:divBdr>
    </w:div>
    <w:div w:id="1381442380">
      <w:bodyDiv w:val="1"/>
      <w:marLeft w:val="0"/>
      <w:marRight w:val="0"/>
      <w:marTop w:val="0"/>
      <w:marBottom w:val="0"/>
      <w:divBdr>
        <w:top w:val="none" w:sz="0" w:space="0" w:color="auto"/>
        <w:left w:val="none" w:sz="0" w:space="0" w:color="auto"/>
        <w:bottom w:val="none" w:sz="0" w:space="0" w:color="auto"/>
        <w:right w:val="none" w:sz="0" w:space="0" w:color="auto"/>
      </w:divBdr>
    </w:div>
    <w:div w:id="1432773711">
      <w:bodyDiv w:val="1"/>
      <w:marLeft w:val="0"/>
      <w:marRight w:val="0"/>
      <w:marTop w:val="0"/>
      <w:marBottom w:val="0"/>
      <w:divBdr>
        <w:top w:val="none" w:sz="0" w:space="0" w:color="auto"/>
        <w:left w:val="none" w:sz="0" w:space="0" w:color="auto"/>
        <w:bottom w:val="none" w:sz="0" w:space="0" w:color="auto"/>
        <w:right w:val="none" w:sz="0" w:space="0" w:color="auto"/>
      </w:divBdr>
    </w:div>
    <w:div w:id="1465272522">
      <w:bodyDiv w:val="1"/>
      <w:marLeft w:val="0"/>
      <w:marRight w:val="0"/>
      <w:marTop w:val="0"/>
      <w:marBottom w:val="0"/>
      <w:divBdr>
        <w:top w:val="none" w:sz="0" w:space="0" w:color="auto"/>
        <w:left w:val="none" w:sz="0" w:space="0" w:color="auto"/>
        <w:bottom w:val="none" w:sz="0" w:space="0" w:color="auto"/>
        <w:right w:val="none" w:sz="0" w:space="0" w:color="auto"/>
      </w:divBdr>
      <w:divsChild>
        <w:div w:id="12460463">
          <w:marLeft w:val="360"/>
          <w:marRight w:val="0"/>
          <w:marTop w:val="200"/>
          <w:marBottom w:val="0"/>
          <w:divBdr>
            <w:top w:val="none" w:sz="0" w:space="0" w:color="auto"/>
            <w:left w:val="none" w:sz="0" w:space="0" w:color="auto"/>
            <w:bottom w:val="none" w:sz="0" w:space="0" w:color="auto"/>
            <w:right w:val="none" w:sz="0" w:space="0" w:color="auto"/>
          </w:divBdr>
        </w:div>
      </w:divsChild>
    </w:div>
    <w:div w:id="1699893147">
      <w:bodyDiv w:val="1"/>
      <w:marLeft w:val="0"/>
      <w:marRight w:val="0"/>
      <w:marTop w:val="0"/>
      <w:marBottom w:val="0"/>
      <w:divBdr>
        <w:top w:val="none" w:sz="0" w:space="0" w:color="auto"/>
        <w:left w:val="none" w:sz="0" w:space="0" w:color="auto"/>
        <w:bottom w:val="none" w:sz="0" w:space="0" w:color="auto"/>
        <w:right w:val="none" w:sz="0" w:space="0" w:color="auto"/>
      </w:divBdr>
    </w:div>
    <w:div w:id="1731533176">
      <w:bodyDiv w:val="1"/>
      <w:marLeft w:val="0"/>
      <w:marRight w:val="0"/>
      <w:marTop w:val="0"/>
      <w:marBottom w:val="0"/>
      <w:divBdr>
        <w:top w:val="none" w:sz="0" w:space="0" w:color="auto"/>
        <w:left w:val="none" w:sz="0" w:space="0" w:color="auto"/>
        <w:bottom w:val="none" w:sz="0" w:space="0" w:color="auto"/>
        <w:right w:val="none" w:sz="0" w:space="0" w:color="auto"/>
      </w:divBdr>
    </w:div>
    <w:div w:id="194133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chart" Target="charts/chart3.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image" Target="media/image14.png"/><Relationship Id="rId30" Type="http://schemas.openxmlformats.org/officeDocument/2006/relationships/image" Target="media/image17.emf"/><Relationship Id="rId8" Type="http://schemas.openxmlformats.org/officeDocument/2006/relationships/hyperlink" Target="mailto:emma.chandler@ndsu.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Photosynthesis!$B$2:$C$2</c:f>
              <c:numCache>
                <c:formatCode>General</c:formatCode>
                <c:ptCount val="2"/>
                <c:pt idx="0">
                  <c:v>14</c:v>
                </c:pt>
                <c:pt idx="1">
                  <c:v>14</c:v>
                </c:pt>
              </c:numCache>
            </c:numRef>
          </c:val>
          <c:extLst>
            <c:ext xmlns:c16="http://schemas.microsoft.com/office/drawing/2014/chart" uri="{C3380CC4-5D6E-409C-BE32-E72D297353CC}">
              <c16:uniqueId val="{00000000-89E1-4020-B9D0-82D698F4E2EF}"/>
            </c:ext>
          </c:extLst>
        </c:ser>
        <c:ser>
          <c:idx val="1"/>
          <c:order val="1"/>
          <c:tx>
            <c:strRef>
              <c:f>Photosynthesis!$A$3</c:f>
              <c:strCache>
                <c:ptCount val="1"/>
                <c:pt idx="0">
                  <c:v>Heat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Photosynthesis!$B$3:$C$3</c:f>
              <c:numCache>
                <c:formatCode>General</c:formatCode>
                <c:ptCount val="2"/>
                <c:pt idx="0">
                  <c:v>8</c:v>
                </c:pt>
                <c:pt idx="1">
                  <c:v>13</c:v>
                </c:pt>
              </c:numCache>
            </c:numRef>
          </c:val>
          <c:extLst>
            <c:ext xmlns:c16="http://schemas.microsoft.com/office/drawing/2014/chart" uri="{C3380CC4-5D6E-409C-BE32-E72D297353CC}">
              <c16:uniqueId val="{00000001-89E1-4020-B9D0-82D698F4E2EF}"/>
            </c:ext>
          </c:extLst>
        </c:ser>
        <c:ser>
          <c:idx val="2"/>
          <c:order val="2"/>
          <c:tx>
            <c:strRef>
              <c:f>Photosynthesis!$A$4</c:f>
              <c:strCache>
                <c:ptCount val="1"/>
                <c:pt idx="0">
                  <c:v>Recovery</c:v>
                </c:pt>
              </c:strCache>
            </c:strRef>
          </c:tx>
          <c:spPr>
            <a:solidFill>
              <a:schemeClr val="bg1">
                <a:lumMod val="75000"/>
              </a:schemeClr>
            </a:solidFill>
            <a:ln>
              <a:noFill/>
            </a:ln>
            <a:effectLst/>
          </c:spPr>
          <c:invertIfNegative val="0"/>
          <c:cat>
            <c:strRef>
              <c:f>Photosynthesis!$B$1:$C$1</c:f>
              <c:strCache>
                <c:ptCount val="2"/>
                <c:pt idx="0">
                  <c:v>North</c:v>
                </c:pt>
                <c:pt idx="1">
                  <c:v>South</c:v>
                </c:pt>
              </c:strCache>
            </c:strRef>
          </c:cat>
          <c:val>
            <c:numRef>
              <c:f>Photosynthesis!$B$4:$C$4</c:f>
              <c:numCache>
                <c:formatCode>General</c:formatCode>
                <c:ptCount val="2"/>
                <c:pt idx="0">
                  <c:v>8.5</c:v>
                </c:pt>
                <c:pt idx="1">
                  <c:v>13.5</c:v>
                </c:pt>
              </c:numCache>
            </c:numRef>
          </c:val>
          <c:extLst>
            <c:ext xmlns:c16="http://schemas.microsoft.com/office/drawing/2014/chart" uri="{C3380CC4-5D6E-409C-BE32-E72D297353CC}">
              <c16:uniqueId val="{00000002-89E1-4020-B9D0-82D698F4E2EF}"/>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P</a:t>
                </a:r>
                <a:r>
                  <a:rPr lang="en-US" sz="1200" baseline="-25000">
                    <a:solidFill>
                      <a:sysClr val="windowText" lastClr="000000"/>
                    </a:solidFill>
                    <a:latin typeface="Times New Roman" panose="02020603050405020304" pitchFamily="18" charset="0"/>
                    <a:cs typeface="Times New Roman" panose="02020603050405020304" pitchFamily="18" charset="0"/>
                  </a:rPr>
                  <a:t>N</a:t>
                </a:r>
                <a:r>
                  <a:rPr lang="en-US" sz="1200" baseline="0">
                    <a:solidFill>
                      <a:sysClr val="windowText" lastClr="000000"/>
                    </a:solidFill>
                    <a:latin typeface="Times New Roman" panose="02020603050405020304" pitchFamily="18" charset="0"/>
                    <a:cs typeface="Times New Roman" panose="02020603050405020304" pitchFamily="18" charset="0"/>
                  </a:rPr>
                  <a:t> (µmol m</a:t>
                </a:r>
                <a:r>
                  <a:rPr lang="en-US" sz="1200" baseline="30000">
                    <a:solidFill>
                      <a:sysClr val="windowText" lastClr="000000"/>
                    </a:solidFill>
                    <a:latin typeface="Times New Roman" panose="02020603050405020304" pitchFamily="18" charset="0"/>
                    <a:cs typeface="Times New Roman" panose="02020603050405020304" pitchFamily="18" charset="0"/>
                  </a:rPr>
                  <a:t>-2</a:t>
                </a:r>
                <a:r>
                  <a:rPr lang="en-US" sz="1200" baseline="0">
                    <a:solidFill>
                      <a:sysClr val="windowText" lastClr="000000"/>
                    </a:solidFill>
                    <a:latin typeface="Times New Roman" panose="02020603050405020304" pitchFamily="18" charset="0"/>
                    <a:cs typeface="Times New Roman" panose="02020603050405020304" pitchFamily="18" charset="0"/>
                  </a:rPr>
                  <a:t>s</a:t>
                </a:r>
                <a:r>
                  <a:rPr lang="en-US" sz="1200" baseline="30000">
                    <a:solidFill>
                      <a:sysClr val="windowText" lastClr="000000"/>
                    </a:solidFill>
                    <a:latin typeface="Times New Roman" panose="02020603050405020304" pitchFamily="18" charset="0"/>
                    <a:cs typeface="Times New Roman" panose="02020603050405020304" pitchFamily="18" charset="0"/>
                  </a:rPr>
                  <a:t>-1</a:t>
                </a:r>
                <a:r>
                  <a:rPr lang="en-US" sz="1200" baseline="0">
                    <a:solidFill>
                      <a:sysClr val="windowText" lastClr="000000"/>
                    </a:solidFill>
                    <a:latin typeface="Times New Roman" panose="02020603050405020304" pitchFamily="18" charset="0"/>
                    <a:cs typeface="Times New Roman" panose="02020603050405020304" pitchFamily="18" charset="0"/>
                  </a:rPr>
                  <a:t>)</a:t>
                </a:r>
                <a:endParaRPr lang="en-US"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20997375328084"/>
          <c:y val="0.16739391951006125"/>
          <c:w val="0.80734470691163607"/>
          <c:h val="0.70797645086030914"/>
        </c:manualLayout>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Photosynthesis!$E$2:$F$2</c:f>
              <c:numCache>
                <c:formatCode>General</c:formatCode>
                <c:ptCount val="2"/>
                <c:pt idx="0">
                  <c:v>14</c:v>
                </c:pt>
                <c:pt idx="1">
                  <c:v>14</c:v>
                </c:pt>
              </c:numCache>
            </c:numRef>
          </c:val>
          <c:extLst>
            <c:ext xmlns:c16="http://schemas.microsoft.com/office/drawing/2014/chart" uri="{C3380CC4-5D6E-409C-BE32-E72D297353CC}">
              <c16:uniqueId val="{00000000-C2F2-4332-904A-F0A50575A718}"/>
            </c:ext>
          </c:extLst>
        </c:ser>
        <c:ser>
          <c:idx val="1"/>
          <c:order val="1"/>
          <c:tx>
            <c:strRef>
              <c:f>Photosynthesis!$D$3</c:f>
              <c:strCache>
                <c:ptCount val="1"/>
                <c:pt idx="0">
                  <c:v>Cold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Photosynthesis!$E$3:$F$3</c:f>
              <c:numCache>
                <c:formatCode>General</c:formatCode>
                <c:ptCount val="2"/>
                <c:pt idx="0">
                  <c:v>13</c:v>
                </c:pt>
                <c:pt idx="1">
                  <c:v>7</c:v>
                </c:pt>
              </c:numCache>
            </c:numRef>
          </c:val>
          <c:extLst>
            <c:ext xmlns:c16="http://schemas.microsoft.com/office/drawing/2014/chart" uri="{C3380CC4-5D6E-409C-BE32-E72D297353CC}">
              <c16:uniqueId val="{00000001-C2F2-4332-904A-F0A50575A718}"/>
            </c:ext>
          </c:extLst>
        </c:ser>
        <c:ser>
          <c:idx val="2"/>
          <c:order val="2"/>
          <c:tx>
            <c:strRef>
              <c:f>Photosynthesis!$A$4</c:f>
              <c:strCache>
                <c:ptCount val="1"/>
                <c:pt idx="0">
                  <c:v>Recovery</c:v>
                </c:pt>
              </c:strCache>
            </c:strRef>
          </c:tx>
          <c:spPr>
            <a:solidFill>
              <a:schemeClr val="accent3">
                <a:tint val="65000"/>
              </a:schemeClr>
            </a:solidFill>
            <a:ln>
              <a:noFill/>
            </a:ln>
            <a:effectLst/>
          </c:spPr>
          <c:invertIfNegative val="0"/>
          <c:cat>
            <c:strRef>
              <c:f>Photosynthesis!$B$1:$C$1</c:f>
              <c:strCache>
                <c:ptCount val="2"/>
                <c:pt idx="0">
                  <c:v>North</c:v>
                </c:pt>
                <c:pt idx="1">
                  <c:v>South</c:v>
                </c:pt>
              </c:strCache>
            </c:strRef>
          </c:cat>
          <c:val>
            <c:numRef>
              <c:f>Photosynthesis!$E$4:$F$4</c:f>
              <c:numCache>
                <c:formatCode>General</c:formatCode>
                <c:ptCount val="2"/>
                <c:pt idx="0">
                  <c:v>13.5</c:v>
                </c:pt>
                <c:pt idx="1">
                  <c:v>8</c:v>
                </c:pt>
              </c:numCache>
            </c:numRef>
          </c:val>
          <c:extLst>
            <c:ext xmlns:c16="http://schemas.microsoft.com/office/drawing/2014/chart" uri="{C3380CC4-5D6E-409C-BE32-E72D297353CC}">
              <c16:uniqueId val="{00000002-C2F2-4332-904A-F0A50575A718}"/>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max val="16"/>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0" i="0" baseline="0">
                    <a:effectLst/>
                  </a:rPr>
                  <a:t>P</a:t>
                </a:r>
                <a:r>
                  <a:rPr lang="en-US" sz="1200" b="0" i="0" baseline="-25000">
                    <a:effectLst/>
                  </a:rPr>
                  <a:t>N</a:t>
                </a:r>
                <a:r>
                  <a:rPr lang="en-US" sz="1200" b="0" i="0" baseline="0">
                    <a:effectLst/>
                  </a:rPr>
                  <a:t> (µmol m</a:t>
                </a:r>
                <a:r>
                  <a:rPr lang="en-US" sz="1200" b="0" i="0" baseline="30000">
                    <a:effectLst/>
                  </a:rPr>
                  <a:t>-2</a:t>
                </a:r>
                <a:r>
                  <a:rPr lang="en-US" sz="1200" b="0" i="0" baseline="0">
                    <a:effectLst/>
                  </a:rPr>
                  <a:t>s</a:t>
                </a:r>
                <a:r>
                  <a:rPr lang="en-US" sz="1200" b="0" i="0" baseline="30000">
                    <a:effectLst/>
                  </a:rPr>
                  <a:t>-1</a:t>
                </a:r>
                <a:r>
                  <a:rPr lang="en-US" sz="1200" b="0" i="0" baseline="0">
                    <a:effectLst/>
                  </a:rPr>
                  <a:t>)</a:t>
                </a:r>
                <a:endParaRPr lang="en-US" sz="1200">
                  <a:effectLst/>
                </a:endParaRPr>
              </a:p>
            </c:rich>
          </c:tx>
          <c:layout>
            <c:manualLayout>
              <c:xMode val="edge"/>
              <c:yMode val="edge"/>
              <c:x val="1.6666666666666666E-2"/>
              <c:y val="0.32943095654709825"/>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majorUnit val="2"/>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8098862642169727"/>
          <c:y val="8.3750000000000005E-2"/>
          <c:w val="0.77367804024496933"/>
          <c:h val="0.68201224846894137"/>
        </c:manualLayout>
      </c:layout>
      <c:scatterChart>
        <c:scatterStyle val="lineMarker"/>
        <c:varyColors val="0"/>
        <c:ser>
          <c:idx val="0"/>
          <c:order val="0"/>
          <c:tx>
            <c:strRef>
              <c:f>Sheet1!$B$1</c:f>
              <c:strCache>
                <c:ptCount val="1"/>
                <c:pt idx="0">
                  <c:v>North</c:v>
                </c:pt>
              </c:strCache>
              <c:extLst xmlns:c15="http://schemas.microsoft.com/office/drawing/2012/chart"/>
            </c:strRef>
          </c:tx>
          <c:spPr>
            <a:ln w="19050" cap="rnd">
              <a:noFill/>
              <a:round/>
            </a:ln>
            <a:effectLst/>
          </c:spPr>
          <c:marker>
            <c:symbol val="circle"/>
            <c:size val="5"/>
            <c:spPr>
              <a:solidFill>
                <a:schemeClr val="tx1"/>
              </a:solidFill>
              <a:ln w="9525">
                <a:solidFill>
                  <a:schemeClr val="tx1">
                    <a:alpha val="98000"/>
                  </a:schemeClr>
                </a:solidFill>
              </a:ln>
              <a:effectLst/>
            </c:spPr>
          </c:marker>
          <c:trendline>
            <c:spPr>
              <a:ln w="19050" cap="rnd">
                <a:solidFill>
                  <a:schemeClr val="tx1"/>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extLst xmlns:c15="http://schemas.microsoft.com/office/drawing/2012/chart"/>
            </c:numRef>
          </c:xVal>
          <c:yVal>
            <c:numRef>
              <c:f>Sheet1!$B$2:$B$49</c:f>
              <c:numCache>
                <c:formatCode>General</c:formatCode>
                <c:ptCount val="48"/>
                <c:pt idx="0">
                  <c:v>0.1</c:v>
                </c:pt>
                <c:pt idx="1">
                  <c:v>0.12</c:v>
                </c:pt>
                <c:pt idx="2">
                  <c:v>0.13</c:v>
                </c:pt>
                <c:pt idx="3">
                  <c:v>0.15</c:v>
                </c:pt>
                <c:pt idx="4">
                  <c:v>0.09</c:v>
                </c:pt>
                <c:pt idx="5">
                  <c:v>0.08</c:v>
                </c:pt>
                <c:pt idx="6">
                  <c:v>0.2</c:v>
                </c:pt>
                <c:pt idx="7">
                  <c:v>0.18</c:v>
                </c:pt>
                <c:pt idx="8">
                  <c:v>0.21</c:v>
                </c:pt>
                <c:pt idx="9">
                  <c:v>0.25</c:v>
                </c:pt>
                <c:pt idx="10">
                  <c:v>0.24</c:v>
                </c:pt>
                <c:pt idx="11">
                  <c:v>0.15</c:v>
                </c:pt>
                <c:pt idx="12">
                  <c:v>0.3</c:v>
                </c:pt>
                <c:pt idx="13">
                  <c:v>0.25</c:v>
                </c:pt>
                <c:pt idx="14">
                  <c:v>0.31</c:v>
                </c:pt>
                <c:pt idx="15">
                  <c:v>0.35</c:v>
                </c:pt>
                <c:pt idx="16">
                  <c:v>0.34</c:v>
                </c:pt>
                <c:pt idx="17">
                  <c:v>0.27</c:v>
                </c:pt>
                <c:pt idx="18">
                  <c:v>0.4</c:v>
                </c:pt>
                <c:pt idx="19">
                  <c:v>0.35</c:v>
                </c:pt>
                <c:pt idx="20">
                  <c:v>0.38</c:v>
                </c:pt>
                <c:pt idx="21">
                  <c:v>0.45</c:v>
                </c:pt>
                <c:pt idx="22">
                  <c:v>0.48</c:v>
                </c:pt>
                <c:pt idx="23">
                  <c:v>0.42</c:v>
                </c:pt>
                <c:pt idx="24">
                  <c:v>0.3</c:v>
                </c:pt>
                <c:pt idx="25">
                  <c:v>0.35</c:v>
                </c:pt>
                <c:pt idx="26">
                  <c:v>0.38</c:v>
                </c:pt>
                <c:pt idx="27">
                  <c:v>0.32</c:v>
                </c:pt>
                <c:pt idx="28">
                  <c:v>0.34</c:v>
                </c:pt>
                <c:pt idx="29">
                  <c:v>0.28000000000000003</c:v>
                </c:pt>
                <c:pt idx="30">
                  <c:v>0.2</c:v>
                </c:pt>
                <c:pt idx="31">
                  <c:v>0.28000000000000003</c:v>
                </c:pt>
                <c:pt idx="32">
                  <c:v>0.24</c:v>
                </c:pt>
                <c:pt idx="33">
                  <c:v>0.22</c:v>
                </c:pt>
                <c:pt idx="34">
                  <c:v>0.15</c:v>
                </c:pt>
                <c:pt idx="35">
                  <c:v>0.17</c:v>
                </c:pt>
                <c:pt idx="36">
                  <c:v>0.1</c:v>
                </c:pt>
                <c:pt idx="37">
                  <c:v>0.11</c:v>
                </c:pt>
                <c:pt idx="38">
                  <c:v>0.09</c:v>
                </c:pt>
                <c:pt idx="39">
                  <c:v>7.0000000000000007E-2</c:v>
                </c:pt>
                <c:pt idx="40">
                  <c:v>0.05</c:v>
                </c:pt>
                <c:pt idx="41">
                  <c:v>0.04</c:v>
                </c:pt>
                <c:pt idx="42">
                  <c:v>0</c:v>
                </c:pt>
                <c:pt idx="43">
                  <c:v>0.02</c:v>
                </c:pt>
                <c:pt idx="44">
                  <c:v>0.03</c:v>
                </c:pt>
                <c:pt idx="45">
                  <c:v>0.04</c:v>
                </c:pt>
                <c:pt idx="46">
                  <c:v>0.05</c:v>
                </c:pt>
                <c:pt idx="47">
                  <c:v>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8E32-4ECB-9CC2-16E9847802F9}"/>
            </c:ext>
          </c:extLst>
        </c:ser>
        <c:ser>
          <c:idx val="1"/>
          <c:order val="1"/>
          <c:tx>
            <c:strRef>
              <c:f>Sheet1!$C$1</c:f>
              <c:strCache>
                <c:ptCount val="1"/>
                <c:pt idx="0">
                  <c:v>South</c:v>
                </c:pt>
              </c:strCache>
            </c:strRef>
          </c:tx>
          <c:spPr>
            <a:ln w="19050" cap="rnd">
              <a:noFill/>
              <a:round/>
            </a:ln>
            <a:effectLst/>
          </c:spPr>
          <c:marker>
            <c:symbol val="triangle"/>
            <c:size val="5"/>
            <c:spPr>
              <a:solidFill>
                <a:schemeClr val="bg1">
                  <a:lumMod val="75000"/>
                </a:schemeClr>
              </a:solidFill>
              <a:ln w="9525">
                <a:solidFill>
                  <a:schemeClr val="bg1">
                    <a:lumMod val="75000"/>
                  </a:schemeClr>
                </a:solidFill>
              </a:ln>
              <a:effectLst/>
            </c:spPr>
          </c:marker>
          <c:trendline>
            <c:spPr>
              <a:ln w="19050" cap="rnd">
                <a:solidFill>
                  <a:schemeClr val="bg1">
                    <a:lumMod val="50000"/>
                  </a:schemeClr>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numRef>
          </c:xVal>
          <c:yVal>
            <c:numRef>
              <c:f>Sheet1!$C$2:$C$49</c:f>
              <c:numCache>
                <c:formatCode>General</c:formatCode>
                <c:ptCount val="48"/>
                <c:pt idx="0">
                  <c:v>0</c:v>
                </c:pt>
                <c:pt idx="1">
                  <c:v>0.02</c:v>
                </c:pt>
                <c:pt idx="2">
                  <c:v>0.05</c:v>
                </c:pt>
                <c:pt idx="3">
                  <c:v>0.08</c:v>
                </c:pt>
                <c:pt idx="4">
                  <c:v>0.03</c:v>
                </c:pt>
                <c:pt idx="5">
                  <c:v>0</c:v>
                </c:pt>
                <c:pt idx="6">
                  <c:v>0.05</c:v>
                </c:pt>
                <c:pt idx="7">
                  <c:v>0.09</c:v>
                </c:pt>
                <c:pt idx="8">
                  <c:v>0.08</c:v>
                </c:pt>
                <c:pt idx="9">
                  <c:v>0.06</c:v>
                </c:pt>
                <c:pt idx="10">
                  <c:v>0.12</c:v>
                </c:pt>
                <c:pt idx="11">
                  <c:v>0.1</c:v>
                </c:pt>
                <c:pt idx="12">
                  <c:v>0.2</c:v>
                </c:pt>
                <c:pt idx="13">
                  <c:v>0.15</c:v>
                </c:pt>
                <c:pt idx="14">
                  <c:v>0.17</c:v>
                </c:pt>
                <c:pt idx="15">
                  <c:v>0.22</c:v>
                </c:pt>
                <c:pt idx="16">
                  <c:v>0.21</c:v>
                </c:pt>
                <c:pt idx="17">
                  <c:v>0.23</c:v>
                </c:pt>
                <c:pt idx="18">
                  <c:v>0.3</c:v>
                </c:pt>
                <c:pt idx="19">
                  <c:v>0.28000000000000003</c:v>
                </c:pt>
                <c:pt idx="20">
                  <c:v>0.25</c:v>
                </c:pt>
                <c:pt idx="21">
                  <c:v>0.27</c:v>
                </c:pt>
                <c:pt idx="22">
                  <c:v>0.28999999999999998</c:v>
                </c:pt>
                <c:pt idx="23">
                  <c:v>0.32</c:v>
                </c:pt>
                <c:pt idx="24">
                  <c:v>0.38</c:v>
                </c:pt>
                <c:pt idx="25">
                  <c:v>0.36</c:v>
                </c:pt>
                <c:pt idx="26">
                  <c:v>0.3</c:v>
                </c:pt>
                <c:pt idx="27">
                  <c:v>0.4</c:v>
                </c:pt>
                <c:pt idx="28">
                  <c:v>0.43</c:v>
                </c:pt>
                <c:pt idx="29">
                  <c:v>0.41</c:v>
                </c:pt>
                <c:pt idx="30">
                  <c:v>0.4</c:v>
                </c:pt>
                <c:pt idx="31">
                  <c:v>0.36</c:v>
                </c:pt>
                <c:pt idx="32">
                  <c:v>0.34</c:v>
                </c:pt>
                <c:pt idx="33">
                  <c:v>0.38</c:v>
                </c:pt>
                <c:pt idx="34">
                  <c:v>0.43</c:v>
                </c:pt>
                <c:pt idx="35">
                  <c:v>0.45</c:v>
                </c:pt>
                <c:pt idx="36">
                  <c:v>0.23</c:v>
                </c:pt>
                <c:pt idx="37">
                  <c:v>0.32</c:v>
                </c:pt>
                <c:pt idx="38">
                  <c:v>0.28999999999999998</c:v>
                </c:pt>
                <c:pt idx="39">
                  <c:v>0.25</c:v>
                </c:pt>
                <c:pt idx="40">
                  <c:v>0.28000000000000003</c:v>
                </c:pt>
                <c:pt idx="41">
                  <c:v>0.34</c:v>
                </c:pt>
                <c:pt idx="42">
                  <c:v>0.1</c:v>
                </c:pt>
                <c:pt idx="43">
                  <c:v>0.11</c:v>
                </c:pt>
                <c:pt idx="44">
                  <c:v>0.08</c:v>
                </c:pt>
                <c:pt idx="45">
                  <c:v>0.05</c:v>
                </c:pt>
                <c:pt idx="46">
                  <c:v>7.0000000000000007E-2</c:v>
                </c:pt>
                <c:pt idx="47">
                  <c:v>0.14000000000000001</c:v>
                </c:pt>
              </c:numCache>
            </c:numRef>
          </c:yVal>
          <c:smooth val="0"/>
          <c:extLst>
            <c:ext xmlns:c16="http://schemas.microsoft.com/office/drawing/2014/chart" uri="{C3380CC4-5D6E-409C-BE32-E72D297353CC}">
              <c16:uniqueId val="{00000003-8E32-4ECB-9CC2-16E9847802F9}"/>
            </c:ext>
          </c:extLst>
        </c:ser>
        <c:dLbls>
          <c:showLegendKey val="0"/>
          <c:showVal val="0"/>
          <c:showCatName val="0"/>
          <c:showSerName val="0"/>
          <c:showPercent val="0"/>
          <c:showBubbleSize val="0"/>
        </c:dLbls>
        <c:axId val="1976268032"/>
        <c:axId val="1890966976"/>
        <c:extLst/>
      </c:scatterChart>
      <c:valAx>
        <c:axId val="1976268032"/>
        <c:scaling>
          <c:orientation val="minMax"/>
          <c:max val="45"/>
          <c:min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solidFill>
                      <a:sysClr val="windowText" lastClr="000000"/>
                    </a:solidFill>
                    <a:latin typeface="Times New Roman" panose="02020603050405020304" pitchFamily="18" charset="0"/>
                    <a:cs typeface="Times New Roman" panose="02020603050405020304" pitchFamily="18" charset="0"/>
                  </a:rPr>
                  <a:t>Temperature</a:t>
                </a:r>
                <a:r>
                  <a:rPr lang="en-US" sz="1400" baseline="0">
                    <a:solidFill>
                      <a:sysClr val="windowText" lastClr="000000"/>
                    </a:solidFill>
                    <a:latin typeface="Times New Roman" panose="02020603050405020304" pitchFamily="18" charset="0"/>
                    <a:cs typeface="Times New Roman" panose="02020603050405020304" pitchFamily="18" charset="0"/>
                  </a:rPr>
                  <a:t> °C</a:t>
                </a:r>
                <a:endParaRPr lang="en-US"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1890966976"/>
        <c:crosses val="autoZero"/>
        <c:crossBetween val="midCat"/>
      </c:valAx>
      <c:valAx>
        <c:axId val="1890966976"/>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 Pollen Tube Growth Rate (mm/hr)</a:t>
                </a:r>
              </a:p>
            </c:rich>
          </c:tx>
          <c:layout>
            <c:manualLayout>
              <c:xMode val="edge"/>
              <c:yMode val="edge"/>
              <c:x val="3.0555555555555555E-2"/>
              <c:y val="0.1161574074074074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76268032"/>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62786789151356082"/>
          <c:y val="2.7777777777777776E-2"/>
          <c:w val="0.35546544181977252"/>
          <c:h val="0.162117964421114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7DAF2-A77E-433A-AF7F-6B17D21C1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31</Pages>
  <Words>10940</Words>
  <Characters>62361</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4</cp:revision>
  <dcterms:created xsi:type="dcterms:W3CDTF">2021-03-26T11:52:00Z</dcterms:created>
  <dcterms:modified xsi:type="dcterms:W3CDTF">2021-03-26T13:07:00Z</dcterms:modified>
</cp:coreProperties>
</file>